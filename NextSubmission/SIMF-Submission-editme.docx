
<file path=[Content_Types].xml><?xml version="1.0" encoding="utf-8"?>
<Types xmlns="http://schemas.openxmlformats.org/package/2006/content-types">
  <Default Extension="png" ContentType="image/png"/>
  <Default Extension="jpeg" ContentType="image/jpeg"/>
  <Default Extension="emf" ContentType="image/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media/image46.emf" ContentType="image/x-emf"/>
  <Override PartName="/word/media/image47.emf" ContentType="image/x-emf"/>
  <Override PartName="/word/media/image48.emf" ContentType="image/x-emf"/>
  <Override PartName="/word/media/image54.emf" ContentType="image/x-emf"/>
  <Override PartName="/word/media/image62.emf" ContentType="image/x-emf"/>
  <Override PartName="/word/media/image64.emf" ContentType="image/x-emf"/>
  <Override PartName="/word/media/image67.emf" ContentType="image/x-emf"/>
  <Override PartName="/word/media/image69.emf" ContentType="image/x-emf"/>
  <Override PartName="/word/media/image80.emf" ContentType="image/x-emf"/>
  <Override PartName="/word/media/image100.emf" ContentType="image/x-emf"/>
  <Override PartName="/word/media/image102.emf" ContentType="image/x-emf"/>
  <Override PartName="/word/media/image114.emf" ContentType="image/x-emf"/>
  <Override PartName="/word/media/image115.emf" ContentType="image/x-emf"/>
  <Override PartName="/word/media/image116.emf" ContentType="image/x-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C28E1" w14:textId="77777777" w:rsidR="00BA55AB" w:rsidRDefault="00BA55AB">
      <w:pPr>
        <w:pStyle w:val="FrontPageLabel"/>
        <w:rPr>
          <w:ins w:id="0" w:author="Cory Casanave" w:date="2016-09-09T17:16:00Z"/>
          <w:b/>
        </w:rPr>
      </w:pPr>
    </w:p>
    <w:p w14:paraId="75B09716" w14:textId="75FFADD1" w:rsidR="001A1D9F" w:rsidRDefault="001A1D9F">
      <w:pPr>
        <w:pStyle w:val="FrontPageLabel"/>
      </w:pPr>
      <w:r>
        <w:rPr>
          <w:b/>
        </w:rPr>
        <w:t>Date:</w:t>
      </w:r>
      <w:r>
        <w:t xml:space="preserve">  </w:t>
      </w:r>
      <w:del w:id="1" w:author="Cory Casanave" w:date="2016-08-18T15:46:00Z">
        <w:r w:rsidR="003537B1" w:rsidDel="00453E6E">
          <w:delText>May</w:delText>
        </w:r>
        <w:r w:rsidR="00854FE0" w:rsidDel="00453E6E">
          <w:delText xml:space="preserve"> </w:delText>
        </w:r>
      </w:del>
      <w:ins w:id="2" w:author="Cory Casanave" w:date="2016-08-18T15:46:00Z">
        <w:r w:rsidR="00453E6E">
          <w:t xml:space="preserve">August </w:t>
        </w:r>
      </w:ins>
      <w:r w:rsidR="00854FE0">
        <w:t>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5118DFE0"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r w:rsidR="001C6946">
        <w:rPr>
          <w:b w:val="0"/>
          <w:i/>
        </w:rPr>
        <w:t xml:space="preserve"> 10/5/2016</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4C6F7040" w:rsidR="00355696" w:rsidRDefault="00C8321B">
      <w:pPr>
        <w:pStyle w:val="BodyText"/>
        <w:rPr>
          <w:rStyle w:val="IntenseReference"/>
        </w:rPr>
      </w:pPr>
      <w:r w:rsidRPr="00C8321B">
        <w:rPr>
          <w:rStyle w:val="IntenseReference"/>
        </w:rPr>
        <w:t>Manifest  ad/2016</w:t>
      </w:r>
    </w:p>
    <w:p w14:paraId="5448BF2C" w14:textId="4D8138ED" w:rsidR="00355696" w:rsidRDefault="00C8321B">
      <w:pPr>
        <w:pStyle w:val="BodyText"/>
        <w:rPr>
          <w:rStyle w:val="IntenseReference"/>
        </w:rPr>
      </w:pPr>
      <w:r w:rsidRPr="00C8321B">
        <w:rPr>
          <w:rStyle w:val="IntenseReference"/>
        </w:rPr>
        <w:t>Submission document ad/2016 (this document)</w:t>
      </w:r>
    </w:p>
    <w:p w14:paraId="3AB58B33" w14:textId="439F7230" w:rsidR="00355696" w:rsidRDefault="00C8321B">
      <w:pPr>
        <w:pStyle w:val="BodyText"/>
        <w:rPr>
          <w:rStyle w:val="IntenseReference"/>
        </w:rPr>
      </w:pPr>
      <w:r w:rsidRPr="00C8321B">
        <w:rPr>
          <w:rStyle w:val="IntenseReference"/>
        </w:rPr>
        <w:t>SIMF Conceptual model XMI ad/2016</w:t>
      </w:r>
    </w:p>
    <w:p w14:paraId="506CDC33" w14:textId="56EC6252" w:rsidR="00355696" w:rsidRDefault="00C8321B">
      <w:pPr>
        <w:pStyle w:val="BodyText"/>
        <w:rPr>
          <w:rStyle w:val="IntenseReference"/>
        </w:rPr>
      </w:pPr>
      <w:r w:rsidRPr="00C8321B">
        <w:rPr>
          <w:rStyle w:val="IntenseReference"/>
        </w:rPr>
        <w:t>SIMF MOF Meta model XMI ad/2016</w:t>
      </w:r>
    </w:p>
    <w:p w14:paraId="26AF0C98" w14:textId="4584B72F" w:rsidR="00355696" w:rsidRDefault="00C8321B">
      <w:pPr>
        <w:pStyle w:val="BodyText"/>
        <w:rPr>
          <w:rStyle w:val="IntenseReference"/>
        </w:rPr>
      </w:pPr>
      <w:r w:rsidRPr="00C8321B">
        <w:rPr>
          <w:rStyle w:val="IntenseReference"/>
        </w:rPr>
        <w:t>SIMF Profile XMI ad/2016</w:t>
      </w:r>
    </w:p>
    <w:p w14:paraId="4E898D43" w14:textId="0F746649" w:rsidR="00355696" w:rsidRDefault="00C8321B">
      <w:pPr>
        <w:pStyle w:val="BodyText"/>
        <w:rPr>
          <w:rStyle w:val="IntenseReference"/>
        </w:rPr>
      </w:pPr>
      <w:r w:rsidRPr="00C8321B">
        <w:rPr>
          <w:rStyle w:val="IntenseReference"/>
        </w:rPr>
        <w:t>SIMF Profile mapping XMI ad/2016</w:t>
      </w:r>
    </w:p>
    <w:p w14:paraId="41AE86E2" w14:textId="7F84BAAF" w:rsidR="00355696" w:rsidRDefault="00C8321B">
      <w:pPr>
        <w:pStyle w:val="BodyText"/>
        <w:rPr>
          <w:rStyle w:val="IntenseReference"/>
        </w:rPr>
      </w:pPr>
      <w:r w:rsidRPr="00C8321B">
        <w:rPr>
          <w:rStyle w:val="IntenseReference"/>
        </w:rPr>
        <w:t>SIMF OWL Mapping XMI ad/2016</w:t>
      </w:r>
    </w:p>
    <w:p w14:paraId="01308219" w14:textId="7F481EAA" w:rsidR="00CD586D" w:rsidRPr="00C8321B" w:rsidRDefault="00C8321B">
      <w:pPr>
        <w:pStyle w:val="BodyText"/>
        <w:rPr>
          <w:rStyle w:val="IntenseReference"/>
        </w:rPr>
      </w:pPr>
      <w:r w:rsidRPr="00C8321B">
        <w:rPr>
          <w:rStyle w:val="IntenseReference"/>
        </w:rPr>
        <w:t>Non-normative artifacts (ZIP) ad/2016</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1D011EB1" w14:textId="7D96D2B3" w:rsidR="001C6946"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3469587" w:history="1">
        <w:r w:rsidR="001C6946" w:rsidRPr="00971E6F">
          <w:rPr>
            <w:rStyle w:val="Hyperlink"/>
            <w:noProof/>
          </w:rPr>
          <w:t>0</w:t>
        </w:r>
        <w:r w:rsidR="001C6946">
          <w:rPr>
            <w:rFonts w:asciiTheme="minorHAnsi" w:eastAsiaTheme="minorEastAsia" w:hAnsiTheme="minorHAnsi" w:cstheme="minorBidi"/>
            <w:noProof/>
            <w:sz w:val="22"/>
            <w:szCs w:val="22"/>
          </w:rPr>
          <w:tab/>
        </w:r>
        <w:r w:rsidR="001C6946" w:rsidRPr="00971E6F">
          <w:rPr>
            <w:rStyle w:val="Hyperlink"/>
            <w:noProof/>
          </w:rPr>
          <w:t>Submission-related material</w:t>
        </w:r>
        <w:r w:rsidR="001C6946">
          <w:rPr>
            <w:noProof/>
            <w:webHidden/>
          </w:rPr>
          <w:tab/>
        </w:r>
        <w:r w:rsidR="001C6946">
          <w:rPr>
            <w:noProof/>
            <w:webHidden/>
          </w:rPr>
          <w:fldChar w:fldCharType="begin"/>
        </w:r>
        <w:r w:rsidR="001C6946">
          <w:rPr>
            <w:noProof/>
            <w:webHidden/>
          </w:rPr>
          <w:instrText xml:space="preserve"> PAGEREF _Toc463469587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4F033D99" w14:textId="035217DB" w:rsidR="001C6946" w:rsidRDefault="001C6946">
      <w:pPr>
        <w:pStyle w:val="TOC2"/>
        <w:rPr>
          <w:rFonts w:asciiTheme="minorHAnsi" w:eastAsiaTheme="minorEastAsia" w:hAnsiTheme="minorHAnsi" w:cstheme="minorBidi"/>
          <w:noProof/>
          <w:sz w:val="22"/>
          <w:szCs w:val="22"/>
        </w:rPr>
      </w:pPr>
      <w:hyperlink w:anchor="_Toc463469588" w:history="1">
        <w:r w:rsidRPr="00971E6F">
          <w:rPr>
            <w:rStyle w:val="Hyperlink"/>
            <w:noProof/>
          </w:rPr>
          <w:t>0.1</w:t>
        </w:r>
        <w:r>
          <w:rPr>
            <w:rFonts w:asciiTheme="minorHAnsi" w:eastAsiaTheme="minorEastAsia" w:hAnsiTheme="minorHAnsi" w:cstheme="minorBidi"/>
            <w:noProof/>
            <w:sz w:val="22"/>
            <w:szCs w:val="22"/>
          </w:rPr>
          <w:tab/>
        </w:r>
        <w:r w:rsidRPr="00971E6F">
          <w:rPr>
            <w:rStyle w:val="Hyperlink"/>
            <w:noProof/>
          </w:rPr>
          <w:t>Submission Introduction</w:t>
        </w:r>
        <w:r>
          <w:rPr>
            <w:noProof/>
            <w:webHidden/>
          </w:rPr>
          <w:tab/>
        </w:r>
        <w:r>
          <w:rPr>
            <w:noProof/>
            <w:webHidden/>
          </w:rPr>
          <w:fldChar w:fldCharType="begin"/>
        </w:r>
        <w:r>
          <w:rPr>
            <w:noProof/>
            <w:webHidden/>
          </w:rPr>
          <w:instrText xml:space="preserve"> PAGEREF _Toc463469588 \h </w:instrText>
        </w:r>
        <w:r>
          <w:rPr>
            <w:noProof/>
            <w:webHidden/>
          </w:rPr>
        </w:r>
        <w:r>
          <w:rPr>
            <w:noProof/>
            <w:webHidden/>
          </w:rPr>
          <w:fldChar w:fldCharType="separate"/>
        </w:r>
        <w:r>
          <w:rPr>
            <w:noProof/>
            <w:webHidden/>
          </w:rPr>
          <w:t>15</w:t>
        </w:r>
        <w:r>
          <w:rPr>
            <w:noProof/>
            <w:webHidden/>
          </w:rPr>
          <w:fldChar w:fldCharType="end"/>
        </w:r>
      </w:hyperlink>
    </w:p>
    <w:p w14:paraId="4A5EF37E" w14:textId="318983AB" w:rsidR="001C6946" w:rsidRDefault="001C6946">
      <w:pPr>
        <w:pStyle w:val="TOC2"/>
        <w:rPr>
          <w:rFonts w:asciiTheme="minorHAnsi" w:eastAsiaTheme="minorEastAsia" w:hAnsiTheme="minorHAnsi" w:cstheme="minorBidi"/>
          <w:noProof/>
          <w:sz w:val="22"/>
          <w:szCs w:val="22"/>
        </w:rPr>
      </w:pPr>
      <w:hyperlink w:anchor="_Toc463469589" w:history="1">
        <w:r w:rsidRPr="00971E6F">
          <w:rPr>
            <w:rStyle w:val="Hyperlink"/>
            <w:noProof/>
          </w:rPr>
          <w:t>0.2</w:t>
        </w:r>
        <w:r>
          <w:rPr>
            <w:rFonts w:asciiTheme="minorHAnsi" w:eastAsiaTheme="minorEastAsia" w:hAnsiTheme="minorHAnsi" w:cstheme="minorBidi"/>
            <w:noProof/>
            <w:sz w:val="22"/>
            <w:szCs w:val="22"/>
          </w:rPr>
          <w:tab/>
        </w:r>
        <w:r w:rsidRPr="00971E6F">
          <w:rPr>
            <w:rStyle w:val="Hyperlink"/>
            <w:noProof/>
          </w:rPr>
          <w:t>Submission Team</w:t>
        </w:r>
        <w:r>
          <w:rPr>
            <w:noProof/>
            <w:webHidden/>
          </w:rPr>
          <w:tab/>
        </w:r>
        <w:r>
          <w:rPr>
            <w:noProof/>
            <w:webHidden/>
          </w:rPr>
          <w:fldChar w:fldCharType="begin"/>
        </w:r>
        <w:r>
          <w:rPr>
            <w:noProof/>
            <w:webHidden/>
          </w:rPr>
          <w:instrText xml:space="preserve"> PAGEREF _Toc463469589 \h </w:instrText>
        </w:r>
        <w:r>
          <w:rPr>
            <w:noProof/>
            <w:webHidden/>
          </w:rPr>
        </w:r>
        <w:r>
          <w:rPr>
            <w:noProof/>
            <w:webHidden/>
          </w:rPr>
          <w:fldChar w:fldCharType="separate"/>
        </w:r>
        <w:r>
          <w:rPr>
            <w:noProof/>
            <w:webHidden/>
          </w:rPr>
          <w:t>15</w:t>
        </w:r>
        <w:r>
          <w:rPr>
            <w:noProof/>
            <w:webHidden/>
          </w:rPr>
          <w:fldChar w:fldCharType="end"/>
        </w:r>
      </w:hyperlink>
    </w:p>
    <w:p w14:paraId="37B00B9B" w14:textId="776096B2" w:rsidR="001C6946" w:rsidRDefault="001C6946">
      <w:pPr>
        <w:pStyle w:val="TOC3"/>
        <w:rPr>
          <w:rFonts w:asciiTheme="minorHAnsi" w:eastAsiaTheme="minorEastAsia" w:hAnsiTheme="minorHAnsi" w:cstheme="minorBidi"/>
          <w:noProof/>
          <w:sz w:val="22"/>
          <w:szCs w:val="22"/>
        </w:rPr>
      </w:pPr>
      <w:hyperlink w:anchor="_Toc463469590" w:history="1">
        <w:r w:rsidRPr="00971E6F">
          <w:rPr>
            <w:rStyle w:val="Hyperlink"/>
            <w:noProof/>
          </w:rPr>
          <w:t>0.2.1</w:t>
        </w:r>
        <w:r>
          <w:rPr>
            <w:rFonts w:asciiTheme="minorHAnsi" w:eastAsiaTheme="minorEastAsia" w:hAnsiTheme="minorHAnsi" w:cstheme="minorBidi"/>
            <w:noProof/>
            <w:sz w:val="22"/>
            <w:szCs w:val="22"/>
          </w:rPr>
          <w:tab/>
        </w:r>
        <w:r w:rsidRPr="00971E6F">
          <w:rPr>
            <w:rStyle w:val="Hyperlink"/>
            <w:noProof/>
          </w:rPr>
          <w:t>Submitters</w:t>
        </w:r>
        <w:r>
          <w:rPr>
            <w:noProof/>
            <w:webHidden/>
          </w:rPr>
          <w:tab/>
        </w:r>
        <w:r>
          <w:rPr>
            <w:noProof/>
            <w:webHidden/>
          </w:rPr>
          <w:fldChar w:fldCharType="begin"/>
        </w:r>
        <w:r>
          <w:rPr>
            <w:noProof/>
            <w:webHidden/>
          </w:rPr>
          <w:instrText xml:space="preserve"> PAGEREF _Toc463469590 \h </w:instrText>
        </w:r>
        <w:r>
          <w:rPr>
            <w:noProof/>
            <w:webHidden/>
          </w:rPr>
        </w:r>
        <w:r>
          <w:rPr>
            <w:noProof/>
            <w:webHidden/>
          </w:rPr>
          <w:fldChar w:fldCharType="separate"/>
        </w:r>
        <w:r>
          <w:rPr>
            <w:noProof/>
            <w:webHidden/>
          </w:rPr>
          <w:t>15</w:t>
        </w:r>
        <w:r>
          <w:rPr>
            <w:noProof/>
            <w:webHidden/>
          </w:rPr>
          <w:fldChar w:fldCharType="end"/>
        </w:r>
      </w:hyperlink>
    </w:p>
    <w:p w14:paraId="77BA032F" w14:textId="2CE6CEC0" w:rsidR="001C6946" w:rsidRDefault="001C6946">
      <w:pPr>
        <w:pStyle w:val="TOC3"/>
        <w:rPr>
          <w:rFonts w:asciiTheme="minorHAnsi" w:eastAsiaTheme="minorEastAsia" w:hAnsiTheme="minorHAnsi" w:cstheme="minorBidi"/>
          <w:noProof/>
          <w:sz w:val="22"/>
          <w:szCs w:val="22"/>
        </w:rPr>
      </w:pPr>
      <w:hyperlink w:anchor="_Toc463469591" w:history="1">
        <w:r w:rsidRPr="00971E6F">
          <w:rPr>
            <w:rStyle w:val="Hyperlink"/>
            <w:noProof/>
          </w:rPr>
          <w:t>0.2.2</w:t>
        </w:r>
        <w:r>
          <w:rPr>
            <w:rFonts w:asciiTheme="minorHAnsi" w:eastAsiaTheme="minorEastAsia" w:hAnsiTheme="minorHAnsi" w:cstheme="minorBidi"/>
            <w:noProof/>
            <w:sz w:val="22"/>
            <w:szCs w:val="22"/>
          </w:rPr>
          <w:tab/>
        </w:r>
        <w:r w:rsidRPr="00971E6F">
          <w:rPr>
            <w:rStyle w:val="Hyperlink"/>
            <w:noProof/>
          </w:rPr>
          <w:t>Contributors &amp; Supporters</w:t>
        </w:r>
        <w:r>
          <w:rPr>
            <w:noProof/>
            <w:webHidden/>
          </w:rPr>
          <w:tab/>
        </w:r>
        <w:r>
          <w:rPr>
            <w:noProof/>
            <w:webHidden/>
          </w:rPr>
          <w:fldChar w:fldCharType="begin"/>
        </w:r>
        <w:r>
          <w:rPr>
            <w:noProof/>
            <w:webHidden/>
          </w:rPr>
          <w:instrText xml:space="preserve"> PAGEREF _Toc463469591 \h </w:instrText>
        </w:r>
        <w:r>
          <w:rPr>
            <w:noProof/>
            <w:webHidden/>
          </w:rPr>
        </w:r>
        <w:r>
          <w:rPr>
            <w:noProof/>
            <w:webHidden/>
          </w:rPr>
          <w:fldChar w:fldCharType="separate"/>
        </w:r>
        <w:r>
          <w:rPr>
            <w:noProof/>
            <w:webHidden/>
          </w:rPr>
          <w:t>15</w:t>
        </w:r>
        <w:r>
          <w:rPr>
            <w:noProof/>
            <w:webHidden/>
          </w:rPr>
          <w:fldChar w:fldCharType="end"/>
        </w:r>
      </w:hyperlink>
    </w:p>
    <w:p w14:paraId="36192606" w14:textId="2680554D" w:rsidR="001C6946" w:rsidRDefault="001C6946">
      <w:pPr>
        <w:pStyle w:val="TOC2"/>
        <w:rPr>
          <w:rFonts w:asciiTheme="minorHAnsi" w:eastAsiaTheme="minorEastAsia" w:hAnsiTheme="minorHAnsi" w:cstheme="minorBidi"/>
          <w:noProof/>
          <w:sz w:val="22"/>
          <w:szCs w:val="22"/>
        </w:rPr>
      </w:pPr>
      <w:hyperlink w:anchor="_Toc463469592" w:history="1">
        <w:r w:rsidRPr="00971E6F">
          <w:rPr>
            <w:rStyle w:val="Hyperlink"/>
            <w:noProof/>
          </w:rPr>
          <w:t>0.3</w:t>
        </w:r>
        <w:r>
          <w:rPr>
            <w:rFonts w:asciiTheme="minorHAnsi" w:eastAsiaTheme="minorEastAsia" w:hAnsiTheme="minorHAnsi" w:cstheme="minorBidi"/>
            <w:noProof/>
            <w:sz w:val="22"/>
            <w:szCs w:val="22"/>
          </w:rPr>
          <w:tab/>
        </w:r>
        <w:r w:rsidRPr="00971E6F">
          <w:rPr>
            <w:rStyle w:val="Hyperlink"/>
            <w:noProof/>
          </w:rPr>
          <w:t>Proof of concept</w:t>
        </w:r>
        <w:r>
          <w:rPr>
            <w:noProof/>
            <w:webHidden/>
          </w:rPr>
          <w:tab/>
        </w:r>
        <w:r>
          <w:rPr>
            <w:noProof/>
            <w:webHidden/>
          </w:rPr>
          <w:fldChar w:fldCharType="begin"/>
        </w:r>
        <w:r>
          <w:rPr>
            <w:noProof/>
            <w:webHidden/>
          </w:rPr>
          <w:instrText xml:space="preserve"> PAGEREF _Toc463469592 \h </w:instrText>
        </w:r>
        <w:r>
          <w:rPr>
            <w:noProof/>
            <w:webHidden/>
          </w:rPr>
        </w:r>
        <w:r>
          <w:rPr>
            <w:noProof/>
            <w:webHidden/>
          </w:rPr>
          <w:fldChar w:fldCharType="separate"/>
        </w:r>
        <w:r>
          <w:rPr>
            <w:noProof/>
            <w:webHidden/>
          </w:rPr>
          <w:t>15</w:t>
        </w:r>
        <w:r>
          <w:rPr>
            <w:noProof/>
            <w:webHidden/>
          </w:rPr>
          <w:fldChar w:fldCharType="end"/>
        </w:r>
      </w:hyperlink>
    </w:p>
    <w:p w14:paraId="7DD48912" w14:textId="5C0ADF44" w:rsidR="001C6946" w:rsidRDefault="001C6946">
      <w:pPr>
        <w:pStyle w:val="TOC2"/>
        <w:rPr>
          <w:rFonts w:asciiTheme="minorHAnsi" w:eastAsiaTheme="minorEastAsia" w:hAnsiTheme="minorHAnsi" w:cstheme="minorBidi"/>
          <w:noProof/>
          <w:sz w:val="22"/>
          <w:szCs w:val="22"/>
        </w:rPr>
      </w:pPr>
      <w:hyperlink w:anchor="_Toc463469593" w:history="1">
        <w:r w:rsidRPr="00971E6F">
          <w:rPr>
            <w:rStyle w:val="Hyperlink"/>
            <w:noProof/>
          </w:rPr>
          <w:t>0.4</w:t>
        </w:r>
        <w:r>
          <w:rPr>
            <w:rFonts w:asciiTheme="minorHAnsi" w:eastAsiaTheme="minorEastAsia" w:hAnsiTheme="minorHAnsi" w:cstheme="minorBidi"/>
            <w:noProof/>
            <w:sz w:val="22"/>
            <w:szCs w:val="22"/>
          </w:rPr>
          <w:tab/>
        </w:r>
        <w:r w:rsidRPr="00971E6F">
          <w:rPr>
            <w:rStyle w:val="Hyperlink"/>
            <w:noProof/>
          </w:rPr>
          <w:t>Resolution of Requirements</w:t>
        </w:r>
        <w:r>
          <w:rPr>
            <w:noProof/>
            <w:webHidden/>
          </w:rPr>
          <w:tab/>
        </w:r>
        <w:r>
          <w:rPr>
            <w:noProof/>
            <w:webHidden/>
          </w:rPr>
          <w:fldChar w:fldCharType="begin"/>
        </w:r>
        <w:r>
          <w:rPr>
            <w:noProof/>
            <w:webHidden/>
          </w:rPr>
          <w:instrText xml:space="preserve"> PAGEREF _Toc463469593 \h </w:instrText>
        </w:r>
        <w:r>
          <w:rPr>
            <w:noProof/>
            <w:webHidden/>
          </w:rPr>
        </w:r>
        <w:r>
          <w:rPr>
            <w:noProof/>
            <w:webHidden/>
          </w:rPr>
          <w:fldChar w:fldCharType="separate"/>
        </w:r>
        <w:r>
          <w:rPr>
            <w:noProof/>
            <w:webHidden/>
          </w:rPr>
          <w:t>15</w:t>
        </w:r>
        <w:r>
          <w:rPr>
            <w:noProof/>
            <w:webHidden/>
          </w:rPr>
          <w:fldChar w:fldCharType="end"/>
        </w:r>
      </w:hyperlink>
    </w:p>
    <w:p w14:paraId="5D9B7006" w14:textId="0F9E8401" w:rsidR="001C6946" w:rsidRDefault="001C6946">
      <w:pPr>
        <w:pStyle w:val="TOC3"/>
        <w:rPr>
          <w:rFonts w:asciiTheme="minorHAnsi" w:eastAsiaTheme="minorEastAsia" w:hAnsiTheme="minorHAnsi" w:cstheme="minorBidi"/>
          <w:noProof/>
          <w:sz w:val="22"/>
          <w:szCs w:val="22"/>
        </w:rPr>
      </w:pPr>
      <w:hyperlink w:anchor="_Toc463469594" w:history="1">
        <w:r w:rsidRPr="00971E6F">
          <w:rPr>
            <w:rStyle w:val="Hyperlink"/>
            <w:noProof/>
          </w:rPr>
          <w:t>0.4.1</w:t>
        </w:r>
        <w:r>
          <w:rPr>
            <w:rFonts w:asciiTheme="minorHAnsi" w:eastAsiaTheme="minorEastAsia" w:hAnsiTheme="minorHAnsi" w:cstheme="minorBidi"/>
            <w:noProof/>
            <w:sz w:val="22"/>
            <w:szCs w:val="22"/>
          </w:rPr>
          <w:tab/>
        </w:r>
        <w:r w:rsidRPr="00971E6F">
          <w:rPr>
            <w:rStyle w:val="Hyperlink"/>
            <w:noProof/>
          </w:rPr>
          <w:t>Mandatory requirements</w:t>
        </w:r>
        <w:r>
          <w:rPr>
            <w:noProof/>
            <w:webHidden/>
          </w:rPr>
          <w:tab/>
        </w:r>
        <w:r>
          <w:rPr>
            <w:noProof/>
            <w:webHidden/>
          </w:rPr>
          <w:fldChar w:fldCharType="begin"/>
        </w:r>
        <w:r>
          <w:rPr>
            <w:noProof/>
            <w:webHidden/>
          </w:rPr>
          <w:instrText xml:space="preserve"> PAGEREF _Toc463469594 \h </w:instrText>
        </w:r>
        <w:r>
          <w:rPr>
            <w:noProof/>
            <w:webHidden/>
          </w:rPr>
        </w:r>
        <w:r>
          <w:rPr>
            <w:noProof/>
            <w:webHidden/>
          </w:rPr>
          <w:fldChar w:fldCharType="separate"/>
        </w:r>
        <w:r>
          <w:rPr>
            <w:noProof/>
            <w:webHidden/>
          </w:rPr>
          <w:t>15</w:t>
        </w:r>
        <w:r>
          <w:rPr>
            <w:noProof/>
            <w:webHidden/>
          </w:rPr>
          <w:fldChar w:fldCharType="end"/>
        </w:r>
      </w:hyperlink>
    </w:p>
    <w:p w14:paraId="2F257304" w14:textId="365492B2" w:rsidR="001C6946" w:rsidRDefault="001C6946">
      <w:pPr>
        <w:pStyle w:val="TOC3"/>
        <w:rPr>
          <w:rFonts w:asciiTheme="minorHAnsi" w:eastAsiaTheme="minorEastAsia" w:hAnsiTheme="minorHAnsi" w:cstheme="minorBidi"/>
          <w:noProof/>
          <w:sz w:val="22"/>
          <w:szCs w:val="22"/>
        </w:rPr>
      </w:pPr>
      <w:hyperlink w:anchor="_Toc463469595" w:history="1">
        <w:r w:rsidRPr="00971E6F">
          <w:rPr>
            <w:rStyle w:val="Hyperlink"/>
            <w:noProof/>
          </w:rPr>
          <w:t>0.4.2</w:t>
        </w:r>
        <w:r>
          <w:rPr>
            <w:rFonts w:asciiTheme="minorHAnsi" w:eastAsiaTheme="minorEastAsia" w:hAnsiTheme="minorHAnsi" w:cstheme="minorBidi"/>
            <w:noProof/>
            <w:sz w:val="22"/>
            <w:szCs w:val="22"/>
          </w:rPr>
          <w:tab/>
        </w:r>
        <w:r w:rsidRPr="00971E6F">
          <w:rPr>
            <w:rStyle w:val="Hyperlink"/>
            <w:noProof/>
          </w:rPr>
          <w:t>Non-mandatory features</w:t>
        </w:r>
        <w:r>
          <w:rPr>
            <w:noProof/>
            <w:webHidden/>
          </w:rPr>
          <w:tab/>
        </w:r>
        <w:r>
          <w:rPr>
            <w:noProof/>
            <w:webHidden/>
          </w:rPr>
          <w:fldChar w:fldCharType="begin"/>
        </w:r>
        <w:r>
          <w:rPr>
            <w:noProof/>
            <w:webHidden/>
          </w:rPr>
          <w:instrText xml:space="preserve"> PAGEREF _Toc463469595 \h </w:instrText>
        </w:r>
        <w:r>
          <w:rPr>
            <w:noProof/>
            <w:webHidden/>
          </w:rPr>
        </w:r>
        <w:r>
          <w:rPr>
            <w:noProof/>
            <w:webHidden/>
          </w:rPr>
          <w:fldChar w:fldCharType="separate"/>
        </w:r>
        <w:r>
          <w:rPr>
            <w:noProof/>
            <w:webHidden/>
          </w:rPr>
          <w:t>19</w:t>
        </w:r>
        <w:r>
          <w:rPr>
            <w:noProof/>
            <w:webHidden/>
          </w:rPr>
          <w:fldChar w:fldCharType="end"/>
        </w:r>
      </w:hyperlink>
    </w:p>
    <w:p w14:paraId="4ABA3C51" w14:textId="02896B98" w:rsidR="001C6946" w:rsidRDefault="001C6946">
      <w:pPr>
        <w:pStyle w:val="TOC2"/>
        <w:rPr>
          <w:rFonts w:asciiTheme="minorHAnsi" w:eastAsiaTheme="minorEastAsia" w:hAnsiTheme="minorHAnsi" w:cstheme="minorBidi"/>
          <w:noProof/>
          <w:sz w:val="22"/>
          <w:szCs w:val="22"/>
        </w:rPr>
      </w:pPr>
      <w:hyperlink w:anchor="_Toc463469596" w:history="1">
        <w:r w:rsidRPr="00971E6F">
          <w:rPr>
            <w:rStyle w:val="Hyperlink"/>
            <w:noProof/>
          </w:rPr>
          <w:t>0.5</w:t>
        </w:r>
        <w:r>
          <w:rPr>
            <w:rFonts w:asciiTheme="minorHAnsi" w:eastAsiaTheme="minorEastAsia" w:hAnsiTheme="minorHAnsi" w:cstheme="minorBidi"/>
            <w:noProof/>
            <w:sz w:val="22"/>
            <w:szCs w:val="22"/>
          </w:rPr>
          <w:tab/>
        </w:r>
        <w:r w:rsidRPr="00971E6F">
          <w:rPr>
            <w:rStyle w:val="Hyperlink"/>
            <w:noProof/>
          </w:rPr>
          <w:t>Resolution of Discussion Issues</w:t>
        </w:r>
        <w:r>
          <w:rPr>
            <w:noProof/>
            <w:webHidden/>
          </w:rPr>
          <w:tab/>
        </w:r>
        <w:r>
          <w:rPr>
            <w:noProof/>
            <w:webHidden/>
          </w:rPr>
          <w:fldChar w:fldCharType="begin"/>
        </w:r>
        <w:r>
          <w:rPr>
            <w:noProof/>
            <w:webHidden/>
          </w:rPr>
          <w:instrText xml:space="preserve"> PAGEREF _Toc463469596 \h </w:instrText>
        </w:r>
        <w:r>
          <w:rPr>
            <w:noProof/>
            <w:webHidden/>
          </w:rPr>
        </w:r>
        <w:r>
          <w:rPr>
            <w:noProof/>
            <w:webHidden/>
          </w:rPr>
          <w:fldChar w:fldCharType="separate"/>
        </w:r>
        <w:r>
          <w:rPr>
            <w:noProof/>
            <w:webHidden/>
          </w:rPr>
          <w:t>20</w:t>
        </w:r>
        <w:r>
          <w:rPr>
            <w:noProof/>
            <w:webHidden/>
          </w:rPr>
          <w:fldChar w:fldCharType="end"/>
        </w:r>
      </w:hyperlink>
    </w:p>
    <w:p w14:paraId="65A8BD6D" w14:textId="54DCE176" w:rsidR="001C6946" w:rsidRDefault="001C6946">
      <w:pPr>
        <w:pStyle w:val="TOC1"/>
        <w:tabs>
          <w:tab w:val="left" w:pos="1512"/>
        </w:tabs>
        <w:rPr>
          <w:rFonts w:asciiTheme="minorHAnsi" w:eastAsiaTheme="minorEastAsia" w:hAnsiTheme="minorHAnsi" w:cstheme="minorBidi"/>
          <w:noProof/>
          <w:sz w:val="22"/>
          <w:szCs w:val="22"/>
        </w:rPr>
      </w:pPr>
      <w:hyperlink w:anchor="_Toc463469597" w:history="1">
        <w:r w:rsidRPr="00971E6F">
          <w:rPr>
            <w:rStyle w:val="Hyperlink"/>
            <w:noProof/>
          </w:rPr>
          <w:t>1</w:t>
        </w:r>
        <w:r>
          <w:rPr>
            <w:rFonts w:asciiTheme="minorHAnsi" w:eastAsiaTheme="minorEastAsia" w:hAnsiTheme="minorHAnsi" w:cstheme="minorBidi"/>
            <w:noProof/>
            <w:sz w:val="22"/>
            <w:szCs w:val="22"/>
          </w:rPr>
          <w:tab/>
        </w:r>
        <w:r w:rsidRPr="00971E6F">
          <w:rPr>
            <w:rStyle w:val="Hyperlink"/>
            <w:noProof/>
          </w:rPr>
          <w:t>Scope</w:t>
        </w:r>
        <w:r>
          <w:rPr>
            <w:noProof/>
            <w:webHidden/>
          </w:rPr>
          <w:tab/>
        </w:r>
        <w:r>
          <w:rPr>
            <w:noProof/>
            <w:webHidden/>
          </w:rPr>
          <w:fldChar w:fldCharType="begin"/>
        </w:r>
        <w:r>
          <w:rPr>
            <w:noProof/>
            <w:webHidden/>
          </w:rPr>
          <w:instrText xml:space="preserve"> PAGEREF _Toc463469597 \h </w:instrText>
        </w:r>
        <w:r>
          <w:rPr>
            <w:noProof/>
            <w:webHidden/>
          </w:rPr>
        </w:r>
        <w:r>
          <w:rPr>
            <w:noProof/>
            <w:webHidden/>
          </w:rPr>
          <w:fldChar w:fldCharType="separate"/>
        </w:r>
        <w:r>
          <w:rPr>
            <w:noProof/>
            <w:webHidden/>
          </w:rPr>
          <w:t>20</w:t>
        </w:r>
        <w:r>
          <w:rPr>
            <w:noProof/>
            <w:webHidden/>
          </w:rPr>
          <w:fldChar w:fldCharType="end"/>
        </w:r>
      </w:hyperlink>
    </w:p>
    <w:p w14:paraId="1577DBD0" w14:textId="333CB13A" w:rsidR="001C6946" w:rsidRDefault="001C6946">
      <w:pPr>
        <w:pStyle w:val="TOC2"/>
        <w:rPr>
          <w:rFonts w:asciiTheme="minorHAnsi" w:eastAsiaTheme="minorEastAsia" w:hAnsiTheme="minorHAnsi" w:cstheme="minorBidi"/>
          <w:noProof/>
          <w:sz w:val="22"/>
          <w:szCs w:val="22"/>
        </w:rPr>
      </w:pPr>
      <w:hyperlink w:anchor="_Toc463469598" w:history="1">
        <w:r w:rsidRPr="00971E6F">
          <w:rPr>
            <w:rStyle w:val="Hyperlink"/>
            <w:noProof/>
          </w:rPr>
          <w:t>1.1</w:t>
        </w:r>
        <w:r>
          <w:rPr>
            <w:rFonts w:asciiTheme="minorHAnsi" w:eastAsiaTheme="minorEastAsia" w:hAnsiTheme="minorHAnsi" w:cstheme="minorBidi"/>
            <w:noProof/>
            <w:sz w:val="22"/>
            <w:szCs w:val="22"/>
          </w:rPr>
          <w:tab/>
        </w:r>
        <w:r w:rsidRPr="00971E6F">
          <w:rPr>
            <w:rStyle w:val="Hyperlink"/>
            <w:noProof/>
          </w:rPr>
          <w:t>Business Need</w:t>
        </w:r>
        <w:r>
          <w:rPr>
            <w:noProof/>
            <w:webHidden/>
          </w:rPr>
          <w:tab/>
        </w:r>
        <w:r>
          <w:rPr>
            <w:noProof/>
            <w:webHidden/>
          </w:rPr>
          <w:fldChar w:fldCharType="begin"/>
        </w:r>
        <w:r>
          <w:rPr>
            <w:noProof/>
            <w:webHidden/>
          </w:rPr>
          <w:instrText xml:space="preserve"> PAGEREF _Toc463469598 \h </w:instrText>
        </w:r>
        <w:r>
          <w:rPr>
            <w:noProof/>
            <w:webHidden/>
          </w:rPr>
        </w:r>
        <w:r>
          <w:rPr>
            <w:noProof/>
            <w:webHidden/>
          </w:rPr>
          <w:fldChar w:fldCharType="separate"/>
        </w:r>
        <w:r>
          <w:rPr>
            <w:noProof/>
            <w:webHidden/>
          </w:rPr>
          <w:t>20</w:t>
        </w:r>
        <w:r>
          <w:rPr>
            <w:noProof/>
            <w:webHidden/>
          </w:rPr>
          <w:fldChar w:fldCharType="end"/>
        </w:r>
      </w:hyperlink>
    </w:p>
    <w:p w14:paraId="32386C8A" w14:textId="6C3CC912" w:rsidR="001C6946" w:rsidRDefault="001C6946">
      <w:pPr>
        <w:pStyle w:val="TOC2"/>
        <w:rPr>
          <w:rFonts w:asciiTheme="minorHAnsi" w:eastAsiaTheme="minorEastAsia" w:hAnsiTheme="minorHAnsi" w:cstheme="minorBidi"/>
          <w:noProof/>
          <w:sz w:val="22"/>
          <w:szCs w:val="22"/>
        </w:rPr>
      </w:pPr>
      <w:hyperlink w:anchor="_Toc463469599" w:history="1">
        <w:r w:rsidRPr="00971E6F">
          <w:rPr>
            <w:rStyle w:val="Hyperlink"/>
            <w:noProof/>
          </w:rPr>
          <w:t>1.2</w:t>
        </w:r>
        <w:r>
          <w:rPr>
            <w:rFonts w:asciiTheme="minorHAnsi" w:eastAsiaTheme="minorEastAsia" w:hAnsiTheme="minorHAnsi" w:cstheme="minorBidi"/>
            <w:noProof/>
            <w:sz w:val="22"/>
            <w:szCs w:val="22"/>
          </w:rPr>
          <w:tab/>
        </w:r>
        <w:r w:rsidRPr="00971E6F">
          <w:rPr>
            <w:rStyle w:val="Hyperlink"/>
            <w:noProof/>
          </w:rPr>
          <w:t>Approach</w:t>
        </w:r>
        <w:r>
          <w:rPr>
            <w:noProof/>
            <w:webHidden/>
          </w:rPr>
          <w:tab/>
        </w:r>
        <w:r>
          <w:rPr>
            <w:noProof/>
            <w:webHidden/>
          </w:rPr>
          <w:fldChar w:fldCharType="begin"/>
        </w:r>
        <w:r>
          <w:rPr>
            <w:noProof/>
            <w:webHidden/>
          </w:rPr>
          <w:instrText xml:space="preserve"> PAGEREF _Toc463469599 \h </w:instrText>
        </w:r>
        <w:r>
          <w:rPr>
            <w:noProof/>
            <w:webHidden/>
          </w:rPr>
        </w:r>
        <w:r>
          <w:rPr>
            <w:noProof/>
            <w:webHidden/>
          </w:rPr>
          <w:fldChar w:fldCharType="separate"/>
        </w:r>
        <w:r>
          <w:rPr>
            <w:noProof/>
            <w:webHidden/>
          </w:rPr>
          <w:t>23</w:t>
        </w:r>
        <w:r>
          <w:rPr>
            <w:noProof/>
            <w:webHidden/>
          </w:rPr>
          <w:fldChar w:fldCharType="end"/>
        </w:r>
      </w:hyperlink>
    </w:p>
    <w:p w14:paraId="39A8C9E4" w14:textId="70172C52" w:rsidR="001C6946" w:rsidRDefault="001C6946">
      <w:pPr>
        <w:pStyle w:val="TOC2"/>
        <w:rPr>
          <w:rFonts w:asciiTheme="minorHAnsi" w:eastAsiaTheme="minorEastAsia" w:hAnsiTheme="minorHAnsi" w:cstheme="minorBidi"/>
          <w:noProof/>
          <w:sz w:val="22"/>
          <w:szCs w:val="22"/>
        </w:rPr>
      </w:pPr>
      <w:hyperlink w:anchor="_Toc463469600" w:history="1">
        <w:r w:rsidRPr="00971E6F">
          <w:rPr>
            <w:rStyle w:val="Hyperlink"/>
            <w:noProof/>
          </w:rPr>
          <w:t>1.3</w:t>
        </w:r>
        <w:r>
          <w:rPr>
            <w:rFonts w:asciiTheme="minorHAnsi" w:eastAsiaTheme="minorEastAsia" w:hAnsiTheme="minorHAnsi" w:cstheme="minorBidi"/>
            <w:noProof/>
            <w:sz w:val="22"/>
            <w:szCs w:val="22"/>
          </w:rPr>
          <w:tab/>
        </w:r>
        <w:r w:rsidRPr="00971E6F">
          <w:rPr>
            <w:rStyle w:val="Hyperlink"/>
            <w:noProof/>
          </w:rPr>
          <w:t>Unified Meta Model &amp; Notation</w:t>
        </w:r>
        <w:r>
          <w:rPr>
            <w:noProof/>
            <w:webHidden/>
          </w:rPr>
          <w:tab/>
        </w:r>
        <w:r>
          <w:rPr>
            <w:noProof/>
            <w:webHidden/>
          </w:rPr>
          <w:fldChar w:fldCharType="begin"/>
        </w:r>
        <w:r>
          <w:rPr>
            <w:noProof/>
            <w:webHidden/>
          </w:rPr>
          <w:instrText xml:space="preserve"> PAGEREF _Toc463469600 \h </w:instrText>
        </w:r>
        <w:r>
          <w:rPr>
            <w:noProof/>
            <w:webHidden/>
          </w:rPr>
        </w:r>
        <w:r>
          <w:rPr>
            <w:noProof/>
            <w:webHidden/>
          </w:rPr>
          <w:fldChar w:fldCharType="separate"/>
        </w:r>
        <w:r>
          <w:rPr>
            <w:noProof/>
            <w:webHidden/>
          </w:rPr>
          <w:t>24</w:t>
        </w:r>
        <w:r>
          <w:rPr>
            <w:noProof/>
            <w:webHidden/>
          </w:rPr>
          <w:fldChar w:fldCharType="end"/>
        </w:r>
      </w:hyperlink>
    </w:p>
    <w:p w14:paraId="1B560EEA" w14:textId="5E056305" w:rsidR="001C6946" w:rsidRDefault="001C6946">
      <w:pPr>
        <w:pStyle w:val="TOC1"/>
        <w:tabs>
          <w:tab w:val="left" w:pos="1512"/>
        </w:tabs>
        <w:rPr>
          <w:rFonts w:asciiTheme="minorHAnsi" w:eastAsiaTheme="minorEastAsia" w:hAnsiTheme="minorHAnsi" w:cstheme="minorBidi"/>
          <w:noProof/>
          <w:sz w:val="22"/>
          <w:szCs w:val="22"/>
        </w:rPr>
      </w:pPr>
      <w:hyperlink w:anchor="_Toc463469601" w:history="1">
        <w:r w:rsidRPr="00971E6F">
          <w:rPr>
            <w:rStyle w:val="Hyperlink"/>
            <w:noProof/>
          </w:rPr>
          <w:t>2</w:t>
        </w:r>
        <w:r>
          <w:rPr>
            <w:rFonts w:asciiTheme="minorHAnsi" w:eastAsiaTheme="minorEastAsia" w:hAnsiTheme="minorHAnsi" w:cstheme="minorBidi"/>
            <w:noProof/>
            <w:sz w:val="22"/>
            <w:szCs w:val="22"/>
          </w:rPr>
          <w:tab/>
        </w:r>
        <w:r w:rsidRPr="00971E6F">
          <w:rPr>
            <w:rStyle w:val="Hyperlink"/>
            <w:noProof/>
          </w:rPr>
          <w:t>Conformance</w:t>
        </w:r>
        <w:r>
          <w:rPr>
            <w:noProof/>
            <w:webHidden/>
          </w:rPr>
          <w:tab/>
        </w:r>
        <w:r>
          <w:rPr>
            <w:noProof/>
            <w:webHidden/>
          </w:rPr>
          <w:fldChar w:fldCharType="begin"/>
        </w:r>
        <w:r>
          <w:rPr>
            <w:noProof/>
            <w:webHidden/>
          </w:rPr>
          <w:instrText xml:space="preserve"> PAGEREF _Toc463469601 \h </w:instrText>
        </w:r>
        <w:r>
          <w:rPr>
            <w:noProof/>
            <w:webHidden/>
          </w:rPr>
        </w:r>
        <w:r>
          <w:rPr>
            <w:noProof/>
            <w:webHidden/>
          </w:rPr>
          <w:fldChar w:fldCharType="separate"/>
        </w:r>
        <w:r>
          <w:rPr>
            <w:noProof/>
            <w:webHidden/>
          </w:rPr>
          <w:t>24</w:t>
        </w:r>
        <w:r>
          <w:rPr>
            <w:noProof/>
            <w:webHidden/>
          </w:rPr>
          <w:fldChar w:fldCharType="end"/>
        </w:r>
      </w:hyperlink>
    </w:p>
    <w:p w14:paraId="4F86EDBD" w14:textId="694640AA" w:rsidR="001C6946" w:rsidRDefault="001C6946">
      <w:pPr>
        <w:pStyle w:val="TOC1"/>
        <w:tabs>
          <w:tab w:val="left" w:pos="1512"/>
        </w:tabs>
        <w:rPr>
          <w:rFonts w:asciiTheme="minorHAnsi" w:eastAsiaTheme="minorEastAsia" w:hAnsiTheme="minorHAnsi" w:cstheme="minorBidi"/>
          <w:noProof/>
          <w:sz w:val="22"/>
          <w:szCs w:val="22"/>
        </w:rPr>
      </w:pPr>
      <w:hyperlink w:anchor="_Toc463469602" w:history="1">
        <w:r w:rsidRPr="00971E6F">
          <w:rPr>
            <w:rStyle w:val="Hyperlink"/>
            <w:noProof/>
          </w:rPr>
          <w:t>3</w:t>
        </w:r>
        <w:r>
          <w:rPr>
            <w:rFonts w:asciiTheme="minorHAnsi" w:eastAsiaTheme="minorEastAsia" w:hAnsiTheme="minorHAnsi" w:cstheme="minorBidi"/>
            <w:noProof/>
            <w:sz w:val="22"/>
            <w:szCs w:val="22"/>
          </w:rPr>
          <w:tab/>
        </w:r>
        <w:r w:rsidRPr="00971E6F">
          <w:rPr>
            <w:rStyle w:val="Hyperlink"/>
            <w:noProof/>
          </w:rPr>
          <w:t>Normative References</w:t>
        </w:r>
        <w:r>
          <w:rPr>
            <w:noProof/>
            <w:webHidden/>
          </w:rPr>
          <w:tab/>
        </w:r>
        <w:r>
          <w:rPr>
            <w:noProof/>
            <w:webHidden/>
          </w:rPr>
          <w:fldChar w:fldCharType="begin"/>
        </w:r>
        <w:r>
          <w:rPr>
            <w:noProof/>
            <w:webHidden/>
          </w:rPr>
          <w:instrText xml:space="preserve"> PAGEREF _Toc463469602 \h </w:instrText>
        </w:r>
        <w:r>
          <w:rPr>
            <w:noProof/>
            <w:webHidden/>
          </w:rPr>
        </w:r>
        <w:r>
          <w:rPr>
            <w:noProof/>
            <w:webHidden/>
          </w:rPr>
          <w:fldChar w:fldCharType="separate"/>
        </w:r>
        <w:r>
          <w:rPr>
            <w:noProof/>
            <w:webHidden/>
          </w:rPr>
          <w:t>25</w:t>
        </w:r>
        <w:r>
          <w:rPr>
            <w:noProof/>
            <w:webHidden/>
          </w:rPr>
          <w:fldChar w:fldCharType="end"/>
        </w:r>
      </w:hyperlink>
    </w:p>
    <w:p w14:paraId="065B577C" w14:textId="63BF2DFC" w:rsidR="001C6946" w:rsidRDefault="001C6946">
      <w:pPr>
        <w:pStyle w:val="TOC1"/>
        <w:tabs>
          <w:tab w:val="left" w:pos="1512"/>
        </w:tabs>
        <w:rPr>
          <w:rFonts w:asciiTheme="minorHAnsi" w:eastAsiaTheme="minorEastAsia" w:hAnsiTheme="minorHAnsi" w:cstheme="minorBidi"/>
          <w:noProof/>
          <w:sz w:val="22"/>
          <w:szCs w:val="22"/>
        </w:rPr>
      </w:pPr>
      <w:hyperlink w:anchor="_Toc463469603" w:history="1">
        <w:r w:rsidRPr="00971E6F">
          <w:rPr>
            <w:rStyle w:val="Hyperlink"/>
            <w:noProof/>
          </w:rPr>
          <w:t>4</w:t>
        </w:r>
        <w:r>
          <w:rPr>
            <w:rFonts w:asciiTheme="minorHAnsi" w:eastAsiaTheme="minorEastAsia" w:hAnsiTheme="minorHAnsi" w:cstheme="minorBidi"/>
            <w:noProof/>
            <w:sz w:val="22"/>
            <w:szCs w:val="22"/>
          </w:rPr>
          <w:tab/>
        </w:r>
        <w:r w:rsidRPr="00971E6F">
          <w:rPr>
            <w:rStyle w:val="Hyperlink"/>
            <w:noProof/>
          </w:rPr>
          <w:t>Terms and Definitions</w:t>
        </w:r>
        <w:r>
          <w:rPr>
            <w:noProof/>
            <w:webHidden/>
          </w:rPr>
          <w:tab/>
        </w:r>
        <w:r>
          <w:rPr>
            <w:noProof/>
            <w:webHidden/>
          </w:rPr>
          <w:fldChar w:fldCharType="begin"/>
        </w:r>
        <w:r>
          <w:rPr>
            <w:noProof/>
            <w:webHidden/>
          </w:rPr>
          <w:instrText xml:space="preserve"> PAGEREF _Toc463469603 \h </w:instrText>
        </w:r>
        <w:r>
          <w:rPr>
            <w:noProof/>
            <w:webHidden/>
          </w:rPr>
        </w:r>
        <w:r>
          <w:rPr>
            <w:noProof/>
            <w:webHidden/>
          </w:rPr>
          <w:fldChar w:fldCharType="separate"/>
        </w:r>
        <w:r>
          <w:rPr>
            <w:noProof/>
            <w:webHidden/>
          </w:rPr>
          <w:t>26</w:t>
        </w:r>
        <w:r>
          <w:rPr>
            <w:noProof/>
            <w:webHidden/>
          </w:rPr>
          <w:fldChar w:fldCharType="end"/>
        </w:r>
      </w:hyperlink>
    </w:p>
    <w:p w14:paraId="7937F221" w14:textId="2C34ACBB" w:rsidR="001C6946" w:rsidRDefault="001C6946">
      <w:pPr>
        <w:pStyle w:val="TOC1"/>
        <w:tabs>
          <w:tab w:val="left" w:pos="1512"/>
        </w:tabs>
        <w:rPr>
          <w:rFonts w:asciiTheme="minorHAnsi" w:eastAsiaTheme="minorEastAsia" w:hAnsiTheme="minorHAnsi" w:cstheme="minorBidi"/>
          <w:noProof/>
          <w:sz w:val="22"/>
          <w:szCs w:val="22"/>
        </w:rPr>
      </w:pPr>
      <w:hyperlink w:anchor="_Toc463469604" w:history="1">
        <w:r w:rsidRPr="00971E6F">
          <w:rPr>
            <w:rStyle w:val="Hyperlink"/>
            <w:noProof/>
          </w:rPr>
          <w:t>5</w:t>
        </w:r>
        <w:r>
          <w:rPr>
            <w:rFonts w:asciiTheme="minorHAnsi" w:eastAsiaTheme="minorEastAsia" w:hAnsiTheme="minorHAnsi" w:cstheme="minorBidi"/>
            <w:noProof/>
            <w:sz w:val="22"/>
            <w:szCs w:val="22"/>
          </w:rPr>
          <w:tab/>
        </w:r>
        <w:r w:rsidRPr="00971E6F">
          <w:rPr>
            <w:rStyle w:val="Hyperlink"/>
            <w:noProof/>
          </w:rPr>
          <w:t>Introduction to SIMF Concepts</w:t>
        </w:r>
        <w:r>
          <w:rPr>
            <w:noProof/>
            <w:webHidden/>
          </w:rPr>
          <w:tab/>
        </w:r>
        <w:r>
          <w:rPr>
            <w:noProof/>
            <w:webHidden/>
          </w:rPr>
          <w:fldChar w:fldCharType="begin"/>
        </w:r>
        <w:r>
          <w:rPr>
            <w:noProof/>
            <w:webHidden/>
          </w:rPr>
          <w:instrText xml:space="preserve"> PAGEREF _Toc463469604 \h </w:instrText>
        </w:r>
        <w:r>
          <w:rPr>
            <w:noProof/>
            <w:webHidden/>
          </w:rPr>
        </w:r>
        <w:r>
          <w:rPr>
            <w:noProof/>
            <w:webHidden/>
          </w:rPr>
          <w:fldChar w:fldCharType="separate"/>
        </w:r>
        <w:r>
          <w:rPr>
            <w:noProof/>
            <w:webHidden/>
          </w:rPr>
          <w:t>26</w:t>
        </w:r>
        <w:r>
          <w:rPr>
            <w:noProof/>
            <w:webHidden/>
          </w:rPr>
          <w:fldChar w:fldCharType="end"/>
        </w:r>
      </w:hyperlink>
    </w:p>
    <w:p w14:paraId="7250E421" w14:textId="5AF21CFA" w:rsidR="001C6946" w:rsidRDefault="001C6946">
      <w:pPr>
        <w:pStyle w:val="TOC2"/>
        <w:rPr>
          <w:rFonts w:asciiTheme="minorHAnsi" w:eastAsiaTheme="minorEastAsia" w:hAnsiTheme="minorHAnsi" w:cstheme="minorBidi"/>
          <w:noProof/>
          <w:sz w:val="22"/>
          <w:szCs w:val="22"/>
        </w:rPr>
      </w:pPr>
      <w:hyperlink w:anchor="_Toc463469605" w:history="1">
        <w:r w:rsidRPr="00971E6F">
          <w:rPr>
            <w:rStyle w:val="Hyperlink"/>
            <w:i/>
            <w:noProof/>
          </w:rPr>
          <w:t>5.1</w:t>
        </w:r>
        <w:r>
          <w:rPr>
            <w:rFonts w:asciiTheme="minorHAnsi" w:eastAsiaTheme="minorEastAsia" w:hAnsiTheme="minorHAnsi" w:cstheme="minorBidi"/>
            <w:noProof/>
            <w:sz w:val="22"/>
            <w:szCs w:val="22"/>
          </w:rPr>
          <w:tab/>
        </w:r>
        <w:r w:rsidRPr="00971E6F">
          <w:rPr>
            <w:rStyle w:val="Hyperlink"/>
            <w:i/>
            <w:noProof/>
          </w:rPr>
          <w:t>SIMF Concept of concept (Non normative)</w:t>
        </w:r>
        <w:r>
          <w:rPr>
            <w:noProof/>
            <w:webHidden/>
          </w:rPr>
          <w:tab/>
        </w:r>
        <w:r>
          <w:rPr>
            <w:noProof/>
            <w:webHidden/>
          </w:rPr>
          <w:fldChar w:fldCharType="begin"/>
        </w:r>
        <w:r>
          <w:rPr>
            <w:noProof/>
            <w:webHidden/>
          </w:rPr>
          <w:instrText xml:space="preserve"> PAGEREF _Toc463469605 \h </w:instrText>
        </w:r>
        <w:r>
          <w:rPr>
            <w:noProof/>
            <w:webHidden/>
          </w:rPr>
        </w:r>
        <w:r>
          <w:rPr>
            <w:noProof/>
            <w:webHidden/>
          </w:rPr>
          <w:fldChar w:fldCharType="separate"/>
        </w:r>
        <w:r>
          <w:rPr>
            <w:noProof/>
            <w:webHidden/>
          </w:rPr>
          <w:t>26</w:t>
        </w:r>
        <w:r>
          <w:rPr>
            <w:noProof/>
            <w:webHidden/>
          </w:rPr>
          <w:fldChar w:fldCharType="end"/>
        </w:r>
      </w:hyperlink>
    </w:p>
    <w:p w14:paraId="244CC7D7" w14:textId="6D0575A8" w:rsidR="001C6946" w:rsidRDefault="001C6946">
      <w:pPr>
        <w:pStyle w:val="TOC2"/>
        <w:rPr>
          <w:rFonts w:asciiTheme="minorHAnsi" w:eastAsiaTheme="minorEastAsia" w:hAnsiTheme="minorHAnsi" w:cstheme="minorBidi"/>
          <w:noProof/>
          <w:sz w:val="22"/>
          <w:szCs w:val="22"/>
        </w:rPr>
      </w:pPr>
      <w:hyperlink w:anchor="_Toc463469606" w:history="1">
        <w:r w:rsidRPr="00971E6F">
          <w:rPr>
            <w:rStyle w:val="Hyperlink"/>
            <w:i/>
            <w:noProof/>
          </w:rPr>
          <w:t>5.2</w:t>
        </w:r>
        <w:r>
          <w:rPr>
            <w:rFonts w:asciiTheme="minorHAnsi" w:eastAsiaTheme="minorEastAsia" w:hAnsiTheme="minorHAnsi" w:cstheme="minorBidi"/>
            <w:noProof/>
            <w:sz w:val="22"/>
            <w:szCs w:val="22"/>
          </w:rPr>
          <w:tab/>
        </w:r>
        <w:r w:rsidRPr="00971E6F">
          <w:rPr>
            <w:rStyle w:val="Hyperlink"/>
            <w:i/>
            <w:noProof/>
          </w:rPr>
          <w:t>Pragmatic world view</w:t>
        </w:r>
        <w:r>
          <w:rPr>
            <w:noProof/>
            <w:webHidden/>
          </w:rPr>
          <w:tab/>
        </w:r>
        <w:r>
          <w:rPr>
            <w:noProof/>
            <w:webHidden/>
          </w:rPr>
          <w:fldChar w:fldCharType="begin"/>
        </w:r>
        <w:r>
          <w:rPr>
            <w:noProof/>
            <w:webHidden/>
          </w:rPr>
          <w:instrText xml:space="preserve"> PAGEREF _Toc463469606 \h </w:instrText>
        </w:r>
        <w:r>
          <w:rPr>
            <w:noProof/>
            <w:webHidden/>
          </w:rPr>
        </w:r>
        <w:r>
          <w:rPr>
            <w:noProof/>
            <w:webHidden/>
          </w:rPr>
          <w:fldChar w:fldCharType="separate"/>
        </w:r>
        <w:r>
          <w:rPr>
            <w:noProof/>
            <w:webHidden/>
          </w:rPr>
          <w:t>27</w:t>
        </w:r>
        <w:r>
          <w:rPr>
            <w:noProof/>
            <w:webHidden/>
          </w:rPr>
          <w:fldChar w:fldCharType="end"/>
        </w:r>
      </w:hyperlink>
    </w:p>
    <w:p w14:paraId="309B54B4" w14:textId="3DBD2E03" w:rsidR="001C6946" w:rsidRDefault="001C6946">
      <w:pPr>
        <w:pStyle w:val="TOC2"/>
        <w:rPr>
          <w:rFonts w:asciiTheme="minorHAnsi" w:eastAsiaTheme="minorEastAsia" w:hAnsiTheme="minorHAnsi" w:cstheme="minorBidi"/>
          <w:noProof/>
          <w:sz w:val="22"/>
          <w:szCs w:val="22"/>
        </w:rPr>
      </w:pPr>
      <w:hyperlink w:anchor="_Toc463469607" w:history="1">
        <w:r w:rsidRPr="00971E6F">
          <w:rPr>
            <w:rStyle w:val="Hyperlink"/>
            <w:i/>
            <w:noProof/>
          </w:rPr>
          <w:t>5.3</w:t>
        </w:r>
        <w:r>
          <w:rPr>
            <w:rFonts w:asciiTheme="minorHAnsi" w:eastAsiaTheme="minorEastAsia" w:hAnsiTheme="minorHAnsi" w:cstheme="minorBidi"/>
            <w:noProof/>
            <w:sz w:val="22"/>
            <w:szCs w:val="22"/>
          </w:rPr>
          <w:tab/>
        </w:r>
        <w:r w:rsidRPr="00971E6F">
          <w:rPr>
            <w:rStyle w:val="Hyperlink"/>
            <w:i/>
            <w:noProof/>
          </w:rPr>
          <w:t>Models</w:t>
        </w:r>
        <w:r>
          <w:rPr>
            <w:noProof/>
            <w:webHidden/>
          </w:rPr>
          <w:tab/>
        </w:r>
        <w:r>
          <w:rPr>
            <w:noProof/>
            <w:webHidden/>
          </w:rPr>
          <w:fldChar w:fldCharType="begin"/>
        </w:r>
        <w:r>
          <w:rPr>
            <w:noProof/>
            <w:webHidden/>
          </w:rPr>
          <w:instrText xml:space="preserve"> PAGEREF _Toc463469607 \h </w:instrText>
        </w:r>
        <w:r>
          <w:rPr>
            <w:noProof/>
            <w:webHidden/>
          </w:rPr>
        </w:r>
        <w:r>
          <w:rPr>
            <w:noProof/>
            <w:webHidden/>
          </w:rPr>
          <w:fldChar w:fldCharType="separate"/>
        </w:r>
        <w:r>
          <w:rPr>
            <w:noProof/>
            <w:webHidden/>
          </w:rPr>
          <w:t>28</w:t>
        </w:r>
        <w:r>
          <w:rPr>
            <w:noProof/>
            <w:webHidden/>
          </w:rPr>
          <w:fldChar w:fldCharType="end"/>
        </w:r>
      </w:hyperlink>
    </w:p>
    <w:p w14:paraId="520D4FD0" w14:textId="5780505C" w:rsidR="001C6946" w:rsidRDefault="001C6946">
      <w:pPr>
        <w:pStyle w:val="TOC2"/>
        <w:rPr>
          <w:rFonts w:asciiTheme="minorHAnsi" w:eastAsiaTheme="minorEastAsia" w:hAnsiTheme="minorHAnsi" w:cstheme="minorBidi"/>
          <w:noProof/>
          <w:sz w:val="22"/>
          <w:szCs w:val="22"/>
        </w:rPr>
      </w:pPr>
      <w:hyperlink w:anchor="_Toc463469608" w:history="1">
        <w:r w:rsidRPr="00971E6F">
          <w:rPr>
            <w:rStyle w:val="Hyperlink"/>
            <w:i/>
            <w:noProof/>
          </w:rPr>
          <w:t>5.4</w:t>
        </w:r>
        <w:r>
          <w:rPr>
            <w:rFonts w:asciiTheme="minorHAnsi" w:eastAsiaTheme="minorEastAsia" w:hAnsiTheme="minorHAnsi" w:cstheme="minorBidi"/>
            <w:noProof/>
            <w:sz w:val="22"/>
            <w:szCs w:val="22"/>
          </w:rPr>
          <w:tab/>
        </w:r>
        <w:r w:rsidRPr="00971E6F">
          <w:rPr>
            <w:rStyle w:val="Hyperlink"/>
            <w:i/>
            <w:noProof/>
          </w:rPr>
          <w:t>Concepts</w:t>
        </w:r>
        <w:r>
          <w:rPr>
            <w:noProof/>
            <w:webHidden/>
          </w:rPr>
          <w:tab/>
        </w:r>
        <w:r>
          <w:rPr>
            <w:noProof/>
            <w:webHidden/>
          </w:rPr>
          <w:fldChar w:fldCharType="begin"/>
        </w:r>
        <w:r>
          <w:rPr>
            <w:noProof/>
            <w:webHidden/>
          </w:rPr>
          <w:instrText xml:space="preserve"> PAGEREF _Toc463469608 \h </w:instrText>
        </w:r>
        <w:r>
          <w:rPr>
            <w:noProof/>
            <w:webHidden/>
          </w:rPr>
        </w:r>
        <w:r>
          <w:rPr>
            <w:noProof/>
            <w:webHidden/>
          </w:rPr>
          <w:fldChar w:fldCharType="separate"/>
        </w:r>
        <w:r>
          <w:rPr>
            <w:noProof/>
            <w:webHidden/>
          </w:rPr>
          <w:t>29</w:t>
        </w:r>
        <w:r>
          <w:rPr>
            <w:noProof/>
            <w:webHidden/>
          </w:rPr>
          <w:fldChar w:fldCharType="end"/>
        </w:r>
      </w:hyperlink>
    </w:p>
    <w:p w14:paraId="63BBB0E8" w14:textId="66181C5E" w:rsidR="001C6946" w:rsidRDefault="001C6946">
      <w:pPr>
        <w:pStyle w:val="TOC3"/>
        <w:rPr>
          <w:rFonts w:asciiTheme="minorHAnsi" w:eastAsiaTheme="minorEastAsia" w:hAnsiTheme="minorHAnsi" w:cstheme="minorBidi"/>
          <w:noProof/>
          <w:sz w:val="22"/>
          <w:szCs w:val="22"/>
        </w:rPr>
      </w:pPr>
      <w:hyperlink w:anchor="_Toc463469609" w:history="1">
        <w:r w:rsidRPr="00971E6F">
          <w:rPr>
            <w:rStyle w:val="Hyperlink"/>
            <w:noProof/>
          </w:rPr>
          <w:t>5.4.1</w:t>
        </w:r>
        <w:r>
          <w:rPr>
            <w:rFonts w:asciiTheme="minorHAnsi" w:eastAsiaTheme="minorEastAsia" w:hAnsiTheme="minorHAnsi" w:cstheme="minorBidi"/>
            <w:noProof/>
            <w:sz w:val="22"/>
            <w:szCs w:val="22"/>
          </w:rPr>
          <w:tab/>
        </w:r>
        <w:r w:rsidRPr="00971E6F">
          <w:rPr>
            <w:rStyle w:val="Hyperlink"/>
            <w:noProof/>
          </w:rPr>
          <w:t>Dictionary Concepts</w:t>
        </w:r>
        <w:r>
          <w:rPr>
            <w:noProof/>
            <w:webHidden/>
          </w:rPr>
          <w:tab/>
        </w:r>
        <w:r>
          <w:rPr>
            <w:noProof/>
            <w:webHidden/>
          </w:rPr>
          <w:fldChar w:fldCharType="begin"/>
        </w:r>
        <w:r>
          <w:rPr>
            <w:noProof/>
            <w:webHidden/>
          </w:rPr>
          <w:instrText xml:space="preserve"> PAGEREF _Toc463469609 \h </w:instrText>
        </w:r>
        <w:r>
          <w:rPr>
            <w:noProof/>
            <w:webHidden/>
          </w:rPr>
        </w:r>
        <w:r>
          <w:rPr>
            <w:noProof/>
            <w:webHidden/>
          </w:rPr>
          <w:fldChar w:fldCharType="separate"/>
        </w:r>
        <w:r>
          <w:rPr>
            <w:noProof/>
            <w:webHidden/>
          </w:rPr>
          <w:t>31</w:t>
        </w:r>
        <w:r>
          <w:rPr>
            <w:noProof/>
            <w:webHidden/>
          </w:rPr>
          <w:fldChar w:fldCharType="end"/>
        </w:r>
      </w:hyperlink>
    </w:p>
    <w:p w14:paraId="327EA606" w14:textId="2C0B1523" w:rsidR="001C6946" w:rsidRDefault="001C6946">
      <w:pPr>
        <w:pStyle w:val="TOC2"/>
        <w:rPr>
          <w:rFonts w:asciiTheme="minorHAnsi" w:eastAsiaTheme="minorEastAsia" w:hAnsiTheme="minorHAnsi" w:cstheme="minorBidi"/>
          <w:noProof/>
          <w:sz w:val="22"/>
          <w:szCs w:val="22"/>
        </w:rPr>
      </w:pPr>
      <w:hyperlink w:anchor="_Toc463469610" w:history="1">
        <w:r w:rsidRPr="00971E6F">
          <w:rPr>
            <w:rStyle w:val="Hyperlink"/>
            <w:i/>
            <w:noProof/>
          </w:rPr>
          <w:t>5.5</w:t>
        </w:r>
        <w:r>
          <w:rPr>
            <w:rFonts w:asciiTheme="minorHAnsi" w:eastAsiaTheme="minorEastAsia" w:hAnsiTheme="minorHAnsi" w:cstheme="minorBidi"/>
            <w:noProof/>
            <w:sz w:val="22"/>
            <w:szCs w:val="22"/>
          </w:rPr>
          <w:tab/>
        </w:r>
        <w:r w:rsidRPr="00971E6F">
          <w:rPr>
            <w:rStyle w:val="Hyperlink"/>
            <w:i/>
            <w:noProof/>
          </w:rPr>
          <w:t>Facts</w:t>
        </w:r>
        <w:r>
          <w:rPr>
            <w:noProof/>
            <w:webHidden/>
          </w:rPr>
          <w:tab/>
        </w:r>
        <w:r>
          <w:rPr>
            <w:noProof/>
            <w:webHidden/>
          </w:rPr>
          <w:fldChar w:fldCharType="begin"/>
        </w:r>
        <w:r>
          <w:rPr>
            <w:noProof/>
            <w:webHidden/>
          </w:rPr>
          <w:instrText xml:space="preserve"> PAGEREF _Toc463469610 \h </w:instrText>
        </w:r>
        <w:r>
          <w:rPr>
            <w:noProof/>
            <w:webHidden/>
          </w:rPr>
        </w:r>
        <w:r>
          <w:rPr>
            <w:noProof/>
            <w:webHidden/>
          </w:rPr>
          <w:fldChar w:fldCharType="separate"/>
        </w:r>
        <w:r>
          <w:rPr>
            <w:noProof/>
            <w:webHidden/>
          </w:rPr>
          <w:t>31</w:t>
        </w:r>
        <w:r>
          <w:rPr>
            <w:noProof/>
            <w:webHidden/>
          </w:rPr>
          <w:fldChar w:fldCharType="end"/>
        </w:r>
      </w:hyperlink>
    </w:p>
    <w:p w14:paraId="3FB403AE" w14:textId="3C135E8E" w:rsidR="001C6946" w:rsidRDefault="001C6946">
      <w:pPr>
        <w:pStyle w:val="TOC2"/>
        <w:rPr>
          <w:rFonts w:asciiTheme="minorHAnsi" w:eastAsiaTheme="minorEastAsia" w:hAnsiTheme="minorHAnsi" w:cstheme="minorBidi"/>
          <w:noProof/>
          <w:sz w:val="22"/>
          <w:szCs w:val="22"/>
        </w:rPr>
      </w:pPr>
      <w:hyperlink w:anchor="_Toc463469611" w:history="1">
        <w:r w:rsidRPr="00971E6F">
          <w:rPr>
            <w:rStyle w:val="Hyperlink"/>
            <w:i/>
            <w:noProof/>
          </w:rPr>
          <w:t>5.6</w:t>
        </w:r>
        <w:r>
          <w:rPr>
            <w:rFonts w:asciiTheme="minorHAnsi" w:eastAsiaTheme="minorEastAsia" w:hAnsiTheme="minorHAnsi" w:cstheme="minorBidi"/>
            <w:noProof/>
            <w:sz w:val="22"/>
            <w:szCs w:val="22"/>
          </w:rPr>
          <w:tab/>
        </w:r>
        <w:r w:rsidRPr="00971E6F">
          <w:rPr>
            <w:rStyle w:val="Hyperlink"/>
            <w:i/>
            <w:noProof/>
          </w:rPr>
          <w:t>Context</w:t>
        </w:r>
        <w:r>
          <w:rPr>
            <w:noProof/>
            <w:webHidden/>
          </w:rPr>
          <w:tab/>
        </w:r>
        <w:r>
          <w:rPr>
            <w:noProof/>
            <w:webHidden/>
          </w:rPr>
          <w:fldChar w:fldCharType="begin"/>
        </w:r>
        <w:r>
          <w:rPr>
            <w:noProof/>
            <w:webHidden/>
          </w:rPr>
          <w:instrText xml:space="preserve"> PAGEREF _Toc463469611 \h </w:instrText>
        </w:r>
        <w:r>
          <w:rPr>
            <w:noProof/>
            <w:webHidden/>
          </w:rPr>
        </w:r>
        <w:r>
          <w:rPr>
            <w:noProof/>
            <w:webHidden/>
          </w:rPr>
          <w:fldChar w:fldCharType="separate"/>
        </w:r>
        <w:r>
          <w:rPr>
            <w:noProof/>
            <w:webHidden/>
          </w:rPr>
          <w:t>31</w:t>
        </w:r>
        <w:r>
          <w:rPr>
            <w:noProof/>
            <w:webHidden/>
          </w:rPr>
          <w:fldChar w:fldCharType="end"/>
        </w:r>
      </w:hyperlink>
    </w:p>
    <w:p w14:paraId="77FDF955" w14:textId="634CEBD9" w:rsidR="001C6946" w:rsidRDefault="001C6946">
      <w:pPr>
        <w:pStyle w:val="TOC2"/>
        <w:rPr>
          <w:rFonts w:asciiTheme="minorHAnsi" w:eastAsiaTheme="minorEastAsia" w:hAnsiTheme="minorHAnsi" w:cstheme="minorBidi"/>
          <w:noProof/>
          <w:sz w:val="22"/>
          <w:szCs w:val="22"/>
        </w:rPr>
      </w:pPr>
      <w:hyperlink w:anchor="_Toc463469612" w:history="1">
        <w:r w:rsidRPr="00971E6F">
          <w:rPr>
            <w:rStyle w:val="Hyperlink"/>
            <w:i/>
            <w:noProof/>
          </w:rPr>
          <w:t>5.7</w:t>
        </w:r>
        <w:r>
          <w:rPr>
            <w:rFonts w:asciiTheme="minorHAnsi" w:eastAsiaTheme="minorEastAsia" w:hAnsiTheme="minorHAnsi" w:cstheme="minorBidi"/>
            <w:noProof/>
            <w:sz w:val="22"/>
            <w:szCs w:val="22"/>
          </w:rPr>
          <w:tab/>
        </w:r>
        <w:r w:rsidRPr="00971E6F">
          <w:rPr>
            <w:rStyle w:val="Hyperlink"/>
            <w:i/>
            <w:noProof/>
          </w:rPr>
          <w:t>Entities</w:t>
        </w:r>
        <w:r>
          <w:rPr>
            <w:noProof/>
            <w:webHidden/>
          </w:rPr>
          <w:tab/>
        </w:r>
        <w:r>
          <w:rPr>
            <w:noProof/>
            <w:webHidden/>
          </w:rPr>
          <w:fldChar w:fldCharType="begin"/>
        </w:r>
        <w:r>
          <w:rPr>
            <w:noProof/>
            <w:webHidden/>
          </w:rPr>
          <w:instrText xml:space="preserve"> PAGEREF _Toc463469612 \h </w:instrText>
        </w:r>
        <w:r>
          <w:rPr>
            <w:noProof/>
            <w:webHidden/>
          </w:rPr>
        </w:r>
        <w:r>
          <w:rPr>
            <w:noProof/>
            <w:webHidden/>
          </w:rPr>
          <w:fldChar w:fldCharType="separate"/>
        </w:r>
        <w:r>
          <w:rPr>
            <w:noProof/>
            <w:webHidden/>
          </w:rPr>
          <w:t>32</w:t>
        </w:r>
        <w:r>
          <w:rPr>
            <w:noProof/>
            <w:webHidden/>
          </w:rPr>
          <w:fldChar w:fldCharType="end"/>
        </w:r>
      </w:hyperlink>
    </w:p>
    <w:p w14:paraId="65532AE3" w14:textId="0860337E" w:rsidR="001C6946" w:rsidRDefault="001C6946">
      <w:pPr>
        <w:pStyle w:val="TOC2"/>
        <w:rPr>
          <w:rFonts w:asciiTheme="minorHAnsi" w:eastAsiaTheme="minorEastAsia" w:hAnsiTheme="minorHAnsi" w:cstheme="minorBidi"/>
          <w:noProof/>
          <w:sz w:val="22"/>
          <w:szCs w:val="22"/>
        </w:rPr>
      </w:pPr>
      <w:hyperlink w:anchor="_Toc463469613" w:history="1">
        <w:r w:rsidRPr="00971E6F">
          <w:rPr>
            <w:rStyle w:val="Hyperlink"/>
            <w:i/>
            <w:noProof/>
          </w:rPr>
          <w:t>5.8</w:t>
        </w:r>
        <w:r>
          <w:rPr>
            <w:rFonts w:asciiTheme="minorHAnsi" w:eastAsiaTheme="minorEastAsia" w:hAnsiTheme="minorHAnsi" w:cstheme="minorBidi"/>
            <w:noProof/>
            <w:sz w:val="22"/>
            <w:szCs w:val="22"/>
          </w:rPr>
          <w:tab/>
        </w:r>
        <w:r w:rsidRPr="00971E6F">
          <w:rPr>
            <w:rStyle w:val="Hyperlink"/>
            <w:i/>
            <w:noProof/>
          </w:rPr>
          <w:t>Values and Anything</w:t>
        </w:r>
        <w:r>
          <w:rPr>
            <w:noProof/>
            <w:webHidden/>
          </w:rPr>
          <w:tab/>
        </w:r>
        <w:r>
          <w:rPr>
            <w:noProof/>
            <w:webHidden/>
          </w:rPr>
          <w:fldChar w:fldCharType="begin"/>
        </w:r>
        <w:r>
          <w:rPr>
            <w:noProof/>
            <w:webHidden/>
          </w:rPr>
          <w:instrText xml:space="preserve"> PAGEREF _Toc463469613 \h </w:instrText>
        </w:r>
        <w:r>
          <w:rPr>
            <w:noProof/>
            <w:webHidden/>
          </w:rPr>
        </w:r>
        <w:r>
          <w:rPr>
            <w:noProof/>
            <w:webHidden/>
          </w:rPr>
          <w:fldChar w:fldCharType="separate"/>
        </w:r>
        <w:r>
          <w:rPr>
            <w:noProof/>
            <w:webHidden/>
          </w:rPr>
          <w:t>33</w:t>
        </w:r>
        <w:r>
          <w:rPr>
            <w:noProof/>
            <w:webHidden/>
          </w:rPr>
          <w:fldChar w:fldCharType="end"/>
        </w:r>
      </w:hyperlink>
    </w:p>
    <w:p w14:paraId="42A12DCB" w14:textId="07E5B1EC" w:rsidR="001C6946" w:rsidRDefault="001C6946">
      <w:pPr>
        <w:pStyle w:val="TOC2"/>
        <w:rPr>
          <w:rFonts w:asciiTheme="minorHAnsi" w:eastAsiaTheme="minorEastAsia" w:hAnsiTheme="minorHAnsi" w:cstheme="minorBidi"/>
          <w:noProof/>
          <w:sz w:val="22"/>
          <w:szCs w:val="22"/>
        </w:rPr>
      </w:pPr>
      <w:hyperlink w:anchor="_Toc463469614" w:history="1">
        <w:r w:rsidRPr="00971E6F">
          <w:rPr>
            <w:rStyle w:val="Hyperlink"/>
            <w:i/>
            <w:noProof/>
          </w:rPr>
          <w:t>5.9</w:t>
        </w:r>
        <w:r>
          <w:rPr>
            <w:rFonts w:asciiTheme="minorHAnsi" w:eastAsiaTheme="minorEastAsia" w:hAnsiTheme="minorHAnsi" w:cstheme="minorBidi"/>
            <w:noProof/>
            <w:sz w:val="22"/>
            <w:szCs w:val="22"/>
          </w:rPr>
          <w:tab/>
        </w:r>
        <w:r w:rsidRPr="00971E6F">
          <w:rPr>
            <w:rStyle w:val="Hyperlink"/>
            <w:i/>
            <w:noProof/>
          </w:rPr>
          <w:t>Situations</w:t>
        </w:r>
        <w:r>
          <w:rPr>
            <w:noProof/>
            <w:webHidden/>
          </w:rPr>
          <w:tab/>
        </w:r>
        <w:r>
          <w:rPr>
            <w:noProof/>
            <w:webHidden/>
          </w:rPr>
          <w:fldChar w:fldCharType="begin"/>
        </w:r>
        <w:r>
          <w:rPr>
            <w:noProof/>
            <w:webHidden/>
          </w:rPr>
          <w:instrText xml:space="preserve"> PAGEREF _Toc463469614 \h </w:instrText>
        </w:r>
        <w:r>
          <w:rPr>
            <w:noProof/>
            <w:webHidden/>
          </w:rPr>
        </w:r>
        <w:r>
          <w:rPr>
            <w:noProof/>
            <w:webHidden/>
          </w:rPr>
          <w:fldChar w:fldCharType="separate"/>
        </w:r>
        <w:r>
          <w:rPr>
            <w:noProof/>
            <w:webHidden/>
          </w:rPr>
          <w:t>33</w:t>
        </w:r>
        <w:r>
          <w:rPr>
            <w:noProof/>
            <w:webHidden/>
          </w:rPr>
          <w:fldChar w:fldCharType="end"/>
        </w:r>
      </w:hyperlink>
    </w:p>
    <w:p w14:paraId="3C668ABB" w14:textId="2D90C23C" w:rsidR="001C6946" w:rsidRDefault="001C6946">
      <w:pPr>
        <w:pStyle w:val="TOC2"/>
        <w:rPr>
          <w:rFonts w:asciiTheme="minorHAnsi" w:eastAsiaTheme="minorEastAsia" w:hAnsiTheme="minorHAnsi" w:cstheme="minorBidi"/>
          <w:noProof/>
          <w:sz w:val="22"/>
          <w:szCs w:val="22"/>
        </w:rPr>
      </w:pPr>
      <w:hyperlink w:anchor="_Toc463469615" w:history="1">
        <w:r w:rsidRPr="00971E6F">
          <w:rPr>
            <w:rStyle w:val="Hyperlink"/>
            <w:noProof/>
          </w:rPr>
          <w:t>5.10</w:t>
        </w:r>
        <w:r>
          <w:rPr>
            <w:rFonts w:asciiTheme="minorHAnsi" w:eastAsiaTheme="minorEastAsia" w:hAnsiTheme="minorHAnsi" w:cstheme="minorBidi"/>
            <w:noProof/>
            <w:sz w:val="22"/>
            <w:szCs w:val="22"/>
          </w:rPr>
          <w:tab/>
        </w:r>
        <w:r w:rsidRPr="00971E6F">
          <w:rPr>
            <w:rStyle w:val="Hyperlink"/>
            <w:noProof/>
          </w:rPr>
          <w:t>Relationships</w:t>
        </w:r>
        <w:r>
          <w:rPr>
            <w:noProof/>
            <w:webHidden/>
          </w:rPr>
          <w:tab/>
        </w:r>
        <w:r>
          <w:rPr>
            <w:noProof/>
            <w:webHidden/>
          </w:rPr>
          <w:fldChar w:fldCharType="begin"/>
        </w:r>
        <w:r>
          <w:rPr>
            <w:noProof/>
            <w:webHidden/>
          </w:rPr>
          <w:instrText xml:space="preserve"> PAGEREF _Toc463469615 \h </w:instrText>
        </w:r>
        <w:r>
          <w:rPr>
            <w:noProof/>
            <w:webHidden/>
          </w:rPr>
        </w:r>
        <w:r>
          <w:rPr>
            <w:noProof/>
            <w:webHidden/>
          </w:rPr>
          <w:fldChar w:fldCharType="separate"/>
        </w:r>
        <w:r>
          <w:rPr>
            <w:noProof/>
            <w:webHidden/>
          </w:rPr>
          <w:t>33</w:t>
        </w:r>
        <w:r>
          <w:rPr>
            <w:noProof/>
            <w:webHidden/>
          </w:rPr>
          <w:fldChar w:fldCharType="end"/>
        </w:r>
      </w:hyperlink>
    </w:p>
    <w:p w14:paraId="44E4F46F" w14:textId="04AADF46" w:rsidR="001C6946" w:rsidRDefault="001C6946">
      <w:pPr>
        <w:pStyle w:val="TOC2"/>
        <w:rPr>
          <w:rFonts w:asciiTheme="minorHAnsi" w:eastAsiaTheme="minorEastAsia" w:hAnsiTheme="minorHAnsi" w:cstheme="minorBidi"/>
          <w:noProof/>
          <w:sz w:val="22"/>
          <w:szCs w:val="22"/>
        </w:rPr>
      </w:pPr>
      <w:hyperlink w:anchor="_Toc463469616" w:history="1">
        <w:r w:rsidRPr="00971E6F">
          <w:rPr>
            <w:rStyle w:val="Hyperlink"/>
            <w:i/>
            <w:noProof/>
          </w:rPr>
          <w:t>5.11</w:t>
        </w:r>
        <w:r>
          <w:rPr>
            <w:rFonts w:asciiTheme="minorHAnsi" w:eastAsiaTheme="minorEastAsia" w:hAnsiTheme="minorHAnsi" w:cstheme="minorBidi"/>
            <w:noProof/>
            <w:sz w:val="22"/>
            <w:szCs w:val="22"/>
          </w:rPr>
          <w:tab/>
        </w:r>
        <w:r w:rsidRPr="00971E6F">
          <w:rPr>
            <w:rStyle w:val="Hyperlink"/>
            <w:i/>
            <w:noProof/>
          </w:rPr>
          <w:t>Types</w:t>
        </w:r>
        <w:r>
          <w:rPr>
            <w:noProof/>
            <w:webHidden/>
          </w:rPr>
          <w:tab/>
        </w:r>
        <w:r>
          <w:rPr>
            <w:noProof/>
            <w:webHidden/>
          </w:rPr>
          <w:fldChar w:fldCharType="begin"/>
        </w:r>
        <w:r>
          <w:rPr>
            <w:noProof/>
            <w:webHidden/>
          </w:rPr>
          <w:instrText xml:space="preserve"> PAGEREF _Toc463469616 \h </w:instrText>
        </w:r>
        <w:r>
          <w:rPr>
            <w:noProof/>
            <w:webHidden/>
          </w:rPr>
        </w:r>
        <w:r>
          <w:rPr>
            <w:noProof/>
            <w:webHidden/>
          </w:rPr>
          <w:fldChar w:fldCharType="separate"/>
        </w:r>
        <w:r>
          <w:rPr>
            <w:noProof/>
            <w:webHidden/>
          </w:rPr>
          <w:t>34</w:t>
        </w:r>
        <w:r>
          <w:rPr>
            <w:noProof/>
            <w:webHidden/>
          </w:rPr>
          <w:fldChar w:fldCharType="end"/>
        </w:r>
      </w:hyperlink>
    </w:p>
    <w:p w14:paraId="1E8231A0" w14:textId="53A7853B" w:rsidR="001C6946" w:rsidRDefault="001C6946">
      <w:pPr>
        <w:pStyle w:val="TOC3"/>
        <w:rPr>
          <w:rFonts w:asciiTheme="minorHAnsi" w:eastAsiaTheme="minorEastAsia" w:hAnsiTheme="minorHAnsi" w:cstheme="minorBidi"/>
          <w:noProof/>
          <w:sz w:val="22"/>
          <w:szCs w:val="22"/>
        </w:rPr>
      </w:pPr>
      <w:hyperlink w:anchor="_Toc463469617" w:history="1">
        <w:r w:rsidRPr="00971E6F">
          <w:rPr>
            <w:rStyle w:val="Hyperlink"/>
            <w:noProof/>
          </w:rPr>
          <w:t>5.11.1</w:t>
        </w:r>
        <w:r>
          <w:rPr>
            <w:rFonts w:asciiTheme="minorHAnsi" w:eastAsiaTheme="minorEastAsia" w:hAnsiTheme="minorHAnsi" w:cstheme="minorBidi"/>
            <w:noProof/>
            <w:sz w:val="22"/>
            <w:szCs w:val="22"/>
          </w:rPr>
          <w:tab/>
        </w:r>
        <w:r w:rsidRPr="00971E6F">
          <w:rPr>
            <w:rStyle w:val="Hyperlink"/>
            <w:noProof/>
          </w:rPr>
          <w:t>Types and Instances</w:t>
        </w:r>
        <w:r>
          <w:rPr>
            <w:noProof/>
            <w:webHidden/>
          </w:rPr>
          <w:tab/>
        </w:r>
        <w:r>
          <w:rPr>
            <w:noProof/>
            <w:webHidden/>
          </w:rPr>
          <w:fldChar w:fldCharType="begin"/>
        </w:r>
        <w:r>
          <w:rPr>
            <w:noProof/>
            <w:webHidden/>
          </w:rPr>
          <w:instrText xml:space="preserve"> PAGEREF _Toc463469617 \h </w:instrText>
        </w:r>
        <w:r>
          <w:rPr>
            <w:noProof/>
            <w:webHidden/>
          </w:rPr>
        </w:r>
        <w:r>
          <w:rPr>
            <w:noProof/>
            <w:webHidden/>
          </w:rPr>
          <w:fldChar w:fldCharType="separate"/>
        </w:r>
        <w:r>
          <w:rPr>
            <w:noProof/>
            <w:webHidden/>
          </w:rPr>
          <w:t>34</w:t>
        </w:r>
        <w:r>
          <w:rPr>
            <w:noProof/>
            <w:webHidden/>
          </w:rPr>
          <w:fldChar w:fldCharType="end"/>
        </w:r>
      </w:hyperlink>
    </w:p>
    <w:p w14:paraId="03B67ECD" w14:textId="5F692C73" w:rsidR="001C6946" w:rsidRDefault="001C6946">
      <w:pPr>
        <w:pStyle w:val="TOC3"/>
        <w:rPr>
          <w:rFonts w:asciiTheme="minorHAnsi" w:eastAsiaTheme="minorEastAsia" w:hAnsiTheme="minorHAnsi" w:cstheme="minorBidi"/>
          <w:noProof/>
          <w:sz w:val="22"/>
          <w:szCs w:val="22"/>
        </w:rPr>
      </w:pPr>
      <w:hyperlink w:anchor="_Toc463469618" w:history="1">
        <w:r w:rsidRPr="00971E6F">
          <w:rPr>
            <w:rStyle w:val="Hyperlink"/>
            <w:noProof/>
          </w:rPr>
          <w:t>5.11.2</w:t>
        </w:r>
        <w:r>
          <w:rPr>
            <w:rFonts w:asciiTheme="minorHAnsi" w:eastAsiaTheme="minorEastAsia" w:hAnsiTheme="minorHAnsi" w:cstheme="minorBidi"/>
            <w:noProof/>
            <w:sz w:val="22"/>
            <w:szCs w:val="22"/>
          </w:rPr>
          <w:tab/>
        </w:r>
        <w:r w:rsidRPr="00971E6F">
          <w:rPr>
            <w:rStyle w:val="Hyperlink"/>
            <w:noProof/>
          </w:rPr>
          <w:t>Multiple inheritance and multiple classification</w:t>
        </w:r>
        <w:r>
          <w:rPr>
            <w:noProof/>
            <w:webHidden/>
          </w:rPr>
          <w:tab/>
        </w:r>
        <w:r>
          <w:rPr>
            <w:noProof/>
            <w:webHidden/>
          </w:rPr>
          <w:fldChar w:fldCharType="begin"/>
        </w:r>
        <w:r>
          <w:rPr>
            <w:noProof/>
            <w:webHidden/>
          </w:rPr>
          <w:instrText xml:space="preserve"> PAGEREF _Toc463469618 \h </w:instrText>
        </w:r>
        <w:r>
          <w:rPr>
            <w:noProof/>
            <w:webHidden/>
          </w:rPr>
        </w:r>
        <w:r>
          <w:rPr>
            <w:noProof/>
            <w:webHidden/>
          </w:rPr>
          <w:fldChar w:fldCharType="separate"/>
        </w:r>
        <w:r>
          <w:rPr>
            <w:noProof/>
            <w:webHidden/>
          </w:rPr>
          <w:t>34</w:t>
        </w:r>
        <w:r>
          <w:rPr>
            <w:noProof/>
            <w:webHidden/>
          </w:rPr>
          <w:fldChar w:fldCharType="end"/>
        </w:r>
      </w:hyperlink>
    </w:p>
    <w:p w14:paraId="0B2B3061" w14:textId="7FBE6728" w:rsidR="001C6946" w:rsidRDefault="001C6946">
      <w:pPr>
        <w:pStyle w:val="TOC3"/>
        <w:rPr>
          <w:rFonts w:asciiTheme="minorHAnsi" w:eastAsiaTheme="minorEastAsia" w:hAnsiTheme="minorHAnsi" w:cstheme="minorBidi"/>
          <w:noProof/>
          <w:sz w:val="22"/>
          <w:szCs w:val="22"/>
        </w:rPr>
      </w:pPr>
      <w:hyperlink w:anchor="_Toc463469619" w:history="1">
        <w:r w:rsidRPr="00971E6F">
          <w:rPr>
            <w:rStyle w:val="Hyperlink"/>
            <w:noProof/>
          </w:rPr>
          <w:t>5.11.3</w:t>
        </w:r>
        <w:r>
          <w:rPr>
            <w:rFonts w:asciiTheme="minorHAnsi" w:eastAsiaTheme="minorEastAsia" w:hAnsiTheme="minorHAnsi" w:cstheme="minorBidi"/>
            <w:noProof/>
            <w:sz w:val="22"/>
            <w:szCs w:val="22"/>
          </w:rPr>
          <w:tab/>
        </w:r>
        <w:r w:rsidRPr="00971E6F">
          <w:rPr>
            <w:rStyle w:val="Hyperlink"/>
            <w:noProof/>
          </w:rPr>
          <w:t>Situation Types &amp; Properties</w:t>
        </w:r>
        <w:r>
          <w:rPr>
            <w:noProof/>
            <w:webHidden/>
          </w:rPr>
          <w:tab/>
        </w:r>
        <w:r>
          <w:rPr>
            <w:noProof/>
            <w:webHidden/>
          </w:rPr>
          <w:fldChar w:fldCharType="begin"/>
        </w:r>
        <w:r>
          <w:rPr>
            <w:noProof/>
            <w:webHidden/>
          </w:rPr>
          <w:instrText xml:space="preserve"> PAGEREF _Toc463469619 \h </w:instrText>
        </w:r>
        <w:r>
          <w:rPr>
            <w:noProof/>
            <w:webHidden/>
          </w:rPr>
        </w:r>
        <w:r>
          <w:rPr>
            <w:noProof/>
            <w:webHidden/>
          </w:rPr>
          <w:fldChar w:fldCharType="separate"/>
        </w:r>
        <w:r>
          <w:rPr>
            <w:noProof/>
            <w:webHidden/>
          </w:rPr>
          <w:t>34</w:t>
        </w:r>
        <w:r>
          <w:rPr>
            <w:noProof/>
            <w:webHidden/>
          </w:rPr>
          <w:fldChar w:fldCharType="end"/>
        </w:r>
      </w:hyperlink>
    </w:p>
    <w:p w14:paraId="12EBABAB" w14:textId="3337707C" w:rsidR="001C6946" w:rsidRDefault="001C6946">
      <w:pPr>
        <w:pStyle w:val="TOC3"/>
        <w:rPr>
          <w:rFonts w:asciiTheme="minorHAnsi" w:eastAsiaTheme="minorEastAsia" w:hAnsiTheme="minorHAnsi" w:cstheme="minorBidi"/>
          <w:noProof/>
          <w:sz w:val="22"/>
          <w:szCs w:val="22"/>
        </w:rPr>
      </w:pPr>
      <w:hyperlink w:anchor="_Toc463469620" w:history="1">
        <w:r w:rsidRPr="00971E6F">
          <w:rPr>
            <w:rStyle w:val="Hyperlink"/>
            <w:noProof/>
          </w:rPr>
          <w:t>5.11.4</w:t>
        </w:r>
        <w:r>
          <w:rPr>
            <w:rFonts w:asciiTheme="minorHAnsi" w:eastAsiaTheme="minorEastAsia" w:hAnsiTheme="minorHAnsi" w:cstheme="minorBidi"/>
            <w:noProof/>
            <w:sz w:val="22"/>
            <w:szCs w:val="22"/>
          </w:rPr>
          <w:tab/>
        </w:r>
        <w:r w:rsidRPr="00971E6F">
          <w:rPr>
            <w:rStyle w:val="Hyperlink"/>
            <w:noProof/>
          </w:rPr>
          <w:t>Facets</w:t>
        </w:r>
        <w:r>
          <w:rPr>
            <w:noProof/>
            <w:webHidden/>
          </w:rPr>
          <w:tab/>
        </w:r>
        <w:r>
          <w:rPr>
            <w:noProof/>
            <w:webHidden/>
          </w:rPr>
          <w:fldChar w:fldCharType="begin"/>
        </w:r>
        <w:r>
          <w:rPr>
            <w:noProof/>
            <w:webHidden/>
          </w:rPr>
          <w:instrText xml:space="preserve"> PAGEREF _Toc463469620 \h </w:instrText>
        </w:r>
        <w:r>
          <w:rPr>
            <w:noProof/>
            <w:webHidden/>
          </w:rPr>
        </w:r>
        <w:r>
          <w:rPr>
            <w:noProof/>
            <w:webHidden/>
          </w:rPr>
          <w:fldChar w:fldCharType="separate"/>
        </w:r>
        <w:r>
          <w:rPr>
            <w:noProof/>
            <w:webHidden/>
          </w:rPr>
          <w:t>35</w:t>
        </w:r>
        <w:r>
          <w:rPr>
            <w:noProof/>
            <w:webHidden/>
          </w:rPr>
          <w:fldChar w:fldCharType="end"/>
        </w:r>
      </w:hyperlink>
    </w:p>
    <w:p w14:paraId="76257BF6" w14:textId="452DE300" w:rsidR="001C6946" w:rsidRDefault="001C6946">
      <w:pPr>
        <w:pStyle w:val="TOC3"/>
        <w:rPr>
          <w:rFonts w:asciiTheme="minorHAnsi" w:eastAsiaTheme="minorEastAsia" w:hAnsiTheme="minorHAnsi" w:cstheme="minorBidi"/>
          <w:noProof/>
          <w:sz w:val="22"/>
          <w:szCs w:val="22"/>
        </w:rPr>
      </w:pPr>
      <w:hyperlink w:anchor="_Toc463469621" w:history="1">
        <w:r w:rsidRPr="00971E6F">
          <w:rPr>
            <w:rStyle w:val="Hyperlink"/>
            <w:noProof/>
          </w:rPr>
          <w:t>5.11.5</w:t>
        </w:r>
        <w:r>
          <w:rPr>
            <w:rFonts w:asciiTheme="minorHAnsi" w:eastAsiaTheme="minorEastAsia" w:hAnsiTheme="minorHAnsi" w:cstheme="minorBidi"/>
            <w:noProof/>
            <w:sz w:val="22"/>
            <w:szCs w:val="22"/>
          </w:rPr>
          <w:tab/>
        </w:r>
        <w:r w:rsidRPr="00971E6F">
          <w:rPr>
            <w:rStyle w:val="Hyperlink"/>
            <w:noProof/>
          </w:rPr>
          <w:t>Roles</w:t>
        </w:r>
        <w:r>
          <w:rPr>
            <w:noProof/>
            <w:webHidden/>
          </w:rPr>
          <w:tab/>
        </w:r>
        <w:r>
          <w:rPr>
            <w:noProof/>
            <w:webHidden/>
          </w:rPr>
          <w:fldChar w:fldCharType="begin"/>
        </w:r>
        <w:r>
          <w:rPr>
            <w:noProof/>
            <w:webHidden/>
          </w:rPr>
          <w:instrText xml:space="preserve"> PAGEREF _Toc463469621 \h </w:instrText>
        </w:r>
        <w:r>
          <w:rPr>
            <w:noProof/>
            <w:webHidden/>
          </w:rPr>
        </w:r>
        <w:r>
          <w:rPr>
            <w:noProof/>
            <w:webHidden/>
          </w:rPr>
          <w:fldChar w:fldCharType="separate"/>
        </w:r>
        <w:r>
          <w:rPr>
            <w:noProof/>
            <w:webHidden/>
          </w:rPr>
          <w:t>35</w:t>
        </w:r>
        <w:r>
          <w:rPr>
            <w:noProof/>
            <w:webHidden/>
          </w:rPr>
          <w:fldChar w:fldCharType="end"/>
        </w:r>
      </w:hyperlink>
    </w:p>
    <w:p w14:paraId="17117917" w14:textId="5DBBD773" w:rsidR="001C6946" w:rsidRDefault="001C6946">
      <w:pPr>
        <w:pStyle w:val="TOC3"/>
        <w:rPr>
          <w:rFonts w:asciiTheme="minorHAnsi" w:eastAsiaTheme="minorEastAsia" w:hAnsiTheme="minorHAnsi" w:cstheme="minorBidi"/>
          <w:noProof/>
          <w:sz w:val="22"/>
          <w:szCs w:val="22"/>
        </w:rPr>
      </w:pPr>
      <w:hyperlink w:anchor="_Toc463469622" w:history="1">
        <w:r w:rsidRPr="00971E6F">
          <w:rPr>
            <w:rStyle w:val="Hyperlink"/>
            <w:noProof/>
          </w:rPr>
          <w:t>5.11.6</w:t>
        </w:r>
        <w:r>
          <w:rPr>
            <w:rFonts w:asciiTheme="minorHAnsi" w:eastAsiaTheme="minorEastAsia" w:hAnsiTheme="minorHAnsi" w:cstheme="minorBidi"/>
            <w:noProof/>
            <w:sz w:val="22"/>
            <w:szCs w:val="22"/>
          </w:rPr>
          <w:tab/>
        </w:r>
        <w:r w:rsidRPr="00971E6F">
          <w:rPr>
            <w:rStyle w:val="Hyperlink"/>
            <w:noProof/>
          </w:rPr>
          <w:t>Phases</w:t>
        </w:r>
        <w:r>
          <w:rPr>
            <w:noProof/>
            <w:webHidden/>
          </w:rPr>
          <w:tab/>
        </w:r>
        <w:r>
          <w:rPr>
            <w:noProof/>
            <w:webHidden/>
          </w:rPr>
          <w:fldChar w:fldCharType="begin"/>
        </w:r>
        <w:r>
          <w:rPr>
            <w:noProof/>
            <w:webHidden/>
          </w:rPr>
          <w:instrText xml:space="preserve"> PAGEREF _Toc463469622 \h </w:instrText>
        </w:r>
        <w:r>
          <w:rPr>
            <w:noProof/>
            <w:webHidden/>
          </w:rPr>
        </w:r>
        <w:r>
          <w:rPr>
            <w:noProof/>
            <w:webHidden/>
          </w:rPr>
          <w:fldChar w:fldCharType="separate"/>
        </w:r>
        <w:r>
          <w:rPr>
            <w:noProof/>
            <w:webHidden/>
          </w:rPr>
          <w:t>35</w:t>
        </w:r>
        <w:r>
          <w:rPr>
            <w:noProof/>
            <w:webHidden/>
          </w:rPr>
          <w:fldChar w:fldCharType="end"/>
        </w:r>
      </w:hyperlink>
    </w:p>
    <w:p w14:paraId="145F306A" w14:textId="57FB6D8A" w:rsidR="001C6946" w:rsidRDefault="001C6946">
      <w:pPr>
        <w:pStyle w:val="TOC2"/>
        <w:rPr>
          <w:rFonts w:asciiTheme="minorHAnsi" w:eastAsiaTheme="minorEastAsia" w:hAnsiTheme="minorHAnsi" w:cstheme="minorBidi"/>
          <w:noProof/>
          <w:sz w:val="22"/>
          <w:szCs w:val="22"/>
        </w:rPr>
      </w:pPr>
      <w:hyperlink w:anchor="_Toc463469623" w:history="1">
        <w:r w:rsidRPr="00971E6F">
          <w:rPr>
            <w:rStyle w:val="Hyperlink"/>
            <w:noProof/>
          </w:rPr>
          <w:t>5.12</w:t>
        </w:r>
        <w:r>
          <w:rPr>
            <w:rFonts w:asciiTheme="minorHAnsi" w:eastAsiaTheme="minorEastAsia" w:hAnsiTheme="minorHAnsi" w:cstheme="minorBidi"/>
            <w:noProof/>
            <w:sz w:val="22"/>
            <w:szCs w:val="22"/>
          </w:rPr>
          <w:tab/>
        </w:r>
        <w:r w:rsidRPr="00971E6F">
          <w:rPr>
            <w:rStyle w:val="Hyperlink"/>
            <w:noProof/>
          </w:rPr>
          <w:t>Rules</w:t>
        </w:r>
        <w:r>
          <w:rPr>
            <w:noProof/>
            <w:webHidden/>
          </w:rPr>
          <w:tab/>
        </w:r>
        <w:r>
          <w:rPr>
            <w:noProof/>
            <w:webHidden/>
          </w:rPr>
          <w:fldChar w:fldCharType="begin"/>
        </w:r>
        <w:r>
          <w:rPr>
            <w:noProof/>
            <w:webHidden/>
          </w:rPr>
          <w:instrText xml:space="preserve"> PAGEREF _Toc463469623 \h </w:instrText>
        </w:r>
        <w:r>
          <w:rPr>
            <w:noProof/>
            <w:webHidden/>
          </w:rPr>
        </w:r>
        <w:r>
          <w:rPr>
            <w:noProof/>
            <w:webHidden/>
          </w:rPr>
          <w:fldChar w:fldCharType="separate"/>
        </w:r>
        <w:r>
          <w:rPr>
            <w:noProof/>
            <w:webHidden/>
          </w:rPr>
          <w:t>35</w:t>
        </w:r>
        <w:r>
          <w:rPr>
            <w:noProof/>
            <w:webHidden/>
          </w:rPr>
          <w:fldChar w:fldCharType="end"/>
        </w:r>
      </w:hyperlink>
    </w:p>
    <w:p w14:paraId="22D109CF" w14:textId="296CDC69" w:rsidR="001C6946" w:rsidRDefault="001C6946">
      <w:pPr>
        <w:pStyle w:val="TOC3"/>
        <w:rPr>
          <w:rFonts w:asciiTheme="minorHAnsi" w:eastAsiaTheme="minorEastAsia" w:hAnsiTheme="minorHAnsi" w:cstheme="minorBidi"/>
          <w:noProof/>
          <w:sz w:val="22"/>
          <w:szCs w:val="22"/>
        </w:rPr>
      </w:pPr>
      <w:hyperlink w:anchor="_Toc463469624" w:history="1">
        <w:r w:rsidRPr="00971E6F">
          <w:rPr>
            <w:rStyle w:val="Hyperlink"/>
            <w:noProof/>
          </w:rPr>
          <w:t>5.12.1</w:t>
        </w:r>
        <w:r>
          <w:rPr>
            <w:rFonts w:asciiTheme="minorHAnsi" w:eastAsiaTheme="minorEastAsia" w:hAnsiTheme="minorHAnsi" w:cstheme="minorBidi"/>
            <w:noProof/>
            <w:sz w:val="22"/>
            <w:szCs w:val="22"/>
          </w:rPr>
          <w:tab/>
        </w:r>
        <w:r w:rsidRPr="00971E6F">
          <w:rPr>
            <w:rStyle w:val="Hyperlink"/>
            <w:noProof/>
          </w:rPr>
          <w:t>Constraints</w:t>
        </w:r>
        <w:r>
          <w:rPr>
            <w:noProof/>
            <w:webHidden/>
          </w:rPr>
          <w:tab/>
        </w:r>
        <w:r>
          <w:rPr>
            <w:noProof/>
            <w:webHidden/>
          </w:rPr>
          <w:fldChar w:fldCharType="begin"/>
        </w:r>
        <w:r>
          <w:rPr>
            <w:noProof/>
            <w:webHidden/>
          </w:rPr>
          <w:instrText xml:space="preserve"> PAGEREF _Toc463469624 \h </w:instrText>
        </w:r>
        <w:r>
          <w:rPr>
            <w:noProof/>
            <w:webHidden/>
          </w:rPr>
        </w:r>
        <w:r>
          <w:rPr>
            <w:noProof/>
            <w:webHidden/>
          </w:rPr>
          <w:fldChar w:fldCharType="separate"/>
        </w:r>
        <w:r>
          <w:rPr>
            <w:noProof/>
            <w:webHidden/>
          </w:rPr>
          <w:t>36</w:t>
        </w:r>
        <w:r>
          <w:rPr>
            <w:noProof/>
            <w:webHidden/>
          </w:rPr>
          <w:fldChar w:fldCharType="end"/>
        </w:r>
      </w:hyperlink>
    </w:p>
    <w:p w14:paraId="4871FF9F" w14:textId="6D86D071" w:rsidR="001C6946" w:rsidRDefault="001C6946">
      <w:pPr>
        <w:pStyle w:val="TOC3"/>
        <w:rPr>
          <w:rFonts w:asciiTheme="minorHAnsi" w:eastAsiaTheme="minorEastAsia" w:hAnsiTheme="minorHAnsi" w:cstheme="minorBidi"/>
          <w:noProof/>
          <w:sz w:val="22"/>
          <w:szCs w:val="22"/>
        </w:rPr>
      </w:pPr>
      <w:hyperlink w:anchor="_Toc463469625" w:history="1">
        <w:r w:rsidRPr="00971E6F">
          <w:rPr>
            <w:rStyle w:val="Hyperlink"/>
            <w:noProof/>
          </w:rPr>
          <w:t>5.12.2</w:t>
        </w:r>
        <w:r>
          <w:rPr>
            <w:rFonts w:asciiTheme="minorHAnsi" w:eastAsiaTheme="minorEastAsia" w:hAnsiTheme="minorHAnsi" w:cstheme="minorBidi"/>
            <w:noProof/>
            <w:sz w:val="22"/>
            <w:szCs w:val="22"/>
          </w:rPr>
          <w:tab/>
        </w:r>
        <w:r w:rsidRPr="00971E6F">
          <w:rPr>
            <w:rStyle w:val="Hyperlink"/>
            <w:noProof/>
          </w:rPr>
          <w:t>Mapping rules</w:t>
        </w:r>
        <w:r>
          <w:rPr>
            <w:noProof/>
            <w:webHidden/>
          </w:rPr>
          <w:tab/>
        </w:r>
        <w:r>
          <w:rPr>
            <w:noProof/>
            <w:webHidden/>
          </w:rPr>
          <w:fldChar w:fldCharType="begin"/>
        </w:r>
        <w:r>
          <w:rPr>
            <w:noProof/>
            <w:webHidden/>
          </w:rPr>
          <w:instrText xml:space="preserve"> PAGEREF _Toc463469625 \h </w:instrText>
        </w:r>
        <w:r>
          <w:rPr>
            <w:noProof/>
            <w:webHidden/>
          </w:rPr>
        </w:r>
        <w:r>
          <w:rPr>
            <w:noProof/>
            <w:webHidden/>
          </w:rPr>
          <w:fldChar w:fldCharType="separate"/>
        </w:r>
        <w:r>
          <w:rPr>
            <w:noProof/>
            <w:webHidden/>
          </w:rPr>
          <w:t>36</w:t>
        </w:r>
        <w:r>
          <w:rPr>
            <w:noProof/>
            <w:webHidden/>
          </w:rPr>
          <w:fldChar w:fldCharType="end"/>
        </w:r>
      </w:hyperlink>
    </w:p>
    <w:p w14:paraId="58686428" w14:textId="10FA6426" w:rsidR="001C6946" w:rsidRDefault="001C6946">
      <w:pPr>
        <w:pStyle w:val="TOC2"/>
        <w:rPr>
          <w:rFonts w:asciiTheme="minorHAnsi" w:eastAsiaTheme="minorEastAsia" w:hAnsiTheme="minorHAnsi" w:cstheme="minorBidi"/>
          <w:noProof/>
          <w:sz w:val="22"/>
          <w:szCs w:val="22"/>
        </w:rPr>
      </w:pPr>
      <w:hyperlink w:anchor="_Toc463469626" w:history="1">
        <w:r w:rsidRPr="00971E6F">
          <w:rPr>
            <w:rStyle w:val="Hyperlink"/>
            <w:noProof/>
          </w:rPr>
          <w:t>5.13</w:t>
        </w:r>
        <w:r>
          <w:rPr>
            <w:rFonts w:asciiTheme="minorHAnsi" w:eastAsiaTheme="minorEastAsia" w:hAnsiTheme="minorHAnsi" w:cstheme="minorBidi"/>
            <w:noProof/>
            <w:sz w:val="22"/>
            <w:szCs w:val="22"/>
          </w:rPr>
          <w:tab/>
        </w:r>
        <w:r w:rsidRPr="00971E6F">
          <w:rPr>
            <w:rStyle w:val="Hyperlink"/>
            <w:noProof/>
          </w:rPr>
          <w:t>Expressions</w:t>
        </w:r>
        <w:r>
          <w:rPr>
            <w:noProof/>
            <w:webHidden/>
          </w:rPr>
          <w:tab/>
        </w:r>
        <w:r>
          <w:rPr>
            <w:noProof/>
            <w:webHidden/>
          </w:rPr>
          <w:fldChar w:fldCharType="begin"/>
        </w:r>
        <w:r>
          <w:rPr>
            <w:noProof/>
            <w:webHidden/>
          </w:rPr>
          <w:instrText xml:space="preserve"> PAGEREF _Toc463469626 \h </w:instrText>
        </w:r>
        <w:r>
          <w:rPr>
            <w:noProof/>
            <w:webHidden/>
          </w:rPr>
        </w:r>
        <w:r>
          <w:rPr>
            <w:noProof/>
            <w:webHidden/>
          </w:rPr>
          <w:fldChar w:fldCharType="separate"/>
        </w:r>
        <w:r>
          <w:rPr>
            <w:noProof/>
            <w:webHidden/>
          </w:rPr>
          <w:t>36</w:t>
        </w:r>
        <w:r>
          <w:rPr>
            <w:noProof/>
            <w:webHidden/>
          </w:rPr>
          <w:fldChar w:fldCharType="end"/>
        </w:r>
      </w:hyperlink>
    </w:p>
    <w:p w14:paraId="37D733DD" w14:textId="1838018F" w:rsidR="001C6946" w:rsidRDefault="001C6946">
      <w:pPr>
        <w:pStyle w:val="TOC2"/>
        <w:rPr>
          <w:rFonts w:asciiTheme="minorHAnsi" w:eastAsiaTheme="minorEastAsia" w:hAnsiTheme="minorHAnsi" w:cstheme="minorBidi"/>
          <w:noProof/>
          <w:sz w:val="22"/>
          <w:szCs w:val="22"/>
        </w:rPr>
      </w:pPr>
      <w:hyperlink w:anchor="_Toc463469627" w:history="1">
        <w:r w:rsidRPr="00971E6F">
          <w:rPr>
            <w:rStyle w:val="Hyperlink"/>
            <w:noProof/>
          </w:rPr>
          <w:t>5.14</w:t>
        </w:r>
        <w:r>
          <w:rPr>
            <w:rFonts w:asciiTheme="minorHAnsi" w:eastAsiaTheme="minorEastAsia" w:hAnsiTheme="minorHAnsi" w:cstheme="minorBidi"/>
            <w:noProof/>
            <w:sz w:val="22"/>
            <w:szCs w:val="22"/>
          </w:rPr>
          <w:tab/>
        </w:r>
        <w:r w:rsidRPr="00971E6F">
          <w:rPr>
            <w:rStyle w:val="Hyperlink"/>
            <w:noProof/>
          </w:rPr>
          <w:t>Characteristics, Quantity Kinds &amp; Unit Types</w:t>
        </w:r>
        <w:r>
          <w:rPr>
            <w:noProof/>
            <w:webHidden/>
          </w:rPr>
          <w:tab/>
        </w:r>
        <w:r>
          <w:rPr>
            <w:noProof/>
            <w:webHidden/>
          </w:rPr>
          <w:fldChar w:fldCharType="begin"/>
        </w:r>
        <w:r>
          <w:rPr>
            <w:noProof/>
            <w:webHidden/>
          </w:rPr>
          <w:instrText xml:space="preserve"> PAGEREF _Toc463469627 \h </w:instrText>
        </w:r>
        <w:r>
          <w:rPr>
            <w:noProof/>
            <w:webHidden/>
          </w:rPr>
        </w:r>
        <w:r>
          <w:rPr>
            <w:noProof/>
            <w:webHidden/>
          </w:rPr>
          <w:fldChar w:fldCharType="separate"/>
        </w:r>
        <w:r>
          <w:rPr>
            <w:noProof/>
            <w:webHidden/>
          </w:rPr>
          <w:t>36</w:t>
        </w:r>
        <w:r>
          <w:rPr>
            <w:noProof/>
            <w:webHidden/>
          </w:rPr>
          <w:fldChar w:fldCharType="end"/>
        </w:r>
      </w:hyperlink>
    </w:p>
    <w:p w14:paraId="55ED7D40" w14:textId="3ED60336" w:rsidR="001C6946" w:rsidRDefault="001C6946">
      <w:pPr>
        <w:pStyle w:val="TOC2"/>
        <w:rPr>
          <w:rFonts w:asciiTheme="minorHAnsi" w:eastAsiaTheme="minorEastAsia" w:hAnsiTheme="minorHAnsi" w:cstheme="minorBidi"/>
          <w:noProof/>
          <w:sz w:val="22"/>
          <w:szCs w:val="22"/>
        </w:rPr>
      </w:pPr>
      <w:hyperlink w:anchor="_Toc463469628" w:history="1">
        <w:r w:rsidRPr="00971E6F">
          <w:rPr>
            <w:rStyle w:val="Hyperlink"/>
            <w:noProof/>
          </w:rPr>
          <w:t>5.15</w:t>
        </w:r>
        <w:r>
          <w:rPr>
            <w:rFonts w:asciiTheme="minorHAnsi" w:eastAsiaTheme="minorEastAsia" w:hAnsiTheme="minorHAnsi" w:cstheme="minorBidi"/>
            <w:noProof/>
            <w:sz w:val="22"/>
            <w:szCs w:val="22"/>
          </w:rPr>
          <w:tab/>
        </w:r>
        <w:r w:rsidRPr="00971E6F">
          <w:rPr>
            <w:rStyle w:val="Hyperlink"/>
            <w:noProof/>
          </w:rPr>
          <w:t>Terms and Naming</w:t>
        </w:r>
        <w:r>
          <w:rPr>
            <w:noProof/>
            <w:webHidden/>
          </w:rPr>
          <w:tab/>
        </w:r>
        <w:r>
          <w:rPr>
            <w:noProof/>
            <w:webHidden/>
          </w:rPr>
          <w:fldChar w:fldCharType="begin"/>
        </w:r>
        <w:r>
          <w:rPr>
            <w:noProof/>
            <w:webHidden/>
          </w:rPr>
          <w:instrText xml:space="preserve"> PAGEREF _Toc463469628 \h </w:instrText>
        </w:r>
        <w:r>
          <w:rPr>
            <w:noProof/>
            <w:webHidden/>
          </w:rPr>
        </w:r>
        <w:r>
          <w:rPr>
            <w:noProof/>
            <w:webHidden/>
          </w:rPr>
          <w:fldChar w:fldCharType="separate"/>
        </w:r>
        <w:r>
          <w:rPr>
            <w:noProof/>
            <w:webHidden/>
          </w:rPr>
          <w:t>37</w:t>
        </w:r>
        <w:r>
          <w:rPr>
            <w:noProof/>
            <w:webHidden/>
          </w:rPr>
          <w:fldChar w:fldCharType="end"/>
        </w:r>
      </w:hyperlink>
    </w:p>
    <w:p w14:paraId="12EAE388" w14:textId="188C9613" w:rsidR="001C6946" w:rsidRDefault="001C6946">
      <w:pPr>
        <w:pStyle w:val="TOC2"/>
        <w:rPr>
          <w:rFonts w:asciiTheme="minorHAnsi" w:eastAsiaTheme="minorEastAsia" w:hAnsiTheme="minorHAnsi" w:cstheme="minorBidi"/>
          <w:noProof/>
          <w:sz w:val="22"/>
          <w:szCs w:val="22"/>
        </w:rPr>
      </w:pPr>
      <w:hyperlink w:anchor="_Toc463469629" w:history="1">
        <w:r w:rsidRPr="00971E6F">
          <w:rPr>
            <w:rStyle w:val="Hyperlink"/>
            <w:noProof/>
          </w:rPr>
          <w:t>5.16</w:t>
        </w:r>
        <w:r>
          <w:rPr>
            <w:rFonts w:asciiTheme="minorHAnsi" w:eastAsiaTheme="minorEastAsia" w:hAnsiTheme="minorHAnsi" w:cstheme="minorBidi"/>
            <w:noProof/>
            <w:sz w:val="22"/>
            <w:szCs w:val="22"/>
          </w:rPr>
          <w:tab/>
        </w:r>
        <w:r w:rsidRPr="00971E6F">
          <w:rPr>
            <w:rStyle w:val="Hyperlink"/>
            <w:noProof/>
          </w:rPr>
          <w:t>SIMF Lexical Scope &amp; Physical Representations</w:t>
        </w:r>
        <w:r>
          <w:rPr>
            <w:noProof/>
            <w:webHidden/>
          </w:rPr>
          <w:tab/>
        </w:r>
        <w:r>
          <w:rPr>
            <w:noProof/>
            <w:webHidden/>
          </w:rPr>
          <w:fldChar w:fldCharType="begin"/>
        </w:r>
        <w:r>
          <w:rPr>
            <w:noProof/>
            <w:webHidden/>
          </w:rPr>
          <w:instrText xml:space="preserve"> PAGEREF _Toc463469629 \h </w:instrText>
        </w:r>
        <w:r>
          <w:rPr>
            <w:noProof/>
            <w:webHidden/>
          </w:rPr>
        </w:r>
        <w:r>
          <w:rPr>
            <w:noProof/>
            <w:webHidden/>
          </w:rPr>
          <w:fldChar w:fldCharType="separate"/>
        </w:r>
        <w:r>
          <w:rPr>
            <w:noProof/>
            <w:webHidden/>
          </w:rPr>
          <w:t>37</w:t>
        </w:r>
        <w:r>
          <w:rPr>
            <w:noProof/>
            <w:webHidden/>
          </w:rPr>
          <w:fldChar w:fldCharType="end"/>
        </w:r>
      </w:hyperlink>
    </w:p>
    <w:p w14:paraId="5827A5BB" w14:textId="11ED20E5" w:rsidR="001C6946" w:rsidRDefault="001C6946">
      <w:pPr>
        <w:pStyle w:val="TOC2"/>
        <w:rPr>
          <w:rFonts w:asciiTheme="minorHAnsi" w:eastAsiaTheme="minorEastAsia" w:hAnsiTheme="minorHAnsi" w:cstheme="minorBidi"/>
          <w:noProof/>
          <w:sz w:val="22"/>
          <w:szCs w:val="22"/>
        </w:rPr>
      </w:pPr>
      <w:hyperlink w:anchor="_Toc463469630" w:history="1">
        <w:r w:rsidRPr="00971E6F">
          <w:rPr>
            <w:rStyle w:val="Hyperlink"/>
            <w:noProof/>
          </w:rPr>
          <w:t>5.17</w:t>
        </w:r>
        <w:r>
          <w:rPr>
            <w:rFonts w:asciiTheme="minorHAnsi" w:eastAsiaTheme="minorEastAsia" w:hAnsiTheme="minorHAnsi" w:cstheme="minorBidi"/>
            <w:noProof/>
            <w:sz w:val="22"/>
            <w:szCs w:val="22"/>
          </w:rPr>
          <w:tab/>
        </w:r>
        <w:r w:rsidRPr="00971E6F">
          <w:rPr>
            <w:rStyle w:val="Hyperlink"/>
            <w:noProof/>
          </w:rPr>
          <w:t>Patterns</w:t>
        </w:r>
        <w:r>
          <w:rPr>
            <w:noProof/>
            <w:webHidden/>
          </w:rPr>
          <w:tab/>
        </w:r>
        <w:r>
          <w:rPr>
            <w:noProof/>
            <w:webHidden/>
          </w:rPr>
          <w:fldChar w:fldCharType="begin"/>
        </w:r>
        <w:r>
          <w:rPr>
            <w:noProof/>
            <w:webHidden/>
          </w:rPr>
          <w:instrText xml:space="preserve"> PAGEREF _Toc463469630 \h </w:instrText>
        </w:r>
        <w:r>
          <w:rPr>
            <w:noProof/>
            <w:webHidden/>
          </w:rPr>
        </w:r>
        <w:r>
          <w:rPr>
            <w:noProof/>
            <w:webHidden/>
          </w:rPr>
          <w:fldChar w:fldCharType="separate"/>
        </w:r>
        <w:r>
          <w:rPr>
            <w:noProof/>
            <w:webHidden/>
          </w:rPr>
          <w:t>37</w:t>
        </w:r>
        <w:r>
          <w:rPr>
            <w:noProof/>
            <w:webHidden/>
          </w:rPr>
          <w:fldChar w:fldCharType="end"/>
        </w:r>
      </w:hyperlink>
    </w:p>
    <w:p w14:paraId="040DE229" w14:textId="4F973AD0" w:rsidR="001C6946" w:rsidRDefault="001C6946">
      <w:pPr>
        <w:pStyle w:val="TOC2"/>
        <w:rPr>
          <w:rFonts w:asciiTheme="minorHAnsi" w:eastAsiaTheme="minorEastAsia" w:hAnsiTheme="minorHAnsi" w:cstheme="minorBidi"/>
          <w:noProof/>
          <w:sz w:val="22"/>
          <w:szCs w:val="22"/>
        </w:rPr>
      </w:pPr>
      <w:hyperlink w:anchor="_Toc463469631" w:history="1">
        <w:r w:rsidRPr="00971E6F">
          <w:rPr>
            <w:rStyle w:val="Hyperlink"/>
            <w:noProof/>
          </w:rPr>
          <w:t>5.18</w:t>
        </w:r>
        <w:r>
          <w:rPr>
            <w:rFonts w:asciiTheme="minorHAnsi" w:eastAsiaTheme="minorEastAsia" w:hAnsiTheme="minorHAnsi" w:cstheme="minorBidi"/>
            <w:noProof/>
            <w:sz w:val="22"/>
            <w:szCs w:val="22"/>
          </w:rPr>
          <w:tab/>
        </w:r>
        <w:r w:rsidRPr="00971E6F">
          <w:rPr>
            <w:rStyle w:val="Hyperlink"/>
            <w:noProof/>
          </w:rPr>
          <w:t>Situation and pattern instances</w:t>
        </w:r>
        <w:r>
          <w:rPr>
            <w:noProof/>
            <w:webHidden/>
          </w:rPr>
          <w:tab/>
        </w:r>
        <w:r>
          <w:rPr>
            <w:noProof/>
            <w:webHidden/>
          </w:rPr>
          <w:fldChar w:fldCharType="begin"/>
        </w:r>
        <w:r>
          <w:rPr>
            <w:noProof/>
            <w:webHidden/>
          </w:rPr>
          <w:instrText xml:space="preserve"> PAGEREF _Toc463469631 \h </w:instrText>
        </w:r>
        <w:r>
          <w:rPr>
            <w:noProof/>
            <w:webHidden/>
          </w:rPr>
        </w:r>
        <w:r>
          <w:rPr>
            <w:noProof/>
            <w:webHidden/>
          </w:rPr>
          <w:fldChar w:fldCharType="separate"/>
        </w:r>
        <w:r>
          <w:rPr>
            <w:noProof/>
            <w:webHidden/>
          </w:rPr>
          <w:t>37</w:t>
        </w:r>
        <w:r>
          <w:rPr>
            <w:noProof/>
            <w:webHidden/>
          </w:rPr>
          <w:fldChar w:fldCharType="end"/>
        </w:r>
      </w:hyperlink>
    </w:p>
    <w:p w14:paraId="23A9EF9A" w14:textId="59BF5CB0" w:rsidR="001C6946" w:rsidRDefault="001C6946">
      <w:pPr>
        <w:pStyle w:val="TOC2"/>
        <w:rPr>
          <w:rFonts w:asciiTheme="minorHAnsi" w:eastAsiaTheme="minorEastAsia" w:hAnsiTheme="minorHAnsi" w:cstheme="minorBidi"/>
          <w:noProof/>
          <w:sz w:val="22"/>
          <w:szCs w:val="22"/>
        </w:rPr>
      </w:pPr>
      <w:hyperlink w:anchor="_Toc463469632" w:history="1">
        <w:r w:rsidRPr="00971E6F">
          <w:rPr>
            <w:rStyle w:val="Hyperlink"/>
            <w:noProof/>
          </w:rPr>
          <w:t>5.19</w:t>
        </w:r>
        <w:r>
          <w:rPr>
            <w:rFonts w:asciiTheme="minorHAnsi" w:eastAsiaTheme="minorEastAsia" w:hAnsiTheme="minorHAnsi" w:cstheme="minorBidi"/>
            <w:noProof/>
            <w:sz w:val="22"/>
            <w:szCs w:val="22"/>
          </w:rPr>
          <w:tab/>
        </w:r>
        <w:r w:rsidRPr="00971E6F">
          <w:rPr>
            <w:rStyle w:val="Hyperlink"/>
            <w:noProof/>
          </w:rPr>
          <w:t>Record Structures and Structured Types</w:t>
        </w:r>
        <w:r>
          <w:rPr>
            <w:noProof/>
            <w:webHidden/>
          </w:rPr>
          <w:tab/>
        </w:r>
        <w:r>
          <w:rPr>
            <w:noProof/>
            <w:webHidden/>
          </w:rPr>
          <w:fldChar w:fldCharType="begin"/>
        </w:r>
        <w:r>
          <w:rPr>
            <w:noProof/>
            <w:webHidden/>
          </w:rPr>
          <w:instrText xml:space="preserve"> PAGEREF _Toc463469632 \h </w:instrText>
        </w:r>
        <w:r>
          <w:rPr>
            <w:noProof/>
            <w:webHidden/>
          </w:rPr>
        </w:r>
        <w:r>
          <w:rPr>
            <w:noProof/>
            <w:webHidden/>
          </w:rPr>
          <w:fldChar w:fldCharType="separate"/>
        </w:r>
        <w:r>
          <w:rPr>
            <w:noProof/>
            <w:webHidden/>
          </w:rPr>
          <w:t>38</w:t>
        </w:r>
        <w:r>
          <w:rPr>
            <w:noProof/>
            <w:webHidden/>
          </w:rPr>
          <w:fldChar w:fldCharType="end"/>
        </w:r>
      </w:hyperlink>
    </w:p>
    <w:p w14:paraId="49599CF8" w14:textId="414C830F" w:rsidR="001C6946" w:rsidRDefault="001C6946">
      <w:pPr>
        <w:pStyle w:val="TOC2"/>
        <w:rPr>
          <w:rFonts w:asciiTheme="minorHAnsi" w:eastAsiaTheme="minorEastAsia" w:hAnsiTheme="minorHAnsi" w:cstheme="minorBidi"/>
          <w:noProof/>
          <w:sz w:val="22"/>
          <w:szCs w:val="22"/>
        </w:rPr>
      </w:pPr>
      <w:hyperlink w:anchor="_Toc463469633" w:history="1">
        <w:r w:rsidRPr="00971E6F">
          <w:rPr>
            <w:rStyle w:val="Hyperlink"/>
            <w:noProof/>
          </w:rPr>
          <w:t>5.20</w:t>
        </w:r>
        <w:r>
          <w:rPr>
            <w:rFonts w:asciiTheme="minorHAnsi" w:eastAsiaTheme="minorEastAsia" w:hAnsiTheme="minorHAnsi" w:cstheme="minorBidi"/>
            <w:noProof/>
            <w:sz w:val="22"/>
            <w:szCs w:val="22"/>
          </w:rPr>
          <w:tab/>
        </w:r>
        <w:r w:rsidRPr="00971E6F">
          <w:rPr>
            <w:rStyle w:val="Hyperlink"/>
            <w:noProof/>
          </w:rPr>
          <w:t>Views and Viewpoints</w:t>
        </w:r>
        <w:r>
          <w:rPr>
            <w:noProof/>
            <w:webHidden/>
          </w:rPr>
          <w:tab/>
        </w:r>
        <w:r>
          <w:rPr>
            <w:noProof/>
            <w:webHidden/>
          </w:rPr>
          <w:fldChar w:fldCharType="begin"/>
        </w:r>
        <w:r>
          <w:rPr>
            <w:noProof/>
            <w:webHidden/>
          </w:rPr>
          <w:instrText xml:space="preserve"> PAGEREF _Toc463469633 \h </w:instrText>
        </w:r>
        <w:r>
          <w:rPr>
            <w:noProof/>
            <w:webHidden/>
          </w:rPr>
        </w:r>
        <w:r>
          <w:rPr>
            <w:noProof/>
            <w:webHidden/>
          </w:rPr>
          <w:fldChar w:fldCharType="separate"/>
        </w:r>
        <w:r>
          <w:rPr>
            <w:noProof/>
            <w:webHidden/>
          </w:rPr>
          <w:t>38</w:t>
        </w:r>
        <w:r>
          <w:rPr>
            <w:noProof/>
            <w:webHidden/>
          </w:rPr>
          <w:fldChar w:fldCharType="end"/>
        </w:r>
      </w:hyperlink>
    </w:p>
    <w:p w14:paraId="0DE7AE83" w14:textId="342C6652" w:rsidR="001C6946" w:rsidRDefault="001C6946">
      <w:pPr>
        <w:pStyle w:val="TOC1"/>
        <w:tabs>
          <w:tab w:val="left" w:pos="1512"/>
        </w:tabs>
        <w:rPr>
          <w:rFonts w:asciiTheme="minorHAnsi" w:eastAsiaTheme="minorEastAsia" w:hAnsiTheme="minorHAnsi" w:cstheme="minorBidi"/>
          <w:noProof/>
          <w:sz w:val="22"/>
          <w:szCs w:val="22"/>
        </w:rPr>
      </w:pPr>
      <w:hyperlink w:anchor="_Toc463469634" w:history="1">
        <w:r w:rsidRPr="00971E6F">
          <w:rPr>
            <w:rStyle w:val="Hyperlink"/>
            <w:noProof/>
          </w:rPr>
          <w:t>6</w:t>
        </w:r>
        <w:r>
          <w:rPr>
            <w:rFonts w:asciiTheme="minorHAnsi" w:eastAsiaTheme="minorEastAsia" w:hAnsiTheme="minorHAnsi" w:cstheme="minorBidi"/>
            <w:noProof/>
            <w:sz w:val="22"/>
            <w:szCs w:val="22"/>
          </w:rPr>
          <w:tab/>
        </w:r>
        <w:r w:rsidRPr="00971E6F">
          <w:rPr>
            <w:rStyle w:val="Hyperlink"/>
            <w:noProof/>
          </w:rPr>
          <w:t>SIMF Conceptual Model &amp; Abstract Syntax [Normative]</w:t>
        </w:r>
        <w:r>
          <w:rPr>
            <w:noProof/>
            <w:webHidden/>
          </w:rPr>
          <w:tab/>
        </w:r>
        <w:r>
          <w:rPr>
            <w:noProof/>
            <w:webHidden/>
          </w:rPr>
          <w:fldChar w:fldCharType="begin"/>
        </w:r>
        <w:r>
          <w:rPr>
            <w:noProof/>
            <w:webHidden/>
          </w:rPr>
          <w:instrText xml:space="preserve"> PAGEREF _Toc463469634 \h </w:instrText>
        </w:r>
        <w:r>
          <w:rPr>
            <w:noProof/>
            <w:webHidden/>
          </w:rPr>
        </w:r>
        <w:r>
          <w:rPr>
            <w:noProof/>
            <w:webHidden/>
          </w:rPr>
          <w:fldChar w:fldCharType="separate"/>
        </w:r>
        <w:r>
          <w:rPr>
            <w:noProof/>
            <w:webHidden/>
          </w:rPr>
          <w:t>39</w:t>
        </w:r>
        <w:r>
          <w:rPr>
            <w:noProof/>
            <w:webHidden/>
          </w:rPr>
          <w:fldChar w:fldCharType="end"/>
        </w:r>
      </w:hyperlink>
    </w:p>
    <w:p w14:paraId="0C1E97F5" w14:textId="7DA1DED7" w:rsidR="001C6946" w:rsidRDefault="001C6946">
      <w:pPr>
        <w:pStyle w:val="TOC2"/>
        <w:rPr>
          <w:rFonts w:asciiTheme="minorHAnsi" w:eastAsiaTheme="minorEastAsia" w:hAnsiTheme="minorHAnsi" w:cstheme="minorBidi"/>
          <w:noProof/>
          <w:sz w:val="22"/>
          <w:szCs w:val="22"/>
        </w:rPr>
      </w:pPr>
      <w:hyperlink w:anchor="_Toc463469635" w:history="1">
        <w:r w:rsidRPr="00971E6F">
          <w:rPr>
            <w:rStyle w:val="Hyperlink"/>
            <w:noProof/>
          </w:rPr>
          <w:t>6.2</w:t>
        </w:r>
        <w:r>
          <w:rPr>
            <w:rFonts w:asciiTheme="minorHAnsi" w:eastAsiaTheme="minorEastAsia" w:hAnsiTheme="minorHAnsi" w:cstheme="minorBidi"/>
            <w:noProof/>
            <w:sz w:val="22"/>
            <w:szCs w:val="22"/>
          </w:rPr>
          <w:tab/>
        </w:r>
        <w:r w:rsidRPr="00971E6F">
          <w:rPr>
            <w:rStyle w:val="Hyperlink"/>
            <w:noProof/>
          </w:rPr>
          <w:t>SIMF Conceptual Model</w:t>
        </w:r>
        <w:r>
          <w:rPr>
            <w:noProof/>
            <w:webHidden/>
          </w:rPr>
          <w:tab/>
        </w:r>
        <w:r>
          <w:rPr>
            <w:noProof/>
            <w:webHidden/>
          </w:rPr>
          <w:fldChar w:fldCharType="begin"/>
        </w:r>
        <w:r>
          <w:rPr>
            <w:noProof/>
            <w:webHidden/>
          </w:rPr>
          <w:instrText xml:space="preserve"> PAGEREF _Toc463469635 \h </w:instrText>
        </w:r>
        <w:r>
          <w:rPr>
            <w:noProof/>
            <w:webHidden/>
          </w:rPr>
        </w:r>
        <w:r>
          <w:rPr>
            <w:noProof/>
            <w:webHidden/>
          </w:rPr>
          <w:fldChar w:fldCharType="separate"/>
        </w:r>
        <w:r>
          <w:rPr>
            <w:noProof/>
            <w:webHidden/>
          </w:rPr>
          <w:t>40</w:t>
        </w:r>
        <w:r>
          <w:rPr>
            <w:noProof/>
            <w:webHidden/>
          </w:rPr>
          <w:fldChar w:fldCharType="end"/>
        </w:r>
      </w:hyperlink>
    </w:p>
    <w:p w14:paraId="0CB8469B" w14:textId="5D9D068B" w:rsidR="001C6946" w:rsidRDefault="001C6946">
      <w:pPr>
        <w:pStyle w:val="TOC3"/>
        <w:rPr>
          <w:rFonts w:asciiTheme="minorHAnsi" w:eastAsiaTheme="minorEastAsia" w:hAnsiTheme="minorHAnsi" w:cstheme="minorBidi"/>
          <w:noProof/>
          <w:sz w:val="22"/>
          <w:szCs w:val="22"/>
        </w:rPr>
      </w:pPr>
      <w:hyperlink w:anchor="_Toc463469636" w:history="1">
        <w:r w:rsidRPr="00971E6F">
          <w:rPr>
            <w:rStyle w:val="Hyperlink"/>
            <w:noProof/>
          </w:rPr>
          <w:t>6.2.1</w:t>
        </w:r>
        <w:r>
          <w:rPr>
            <w:rFonts w:asciiTheme="minorHAnsi" w:eastAsiaTheme="minorEastAsia" w:hAnsiTheme="minorHAnsi" w:cstheme="minorBidi"/>
            <w:noProof/>
            <w:sz w:val="22"/>
            <w:szCs w:val="22"/>
          </w:rPr>
          <w:tab/>
        </w:r>
        <w:r w:rsidRPr="00971E6F">
          <w:rPr>
            <w:rStyle w:val="Hyperlink"/>
            <w:noProof/>
          </w:rPr>
          <w:t>Diagram: SIMF Packages</w:t>
        </w:r>
        <w:r>
          <w:rPr>
            <w:noProof/>
            <w:webHidden/>
          </w:rPr>
          <w:tab/>
        </w:r>
        <w:r>
          <w:rPr>
            <w:noProof/>
            <w:webHidden/>
          </w:rPr>
          <w:fldChar w:fldCharType="begin"/>
        </w:r>
        <w:r>
          <w:rPr>
            <w:noProof/>
            <w:webHidden/>
          </w:rPr>
          <w:instrText xml:space="preserve"> PAGEREF _Toc463469636 \h </w:instrText>
        </w:r>
        <w:r>
          <w:rPr>
            <w:noProof/>
            <w:webHidden/>
          </w:rPr>
        </w:r>
        <w:r>
          <w:rPr>
            <w:noProof/>
            <w:webHidden/>
          </w:rPr>
          <w:fldChar w:fldCharType="separate"/>
        </w:r>
        <w:r>
          <w:rPr>
            <w:noProof/>
            <w:webHidden/>
          </w:rPr>
          <w:t>40</w:t>
        </w:r>
        <w:r>
          <w:rPr>
            <w:noProof/>
            <w:webHidden/>
          </w:rPr>
          <w:fldChar w:fldCharType="end"/>
        </w:r>
      </w:hyperlink>
    </w:p>
    <w:p w14:paraId="14796F6B" w14:textId="45ED357E" w:rsidR="001C6946" w:rsidRDefault="001C6946">
      <w:pPr>
        <w:pStyle w:val="TOC2"/>
        <w:rPr>
          <w:rFonts w:asciiTheme="minorHAnsi" w:eastAsiaTheme="minorEastAsia" w:hAnsiTheme="minorHAnsi" w:cstheme="minorBidi"/>
          <w:noProof/>
          <w:sz w:val="22"/>
          <w:szCs w:val="22"/>
        </w:rPr>
      </w:pPr>
      <w:hyperlink w:anchor="_Toc463469637" w:history="1">
        <w:r w:rsidRPr="00971E6F">
          <w:rPr>
            <w:rStyle w:val="Hyperlink"/>
            <w:noProof/>
          </w:rPr>
          <w:t>6.3</w:t>
        </w:r>
        <w:r>
          <w:rPr>
            <w:rFonts w:asciiTheme="minorHAnsi" w:eastAsiaTheme="minorEastAsia" w:hAnsiTheme="minorHAnsi" w:cstheme="minorBidi"/>
            <w:noProof/>
            <w:sz w:val="22"/>
            <w:szCs w:val="22"/>
          </w:rPr>
          <w:tab/>
        </w:r>
        <w:r w:rsidRPr="00971E6F">
          <w:rPr>
            <w:rStyle w:val="Hyperlink"/>
            <w:noProof/>
          </w:rPr>
          <w:t>SIMF Conceptual Model::Expressions</w:t>
        </w:r>
        <w:r>
          <w:rPr>
            <w:noProof/>
            <w:webHidden/>
          </w:rPr>
          <w:tab/>
        </w:r>
        <w:r>
          <w:rPr>
            <w:noProof/>
            <w:webHidden/>
          </w:rPr>
          <w:fldChar w:fldCharType="begin"/>
        </w:r>
        <w:r>
          <w:rPr>
            <w:noProof/>
            <w:webHidden/>
          </w:rPr>
          <w:instrText xml:space="preserve"> PAGEREF _Toc463469637 \h </w:instrText>
        </w:r>
        <w:r>
          <w:rPr>
            <w:noProof/>
            <w:webHidden/>
          </w:rPr>
        </w:r>
        <w:r>
          <w:rPr>
            <w:noProof/>
            <w:webHidden/>
          </w:rPr>
          <w:fldChar w:fldCharType="separate"/>
        </w:r>
        <w:r>
          <w:rPr>
            <w:noProof/>
            <w:webHidden/>
          </w:rPr>
          <w:t>42</w:t>
        </w:r>
        <w:r>
          <w:rPr>
            <w:noProof/>
            <w:webHidden/>
          </w:rPr>
          <w:fldChar w:fldCharType="end"/>
        </w:r>
      </w:hyperlink>
    </w:p>
    <w:p w14:paraId="11B41DD0" w14:textId="2916FBBD" w:rsidR="001C6946" w:rsidRDefault="001C6946">
      <w:pPr>
        <w:pStyle w:val="TOC3"/>
        <w:rPr>
          <w:rFonts w:asciiTheme="minorHAnsi" w:eastAsiaTheme="minorEastAsia" w:hAnsiTheme="minorHAnsi" w:cstheme="minorBidi"/>
          <w:noProof/>
          <w:sz w:val="22"/>
          <w:szCs w:val="22"/>
        </w:rPr>
      </w:pPr>
      <w:hyperlink w:anchor="_Toc463469638" w:history="1">
        <w:r w:rsidRPr="00971E6F">
          <w:rPr>
            <w:rStyle w:val="Hyperlink"/>
            <w:noProof/>
          </w:rPr>
          <w:t>6.3.1</w:t>
        </w:r>
        <w:r>
          <w:rPr>
            <w:rFonts w:asciiTheme="minorHAnsi" w:eastAsiaTheme="minorEastAsia" w:hAnsiTheme="minorHAnsi" w:cstheme="minorBidi"/>
            <w:noProof/>
            <w:sz w:val="22"/>
            <w:szCs w:val="22"/>
          </w:rPr>
          <w:tab/>
        </w:r>
        <w:r w:rsidRPr="00971E6F">
          <w:rPr>
            <w:rStyle w:val="Hyperlink"/>
            <w:noProof/>
          </w:rPr>
          <w:t>Diagram: Expressions</w:t>
        </w:r>
        <w:r>
          <w:rPr>
            <w:noProof/>
            <w:webHidden/>
          </w:rPr>
          <w:tab/>
        </w:r>
        <w:r>
          <w:rPr>
            <w:noProof/>
            <w:webHidden/>
          </w:rPr>
          <w:fldChar w:fldCharType="begin"/>
        </w:r>
        <w:r>
          <w:rPr>
            <w:noProof/>
            <w:webHidden/>
          </w:rPr>
          <w:instrText xml:space="preserve"> PAGEREF _Toc463469638 \h </w:instrText>
        </w:r>
        <w:r>
          <w:rPr>
            <w:noProof/>
            <w:webHidden/>
          </w:rPr>
        </w:r>
        <w:r>
          <w:rPr>
            <w:noProof/>
            <w:webHidden/>
          </w:rPr>
          <w:fldChar w:fldCharType="separate"/>
        </w:r>
        <w:r>
          <w:rPr>
            <w:noProof/>
            <w:webHidden/>
          </w:rPr>
          <w:t>42</w:t>
        </w:r>
        <w:r>
          <w:rPr>
            <w:noProof/>
            <w:webHidden/>
          </w:rPr>
          <w:fldChar w:fldCharType="end"/>
        </w:r>
      </w:hyperlink>
    </w:p>
    <w:p w14:paraId="45E8620B" w14:textId="5F2F2455" w:rsidR="001C6946" w:rsidRDefault="001C6946">
      <w:pPr>
        <w:pStyle w:val="TOC3"/>
        <w:rPr>
          <w:rFonts w:asciiTheme="minorHAnsi" w:eastAsiaTheme="minorEastAsia" w:hAnsiTheme="minorHAnsi" w:cstheme="minorBidi"/>
          <w:noProof/>
          <w:sz w:val="22"/>
          <w:szCs w:val="22"/>
        </w:rPr>
      </w:pPr>
      <w:hyperlink w:anchor="_Toc463469639" w:history="1">
        <w:r w:rsidRPr="00971E6F">
          <w:rPr>
            <w:rStyle w:val="Hyperlink"/>
            <w:noProof/>
          </w:rPr>
          <w:t>6.3.2</w:t>
        </w:r>
        <w:r>
          <w:rPr>
            <w:rFonts w:asciiTheme="minorHAnsi" w:eastAsiaTheme="minorEastAsia" w:hAnsiTheme="minorHAnsi" w:cstheme="minorBidi"/>
            <w:noProof/>
            <w:sz w:val="22"/>
            <w:szCs w:val="22"/>
          </w:rPr>
          <w:tab/>
        </w:r>
        <w:r w:rsidRPr="00971E6F">
          <w:rPr>
            <w:rStyle w:val="Hyperlink"/>
            <w:noProof/>
          </w:rPr>
          <w:t>Class Constant Reference</w:t>
        </w:r>
        <w:r>
          <w:rPr>
            <w:noProof/>
            <w:webHidden/>
          </w:rPr>
          <w:tab/>
        </w:r>
        <w:r>
          <w:rPr>
            <w:noProof/>
            <w:webHidden/>
          </w:rPr>
          <w:fldChar w:fldCharType="begin"/>
        </w:r>
        <w:r>
          <w:rPr>
            <w:noProof/>
            <w:webHidden/>
          </w:rPr>
          <w:instrText xml:space="preserve"> PAGEREF _Toc463469639 \h </w:instrText>
        </w:r>
        <w:r>
          <w:rPr>
            <w:noProof/>
            <w:webHidden/>
          </w:rPr>
        </w:r>
        <w:r>
          <w:rPr>
            <w:noProof/>
            <w:webHidden/>
          </w:rPr>
          <w:fldChar w:fldCharType="separate"/>
        </w:r>
        <w:r>
          <w:rPr>
            <w:noProof/>
            <w:webHidden/>
          </w:rPr>
          <w:t>42</w:t>
        </w:r>
        <w:r>
          <w:rPr>
            <w:noProof/>
            <w:webHidden/>
          </w:rPr>
          <w:fldChar w:fldCharType="end"/>
        </w:r>
      </w:hyperlink>
    </w:p>
    <w:p w14:paraId="7F0623A6" w14:textId="4C641067" w:rsidR="001C6946" w:rsidRDefault="001C6946">
      <w:pPr>
        <w:pStyle w:val="TOC3"/>
        <w:rPr>
          <w:rFonts w:asciiTheme="minorHAnsi" w:eastAsiaTheme="minorEastAsia" w:hAnsiTheme="minorHAnsi" w:cstheme="minorBidi"/>
          <w:noProof/>
          <w:sz w:val="22"/>
          <w:szCs w:val="22"/>
        </w:rPr>
      </w:pPr>
      <w:hyperlink w:anchor="_Toc463469640" w:history="1">
        <w:r w:rsidRPr="00971E6F">
          <w:rPr>
            <w:rStyle w:val="Hyperlink"/>
            <w:noProof/>
          </w:rPr>
          <w:t>6.3.3</w:t>
        </w:r>
        <w:r>
          <w:rPr>
            <w:rFonts w:asciiTheme="minorHAnsi" w:eastAsiaTheme="minorEastAsia" w:hAnsiTheme="minorHAnsi" w:cstheme="minorBidi"/>
            <w:noProof/>
            <w:sz w:val="22"/>
            <w:szCs w:val="22"/>
          </w:rPr>
          <w:tab/>
        </w:r>
        <w:r w:rsidRPr="00971E6F">
          <w:rPr>
            <w:rStyle w:val="Hyperlink"/>
            <w:noProof/>
          </w:rPr>
          <w:t>Association Constant Value</w:t>
        </w:r>
        <w:r>
          <w:rPr>
            <w:noProof/>
            <w:webHidden/>
          </w:rPr>
          <w:tab/>
        </w:r>
        <w:r>
          <w:rPr>
            <w:noProof/>
            <w:webHidden/>
          </w:rPr>
          <w:fldChar w:fldCharType="begin"/>
        </w:r>
        <w:r>
          <w:rPr>
            <w:noProof/>
            <w:webHidden/>
          </w:rPr>
          <w:instrText xml:space="preserve"> PAGEREF _Toc463469640 \h </w:instrText>
        </w:r>
        <w:r>
          <w:rPr>
            <w:noProof/>
            <w:webHidden/>
          </w:rPr>
        </w:r>
        <w:r>
          <w:rPr>
            <w:noProof/>
            <w:webHidden/>
          </w:rPr>
          <w:fldChar w:fldCharType="separate"/>
        </w:r>
        <w:r>
          <w:rPr>
            <w:noProof/>
            <w:webHidden/>
          </w:rPr>
          <w:t>42</w:t>
        </w:r>
        <w:r>
          <w:rPr>
            <w:noProof/>
            <w:webHidden/>
          </w:rPr>
          <w:fldChar w:fldCharType="end"/>
        </w:r>
      </w:hyperlink>
    </w:p>
    <w:p w14:paraId="29928779" w14:textId="79462F52" w:rsidR="001C6946" w:rsidRDefault="001C6946">
      <w:pPr>
        <w:pStyle w:val="TOC3"/>
        <w:rPr>
          <w:rFonts w:asciiTheme="minorHAnsi" w:eastAsiaTheme="minorEastAsia" w:hAnsiTheme="minorHAnsi" w:cstheme="minorBidi"/>
          <w:noProof/>
          <w:sz w:val="22"/>
          <w:szCs w:val="22"/>
        </w:rPr>
      </w:pPr>
      <w:hyperlink w:anchor="_Toc463469641" w:history="1">
        <w:r w:rsidRPr="00971E6F">
          <w:rPr>
            <w:rStyle w:val="Hyperlink"/>
            <w:noProof/>
          </w:rPr>
          <w:t>6.3.4</w:t>
        </w:r>
        <w:r>
          <w:rPr>
            <w:rFonts w:asciiTheme="minorHAnsi" w:eastAsiaTheme="minorEastAsia" w:hAnsiTheme="minorHAnsi" w:cstheme="minorBidi"/>
            <w:noProof/>
            <w:sz w:val="22"/>
            <w:szCs w:val="22"/>
          </w:rPr>
          <w:tab/>
        </w:r>
        <w:r w:rsidRPr="00971E6F">
          <w:rPr>
            <w:rStyle w:val="Hyperlink"/>
            <w:noProof/>
          </w:rPr>
          <w:t>Class Equality</w:t>
        </w:r>
        <w:r>
          <w:rPr>
            <w:noProof/>
            <w:webHidden/>
          </w:rPr>
          <w:tab/>
        </w:r>
        <w:r>
          <w:rPr>
            <w:noProof/>
            <w:webHidden/>
          </w:rPr>
          <w:fldChar w:fldCharType="begin"/>
        </w:r>
        <w:r>
          <w:rPr>
            <w:noProof/>
            <w:webHidden/>
          </w:rPr>
          <w:instrText xml:space="preserve"> PAGEREF _Toc463469641 \h </w:instrText>
        </w:r>
        <w:r>
          <w:rPr>
            <w:noProof/>
            <w:webHidden/>
          </w:rPr>
        </w:r>
        <w:r>
          <w:rPr>
            <w:noProof/>
            <w:webHidden/>
          </w:rPr>
          <w:fldChar w:fldCharType="separate"/>
        </w:r>
        <w:r>
          <w:rPr>
            <w:noProof/>
            <w:webHidden/>
          </w:rPr>
          <w:t>43</w:t>
        </w:r>
        <w:r>
          <w:rPr>
            <w:noProof/>
            <w:webHidden/>
          </w:rPr>
          <w:fldChar w:fldCharType="end"/>
        </w:r>
      </w:hyperlink>
    </w:p>
    <w:p w14:paraId="756403A5" w14:textId="4EFB3668" w:rsidR="001C6946" w:rsidRDefault="001C6946">
      <w:pPr>
        <w:pStyle w:val="TOC3"/>
        <w:rPr>
          <w:rFonts w:asciiTheme="minorHAnsi" w:eastAsiaTheme="minorEastAsia" w:hAnsiTheme="minorHAnsi" w:cstheme="minorBidi"/>
          <w:noProof/>
          <w:sz w:val="22"/>
          <w:szCs w:val="22"/>
        </w:rPr>
      </w:pPr>
      <w:hyperlink w:anchor="_Toc463469642" w:history="1">
        <w:r w:rsidRPr="00971E6F">
          <w:rPr>
            <w:rStyle w:val="Hyperlink"/>
            <w:noProof/>
          </w:rPr>
          <w:t>6.3.5</w:t>
        </w:r>
        <w:r>
          <w:rPr>
            <w:rFonts w:asciiTheme="minorHAnsi" w:eastAsiaTheme="minorEastAsia" w:hAnsiTheme="minorHAnsi" w:cstheme="minorBidi"/>
            <w:noProof/>
            <w:sz w:val="22"/>
            <w:szCs w:val="22"/>
          </w:rPr>
          <w:tab/>
        </w:r>
        <w:r w:rsidRPr="00971E6F">
          <w:rPr>
            <w:rStyle w:val="Hyperlink"/>
            <w:noProof/>
          </w:rPr>
          <w:t>Association Equality Constraint</w:t>
        </w:r>
        <w:r>
          <w:rPr>
            <w:noProof/>
            <w:webHidden/>
          </w:rPr>
          <w:tab/>
        </w:r>
        <w:r>
          <w:rPr>
            <w:noProof/>
            <w:webHidden/>
          </w:rPr>
          <w:fldChar w:fldCharType="begin"/>
        </w:r>
        <w:r>
          <w:rPr>
            <w:noProof/>
            <w:webHidden/>
          </w:rPr>
          <w:instrText xml:space="preserve"> PAGEREF _Toc463469642 \h </w:instrText>
        </w:r>
        <w:r>
          <w:rPr>
            <w:noProof/>
            <w:webHidden/>
          </w:rPr>
        </w:r>
        <w:r>
          <w:rPr>
            <w:noProof/>
            <w:webHidden/>
          </w:rPr>
          <w:fldChar w:fldCharType="separate"/>
        </w:r>
        <w:r>
          <w:rPr>
            <w:noProof/>
            <w:webHidden/>
          </w:rPr>
          <w:t>43</w:t>
        </w:r>
        <w:r>
          <w:rPr>
            <w:noProof/>
            <w:webHidden/>
          </w:rPr>
          <w:fldChar w:fldCharType="end"/>
        </w:r>
      </w:hyperlink>
    </w:p>
    <w:p w14:paraId="18ECD737" w14:textId="6C1A3EF7" w:rsidR="001C6946" w:rsidRDefault="001C6946">
      <w:pPr>
        <w:pStyle w:val="TOC3"/>
        <w:rPr>
          <w:rFonts w:asciiTheme="minorHAnsi" w:eastAsiaTheme="minorEastAsia" w:hAnsiTheme="minorHAnsi" w:cstheme="minorBidi"/>
          <w:noProof/>
          <w:sz w:val="22"/>
          <w:szCs w:val="22"/>
        </w:rPr>
      </w:pPr>
      <w:hyperlink w:anchor="_Toc463469643" w:history="1">
        <w:r w:rsidRPr="00971E6F">
          <w:rPr>
            <w:rStyle w:val="Hyperlink"/>
            <w:noProof/>
          </w:rPr>
          <w:t>6.3.6</w:t>
        </w:r>
        <w:r>
          <w:rPr>
            <w:rFonts w:asciiTheme="minorHAnsi" w:eastAsiaTheme="minorEastAsia" w:hAnsiTheme="minorHAnsi" w:cstheme="minorBidi"/>
            <w:noProof/>
            <w:sz w:val="22"/>
            <w:szCs w:val="22"/>
          </w:rPr>
          <w:tab/>
        </w:r>
        <w:r w:rsidRPr="00971E6F">
          <w:rPr>
            <w:rStyle w:val="Hyperlink"/>
            <w:noProof/>
          </w:rPr>
          <w:t>Class Evaluation</w:t>
        </w:r>
        <w:r>
          <w:rPr>
            <w:noProof/>
            <w:webHidden/>
          </w:rPr>
          <w:tab/>
        </w:r>
        <w:r>
          <w:rPr>
            <w:noProof/>
            <w:webHidden/>
          </w:rPr>
          <w:fldChar w:fldCharType="begin"/>
        </w:r>
        <w:r>
          <w:rPr>
            <w:noProof/>
            <w:webHidden/>
          </w:rPr>
          <w:instrText xml:space="preserve"> PAGEREF _Toc463469643 \h </w:instrText>
        </w:r>
        <w:r>
          <w:rPr>
            <w:noProof/>
            <w:webHidden/>
          </w:rPr>
        </w:r>
        <w:r>
          <w:rPr>
            <w:noProof/>
            <w:webHidden/>
          </w:rPr>
          <w:fldChar w:fldCharType="separate"/>
        </w:r>
        <w:r>
          <w:rPr>
            <w:noProof/>
            <w:webHidden/>
          </w:rPr>
          <w:t>43</w:t>
        </w:r>
        <w:r>
          <w:rPr>
            <w:noProof/>
            <w:webHidden/>
          </w:rPr>
          <w:fldChar w:fldCharType="end"/>
        </w:r>
      </w:hyperlink>
    </w:p>
    <w:p w14:paraId="51091FA3" w14:textId="66DE8BE9" w:rsidR="001C6946" w:rsidRDefault="001C6946">
      <w:pPr>
        <w:pStyle w:val="TOC3"/>
        <w:rPr>
          <w:rFonts w:asciiTheme="minorHAnsi" w:eastAsiaTheme="minorEastAsia" w:hAnsiTheme="minorHAnsi" w:cstheme="minorBidi"/>
          <w:noProof/>
          <w:sz w:val="22"/>
          <w:szCs w:val="22"/>
        </w:rPr>
      </w:pPr>
      <w:hyperlink w:anchor="_Toc463469644" w:history="1">
        <w:r w:rsidRPr="00971E6F">
          <w:rPr>
            <w:rStyle w:val="Hyperlink"/>
            <w:noProof/>
          </w:rPr>
          <w:t>6.3.7</w:t>
        </w:r>
        <w:r>
          <w:rPr>
            <w:rFonts w:asciiTheme="minorHAnsi" w:eastAsiaTheme="minorEastAsia" w:hAnsiTheme="minorHAnsi" w:cstheme="minorBidi"/>
            <w:noProof/>
            <w:sz w:val="22"/>
            <w:szCs w:val="22"/>
          </w:rPr>
          <w:tab/>
        </w:r>
        <w:r w:rsidRPr="00971E6F">
          <w:rPr>
            <w:rStyle w:val="Hyperlink"/>
            <w:noProof/>
          </w:rPr>
          <w:t>Association Expression Context</w:t>
        </w:r>
        <w:r>
          <w:rPr>
            <w:noProof/>
            <w:webHidden/>
          </w:rPr>
          <w:tab/>
        </w:r>
        <w:r>
          <w:rPr>
            <w:noProof/>
            <w:webHidden/>
          </w:rPr>
          <w:fldChar w:fldCharType="begin"/>
        </w:r>
        <w:r>
          <w:rPr>
            <w:noProof/>
            <w:webHidden/>
          </w:rPr>
          <w:instrText xml:space="preserve"> PAGEREF _Toc463469644 \h </w:instrText>
        </w:r>
        <w:r>
          <w:rPr>
            <w:noProof/>
            <w:webHidden/>
          </w:rPr>
        </w:r>
        <w:r>
          <w:rPr>
            <w:noProof/>
            <w:webHidden/>
          </w:rPr>
          <w:fldChar w:fldCharType="separate"/>
        </w:r>
        <w:r>
          <w:rPr>
            <w:noProof/>
            <w:webHidden/>
          </w:rPr>
          <w:t>43</w:t>
        </w:r>
        <w:r>
          <w:rPr>
            <w:noProof/>
            <w:webHidden/>
          </w:rPr>
          <w:fldChar w:fldCharType="end"/>
        </w:r>
      </w:hyperlink>
    </w:p>
    <w:p w14:paraId="660F9511" w14:textId="18F1E0E2" w:rsidR="001C6946" w:rsidRDefault="001C6946">
      <w:pPr>
        <w:pStyle w:val="TOC3"/>
        <w:rPr>
          <w:rFonts w:asciiTheme="minorHAnsi" w:eastAsiaTheme="minorEastAsia" w:hAnsiTheme="minorHAnsi" w:cstheme="minorBidi"/>
          <w:noProof/>
          <w:sz w:val="22"/>
          <w:szCs w:val="22"/>
        </w:rPr>
      </w:pPr>
      <w:hyperlink w:anchor="_Toc463469645" w:history="1">
        <w:r w:rsidRPr="00971E6F">
          <w:rPr>
            <w:rStyle w:val="Hyperlink"/>
            <w:noProof/>
          </w:rPr>
          <w:t>6.3.8</w:t>
        </w:r>
        <w:r>
          <w:rPr>
            <w:rFonts w:asciiTheme="minorHAnsi" w:eastAsiaTheme="minorEastAsia" w:hAnsiTheme="minorHAnsi" w:cstheme="minorBidi"/>
            <w:noProof/>
            <w:sz w:val="22"/>
            <w:szCs w:val="22"/>
          </w:rPr>
          <w:tab/>
        </w:r>
        <w:r w:rsidRPr="00971E6F">
          <w:rPr>
            <w:rStyle w:val="Hyperlink"/>
            <w:noProof/>
          </w:rPr>
          <w:t>Class Expression Context</w:t>
        </w:r>
        <w:r>
          <w:rPr>
            <w:noProof/>
            <w:webHidden/>
          </w:rPr>
          <w:tab/>
        </w:r>
        <w:r>
          <w:rPr>
            <w:noProof/>
            <w:webHidden/>
          </w:rPr>
          <w:fldChar w:fldCharType="begin"/>
        </w:r>
        <w:r>
          <w:rPr>
            <w:noProof/>
            <w:webHidden/>
          </w:rPr>
          <w:instrText xml:space="preserve"> PAGEREF _Toc463469645 \h </w:instrText>
        </w:r>
        <w:r>
          <w:rPr>
            <w:noProof/>
            <w:webHidden/>
          </w:rPr>
        </w:r>
        <w:r>
          <w:rPr>
            <w:noProof/>
            <w:webHidden/>
          </w:rPr>
          <w:fldChar w:fldCharType="separate"/>
        </w:r>
        <w:r>
          <w:rPr>
            <w:noProof/>
            <w:webHidden/>
          </w:rPr>
          <w:t>43</w:t>
        </w:r>
        <w:r>
          <w:rPr>
            <w:noProof/>
            <w:webHidden/>
          </w:rPr>
          <w:fldChar w:fldCharType="end"/>
        </w:r>
      </w:hyperlink>
    </w:p>
    <w:p w14:paraId="7ED699BE" w14:textId="70FB5A37" w:rsidR="001C6946" w:rsidRDefault="001C6946">
      <w:pPr>
        <w:pStyle w:val="TOC3"/>
        <w:rPr>
          <w:rFonts w:asciiTheme="minorHAnsi" w:eastAsiaTheme="minorEastAsia" w:hAnsiTheme="minorHAnsi" w:cstheme="minorBidi"/>
          <w:noProof/>
          <w:sz w:val="22"/>
          <w:szCs w:val="22"/>
        </w:rPr>
      </w:pPr>
      <w:hyperlink w:anchor="_Toc463469646" w:history="1">
        <w:r w:rsidRPr="00971E6F">
          <w:rPr>
            <w:rStyle w:val="Hyperlink"/>
            <w:noProof/>
          </w:rPr>
          <w:t>6.3.9</w:t>
        </w:r>
        <w:r>
          <w:rPr>
            <w:rFonts w:asciiTheme="minorHAnsi" w:eastAsiaTheme="minorEastAsia" w:hAnsiTheme="minorHAnsi" w:cstheme="minorBidi"/>
            <w:noProof/>
            <w:sz w:val="22"/>
            <w:szCs w:val="22"/>
          </w:rPr>
          <w:tab/>
        </w:r>
        <w:r w:rsidRPr="00971E6F">
          <w:rPr>
            <w:rStyle w:val="Hyperlink"/>
            <w:noProof/>
          </w:rPr>
          <w:t>Association Expression Evaluation</w:t>
        </w:r>
        <w:r>
          <w:rPr>
            <w:noProof/>
            <w:webHidden/>
          </w:rPr>
          <w:tab/>
        </w:r>
        <w:r>
          <w:rPr>
            <w:noProof/>
            <w:webHidden/>
          </w:rPr>
          <w:fldChar w:fldCharType="begin"/>
        </w:r>
        <w:r>
          <w:rPr>
            <w:noProof/>
            <w:webHidden/>
          </w:rPr>
          <w:instrText xml:space="preserve"> PAGEREF _Toc463469646 \h </w:instrText>
        </w:r>
        <w:r>
          <w:rPr>
            <w:noProof/>
            <w:webHidden/>
          </w:rPr>
        </w:r>
        <w:r>
          <w:rPr>
            <w:noProof/>
            <w:webHidden/>
          </w:rPr>
          <w:fldChar w:fldCharType="separate"/>
        </w:r>
        <w:r>
          <w:rPr>
            <w:noProof/>
            <w:webHidden/>
          </w:rPr>
          <w:t>44</w:t>
        </w:r>
        <w:r>
          <w:rPr>
            <w:noProof/>
            <w:webHidden/>
          </w:rPr>
          <w:fldChar w:fldCharType="end"/>
        </w:r>
      </w:hyperlink>
    </w:p>
    <w:p w14:paraId="09D515CC" w14:textId="5E77FA26" w:rsidR="001C6946" w:rsidRDefault="001C6946">
      <w:pPr>
        <w:pStyle w:val="TOC3"/>
        <w:rPr>
          <w:rFonts w:asciiTheme="minorHAnsi" w:eastAsiaTheme="minorEastAsia" w:hAnsiTheme="minorHAnsi" w:cstheme="minorBidi"/>
          <w:noProof/>
          <w:sz w:val="22"/>
          <w:szCs w:val="22"/>
        </w:rPr>
      </w:pPr>
      <w:hyperlink w:anchor="_Toc463469647" w:history="1">
        <w:r w:rsidRPr="00971E6F">
          <w:rPr>
            <w:rStyle w:val="Hyperlink"/>
            <w:noProof/>
          </w:rPr>
          <w:t>6.3.10</w:t>
        </w:r>
        <w:r>
          <w:rPr>
            <w:rFonts w:asciiTheme="minorHAnsi" w:eastAsiaTheme="minorEastAsia" w:hAnsiTheme="minorHAnsi" w:cstheme="minorBidi"/>
            <w:noProof/>
            <w:sz w:val="22"/>
            <w:szCs w:val="22"/>
          </w:rPr>
          <w:tab/>
        </w:r>
        <w:r w:rsidRPr="00971E6F">
          <w:rPr>
            <w:rStyle w:val="Hyperlink"/>
            <w:noProof/>
          </w:rPr>
          <w:t>Class Expression Node</w:t>
        </w:r>
        <w:r>
          <w:rPr>
            <w:noProof/>
            <w:webHidden/>
          </w:rPr>
          <w:tab/>
        </w:r>
        <w:r>
          <w:rPr>
            <w:noProof/>
            <w:webHidden/>
          </w:rPr>
          <w:fldChar w:fldCharType="begin"/>
        </w:r>
        <w:r>
          <w:rPr>
            <w:noProof/>
            <w:webHidden/>
          </w:rPr>
          <w:instrText xml:space="preserve"> PAGEREF _Toc463469647 \h </w:instrText>
        </w:r>
        <w:r>
          <w:rPr>
            <w:noProof/>
            <w:webHidden/>
          </w:rPr>
        </w:r>
        <w:r>
          <w:rPr>
            <w:noProof/>
            <w:webHidden/>
          </w:rPr>
          <w:fldChar w:fldCharType="separate"/>
        </w:r>
        <w:r>
          <w:rPr>
            <w:noProof/>
            <w:webHidden/>
          </w:rPr>
          <w:t>44</w:t>
        </w:r>
        <w:r>
          <w:rPr>
            <w:noProof/>
            <w:webHidden/>
          </w:rPr>
          <w:fldChar w:fldCharType="end"/>
        </w:r>
      </w:hyperlink>
    </w:p>
    <w:p w14:paraId="4EB1EBAE" w14:textId="1B4E9422" w:rsidR="001C6946" w:rsidRDefault="001C6946">
      <w:pPr>
        <w:pStyle w:val="TOC3"/>
        <w:rPr>
          <w:rFonts w:asciiTheme="minorHAnsi" w:eastAsiaTheme="minorEastAsia" w:hAnsiTheme="minorHAnsi" w:cstheme="minorBidi"/>
          <w:noProof/>
          <w:sz w:val="22"/>
          <w:szCs w:val="22"/>
        </w:rPr>
      </w:pPr>
      <w:hyperlink w:anchor="_Toc463469648" w:history="1">
        <w:r w:rsidRPr="00971E6F">
          <w:rPr>
            <w:rStyle w:val="Hyperlink"/>
            <w:noProof/>
          </w:rPr>
          <w:t>6.3.11</w:t>
        </w:r>
        <w:r>
          <w:rPr>
            <w:rFonts w:asciiTheme="minorHAnsi" w:eastAsiaTheme="minorEastAsia" w:hAnsiTheme="minorHAnsi" w:cstheme="minorBidi"/>
            <w:noProof/>
            <w:sz w:val="22"/>
            <w:szCs w:val="22"/>
          </w:rPr>
          <w:tab/>
        </w:r>
        <w:r w:rsidRPr="00971E6F">
          <w:rPr>
            <w:rStyle w:val="Hyperlink"/>
            <w:noProof/>
          </w:rPr>
          <w:t>Class Function Call</w:t>
        </w:r>
        <w:r>
          <w:rPr>
            <w:noProof/>
            <w:webHidden/>
          </w:rPr>
          <w:tab/>
        </w:r>
        <w:r>
          <w:rPr>
            <w:noProof/>
            <w:webHidden/>
          </w:rPr>
          <w:fldChar w:fldCharType="begin"/>
        </w:r>
        <w:r>
          <w:rPr>
            <w:noProof/>
            <w:webHidden/>
          </w:rPr>
          <w:instrText xml:space="preserve"> PAGEREF _Toc463469648 \h </w:instrText>
        </w:r>
        <w:r>
          <w:rPr>
            <w:noProof/>
            <w:webHidden/>
          </w:rPr>
        </w:r>
        <w:r>
          <w:rPr>
            <w:noProof/>
            <w:webHidden/>
          </w:rPr>
          <w:fldChar w:fldCharType="separate"/>
        </w:r>
        <w:r>
          <w:rPr>
            <w:noProof/>
            <w:webHidden/>
          </w:rPr>
          <w:t>44</w:t>
        </w:r>
        <w:r>
          <w:rPr>
            <w:noProof/>
            <w:webHidden/>
          </w:rPr>
          <w:fldChar w:fldCharType="end"/>
        </w:r>
      </w:hyperlink>
    </w:p>
    <w:p w14:paraId="1AAB515F" w14:textId="046C5154" w:rsidR="001C6946" w:rsidRDefault="001C6946">
      <w:pPr>
        <w:pStyle w:val="TOC3"/>
        <w:rPr>
          <w:rFonts w:asciiTheme="minorHAnsi" w:eastAsiaTheme="minorEastAsia" w:hAnsiTheme="minorHAnsi" w:cstheme="minorBidi"/>
          <w:noProof/>
          <w:sz w:val="22"/>
          <w:szCs w:val="22"/>
        </w:rPr>
      </w:pPr>
      <w:hyperlink w:anchor="_Toc463469649" w:history="1">
        <w:r w:rsidRPr="00971E6F">
          <w:rPr>
            <w:rStyle w:val="Hyperlink"/>
            <w:noProof/>
          </w:rPr>
          <w:t>6.3.12</w:t>
        </w:r>
        <w:r>
          <w:rPr>
            <w:rFonts w:asciiTheme="minorHAnsi" w:eastAsiaTheme="minorEastAsia" w:hAnsiTheme="minorHAnsi" w:cstheme="minorBidi"/>
            <w:noProof/>
            <w:sz w:val="22"/>
            <w:szCs w:val="22"/>
          </w:rPr>
          <w:tab/>
        </w:r>
        <w:r w:rsidRPr="00971E6F">
          <w:rPr>
            <w:rStyle w:val="Hyperlink"/>
            <w:noProof/>
          </w:rPr>
          <w:t>Association Function Called</w:t>
        </w:r>
        <w:r>
          <w:rPr>
            <w:noProof/>
            <w:webHidden/>
          </w:rPr>
          <w:tab/>
        </w:r>
        <w:r>
          <w:rPr>
            <w:noProof/>
            <w:webHidden/>
          </w:rPr>
          <w:fldChar w:fldCharType="begin"/>
        </w:r>
        <w:r>
          <w:rPr>
            <w:noProof/>
            <w:webHidden/>
          </w:rPr>
          <w:instrText xml:space="preserve"> PAGEREF _Toc463469649 \h </w:instrText>
        </w:r>
        <w:r>
          <w:rPr>
            <w:noProof/>
            <w:webHidden/>
          </w:rPr>
        </w:r>
        <w:r>
          <w:rPr>
            <w:noProof/>
            <w:webHidden/>
          </w:rPr>
          <w:fldChar w:fldCharType="separate"/>
        </w:r>
        <w:r>
          <w:rPr>
            <w:noProof/>
            <w:webHidden/>
          </w:rPr>
          <w:t>44</w:t>
        </w:r>
        <w:r>
          <w:rPr>
            <w:noProof/>
            <w:webHidden/>
          </w:rPr>
          <w:fldChar w:fldCharType="end"/>
        </w:r>
      </w:hyperlink>
    </w:p>
    <w:p w14:paraId="395D7737" w14:textId="30F122A5" w:rsidR="001C6946" w:rsidRDefault="001C6946">
      <w:pPr>
        <w:pStyle w:val="TOC3"/>
        <w:rPr>
          <w:rFonts w:asciiTheme="minorHAnsi" w:eastAsiaTheme="minorEastAsia" w:hAnsiTheme="minorHAnsi" w:cstheme="minorBidi"/>
          <w:noProof/>
          <w:sz w:val="22"/>
          <w:szCs w:val="22"/>
        </w:rPr>
      </w:pPr>
      <w:hyperlink w:anchor="_Toc463469650" w:history="1">
        <w:r w:rsidRPr="00971E6F">
          <w:rPr>
            <w:rStyle w:val="Hyperlink"/>
            <w:noProof/>
          </w:rPr>
          <w:t>6.3.13</w:t>
        </w:r>
        <w:r>
          <w:rPr>
            <w:rFonts w:asciiTheme="minorHAnsi" w:eastAsiaTheme="minorEastAsia" w:hAnsiTheme="minorHAnsi" w:cstheme="minorBidi"/>
            <w:noProof/>
            <w:sz w:val="22"/>
            <w:szCs w:val="22"/>
          </w:rPr>
          <w:tab/>
        </w:r>
        <w:r w:rsidRPr="00971E6F">
          <w:rPr>
            <w:rStyle w:val="Hyperlink"/>
            <w:noProof/>
          </w:rPr>
          <w:t>Association Function Implementation</w:t>
        </w:r>
        <w:r>
          <w:rPr>
            <w:noProof/>
            <w:webHidden/>
          </w:rPr>
          <w:tab/>
        </w:r>
        <w:r>
          <w:rPr>
            <w:noProof/>
            <w:webHidden/>
          </w:rPr>
          <w:fldChar w:fldCharType="begin"/>
        </w:r>
        <w:r>
          <w:rPr>
            <w:noProof/>
            <w:webHidden/>
          </w:rPr>
          <w:instrText xml:space="preserve"> PAGEREF _Toc463469650 \h </w:instrText>
        </w:r>
        <w:r>
          <w:rPr>
            <w:noProof/>
            <w:webHidden/>
          </w:rPr>
        </w:r>
        <w:r>
          <w:rPr>
            <w:noProof/>
            <w:webHidden/>
          </w:rPr>
          <w:fldChar w:fldCharType="separate"/>
        </w:r>
        <w:r>
          <w:rPr>
            <w:noProof/>
            <w:webHidden/>
          </w:rPr>
          <w:t>45</w:t>
        </w:r>
        <w:r>
          <w:rPr>
            <w:noProof/>
            <w:webHidden/>
          </w:rPr>
          <w:fldChar w:fldCharType="end"/>
        </w:r>
      </w:hyperlink>
    </w:p>
    <w:p w14:paraId="51B33A51" w14:textId="6EB3D10F" w:rsidR="001C6946" w:rsidRDefault="001C6946">
      <w:pPr>
        <w:pStyle w:val="TOC3"/>
        <w:rPr>
          <w:rFonts w:asciiTheme="minorHAnsi" w:eastAsiaTheme="minorEastAsia" w:hAnsiTheme="minorHAnsi" w:cstheme="minorBidi"/>
          <w:noProof/>
          <w:sz w:val="22"/>
          <w:szCs w:val="22"/>
        </w:rPr>
      </w:pPr>
      <w:hyperlink w:anchor="_Toc463469651" w:history="1">
        <w:r w:rsidRPr="00971E6F">
          <w:rPr>
            <w:rStyle w:val="Hyperlink"/>
            <w:noProof/>
          </w:rPr>
          <w:t>6.3.14</w:t>
        </w:r>
        <w:r>
          <w:rPr>
            <w:rFonts w:asciiTheme="minorHAnsi" w:eastAsiaTheme="minorEastAsia" w:hAnsiTheme="minorHAnsi" w:cstheme="minorBidi"/>
            <w:noProof/>
            <w:sz w:val="22"/>
            <w:szCs w:val="22"/>
          </w:rPr>
          <w:tab/>
        </w:r>
        <w:r w:rsidRPr="00971E6F">
          <w:rPr>
            <w:rStyle w:val="Hyperlink"/>
            <w:noProof/>
          </w:rPr>
          <w:t>Class Function Type</w:t>
        </w:r>
        <w:r>
          <w:rPr>
            <w:noProof/>
            <w:webHidden/>
          </w:rPr>
          <w:tab/>
        </w:r>
        <w:r>
          <w:rPr>
            <w:noProof/>
            <w:webHidden/>
          </w:rPr>
          <w:fldChar w:fldCharType="begin"/>
        </w:r>
        <w:r>
          <w:rPr>
            <w:noProof/>
            <w:webHidden/>
          </w:rPr>
          <w:instrText xml:space="preserve"> PAGEREF _Toc463469651 \h </w:instrText>
        </w:r>
        <w:r>
          <w:rPr>
            <w:noProof/>
            <w:webHidden/>
          </w:rPr>
        </w:r>
        <w:r>
          <w:rPr>
            <w:noProof/>
            <w:webHidden/>
          </w:rPr>
          <w:fldChar w:fldCharType="separate"/>
        </w:r>
        <w:r>
          <w:rPr>
            <w:noProof/>
            <w:webHidden/>
          </w:rPr>
          <w:t>45</w:t>
        </w:r>
        <w:r>
          <w:rPr>
            <w:noProof/>
            <w:webHidden/>
          </w:rPr>
          <w:fldChar w:fldCharType="end"/>
        </w:r>
      </w:hyperlink>
    </w:p>
    <w:p w14:paraId="63D11E40" w14:textId="561DD117" w:rsidR="001C6946" w:rsidRDefault="001C6946">
      <w:pPr>
        <w:pStyle w:val="TOC3"/>
        <w:rPr>
          <w:rFonts w:asciiTheme="minorHAnsi" w:eastAsiaTheme="minorEastAsia" w:hAnsiTheme="minorHAnsi" w:cstheme="minorBidi"/>
          <w:noProof/>
          <w:sz w:val="22"/>
          <w:szCs w:val="22"/>
        </w:rPr>
      </w:pPr>
      <w:hyperlink w:anchor="_Toc463469652" w:history="1">
        <w:r w:rsidRPr="00971E6F">
          <w:rPr>
            <w:rStyle w:val="Hyperlink"/>
            <w:noProof/>
          </w:rPr>
          <w:t>6.3.15</w:t>
        </w:r>
        <w:r>
          <w:rPr>
            <w:rFonts w:asciiTheme="minorHAnsi" w:eastAsiaTheme="minorEastAsia" w:hAnsiTheme="minorHAnsi" w:cstheme="minorBidi"/>
            <w:noProof/>
            <w:sz w:val="22"/>
            <w:szCs w:val="22"/>
          </w:rPr>
          <w:tab/>
        </w:r>
        <w:r w:rsidRPr="00971E6F">
          <w:rPr>
            <w:rStyle w:val="Hyperlink"/>
            <w:noProof/>
          </w:rPr>
          <w:t>Class Object Operation Type</w:t>
        </w:r>
        <w:r>
          <w:rPr>
            <w:noProof/>
            <w:webHidden/>
          </w:rPr>
          <w:tab/>
        </w:r>
        <w:r>
          <w:rPr>
            <w:noProof/>
            <w:webHidden/>
          </w:rPr>
          <w:fldChar w:fldCharType="begin"/>
        </w:r>
        <w:r>
          <w:rPr>
            <w:noProof/>
            <w:webHidden/>
          </w:rPr>
          <w:instrText xml:space="preserve"> PAGEREF _Toc463469652 \h </w:instrText>
        </w:r>
        <w:r>
          <w:rPr>
            <w:noProof/>
            <w:webHidden/>
          </w:rPr>
        </w:r>
        <w:r>
          <w:rPr>
            <w:noProof/>
            <w:webHidden/>
          </w:rPr>
          <w:fldChar w:fldCharType="separate"/>
        </w:r>
        <w:r>
          <w:rPr>
            <w:noProof/>
            <w:webHidden/>
          </w:rPr>
          <w:t>45</w:t>
        </w:r>
        <w:r>
          <w:rPr>
            <w:noProof/>
            <w:webHidden/>
          </w:rPr>
          <w:fldChar w:fldCharType="end"/>
        </w:r>
      </w:hyperlink>
    </w:p>
    <w:p w14:paraId="68825B82" w14:textId="5BCA817E" w:rsidR="001C6946" w:rsidRDefault="001C6946">
      <w:pPr>
        <w:pStyle w:val="TOC3"/>
        <w:rPr>
          <w:rFonts w:asciiTheme="minorHAnsi" w:eastAsiaTheme="minorEastAsia" w:hAnsiTheme="minorHAnsi" w:cstheme="minorBidi"/>
          <w:noProof/>
          <w:sz w:val="22"/>
          <w:szCs w:val="22"/>
        </w:rPr>
      </w:pPr>
      <w:hyperlink w:anchor="_Toc463469653" w:history="1">
        <w:r w:rsidRPr="00971E6F">
          <w:rPr>
            <w:rStyle w:val="Hyperlink"/>
            <w:noProof/>
          </w:rPr>
          <w:t>6.3.16</w:t>
        </w:r>
        <w:r>
          <w:rPr>
            <w:rFonts w:asciiTheme="minorHAnsi" w:eastAsiaTheme="minorEastAsia" w:hAnsiTheme="minorHAnsi" w:cstheme="minorBidi"/>
            <w:noProof/>
            <w:sz w:val="22"/>
            <w:szCs w:val="22"/>
          </w:rPr>
          <w:tab/>
        </w:r>
        <w:r w:rsidRPr="00971E6F">
          <w:rPr>
            <w:rStyle w:val="Hyperlink"/>
            <w:noProof/>
          </w:rPr>
          <w:t>Association OO Target</w:t>
        </w:r>
        <w:r>
          <w:rPr>
            <w:noProof/>
            <w:webHidden/>
          </w:rPr>
          <w:tab/>
        </w:r>
        <w:r>
          <w:rPr>
            <w:noProof/>
            <w:webHidden/>
          </w:rPr>
          <w:fldChar w:fldCharType="begin"/>
        </w:r>
        <w:r>
          <w:rPr>
            <w:noProof/>
            <w:webHidden/>
          </w:rPr>
          <w:instrText xml:space="preserve"> PAGEREF _Toc463469653 \h </w:instrText>
        </w:r>
        <w:r>
          <w:rPr>
            <w:noProof/>
            <w:webHidden/>
          </w:rPr>
        </w:r>
        <w:r>
          <w:rPr>
            <w:noProof/>
            <w:webHidden/>
          </w:rPr>
          <w:fldChar w:fldCharType="separate"/>
        </w:r>
        <w:r>
          <w:rPr>
            <w:noProof/>
            <w:webHidden/>
          </w:rPr>
          <w:t>45</w:t>
        </w:r>
        <w:r>
          <w:rPr>
            <w:noProof/>
            <w:webHidden/>
          </w:rPr>
          <w:fldChar w:fldCharType="end"/>
        </w:r>
      </w:hyperlink>
    </w:p>
    <w:p w14:paraId="6BFD7765" w14:textId="375D04CE" w:rsidR="001C6946" w:rsidRDefault="001C6946">
      <w:pPr>
        <w:pStyle w:val="TOC3"/>
        <w:rPr>
          <w:rFonts w:asciiTheme="minorHAnsi" w:eastAsiaTheme="minorEastAsia" w:hAnsiTheme="minorHAnsi" w:cstheme="minorBidi"/>
          <w:noProof/>
          <w:sz w:val="22"/>
          <w:szCs w:val="22"/>
        </w:rPr>
      </w:pPr>
      <w:hyperlink w:anchor="_Toc463469654" w:history="1">
        <w:r w:rsidRPr="00971E6F">
          <w:rPr>
            <w:rStyle w:val="Hyperlink"/>
            <w:noProof/>
          </w:rPr>
          <w:t>6.3.17</w:t>
        </w:r>
        <w:r>
          <w:rPr>
            <w:rFonts w:asciiTheme="minorHAnsi" w:eastAsiaTheme="minorEastAsia" w:hAnsiTheme="minorHAnsi" w:cstheme="minorBidi"/>
            <w:noProof/>
            <w:sz w:val="22"/>
            <w:szCs w:val="22"/>
          </w:rPr>
          <w:tab/>
        </w:r>
        <w:r w:rsidRPr="00971E6F">
          <w:rPr>
            <w:rStyle w:val="Hyperlink"/>
            <w:noProof/>
          </w:rPr>
          <w:t>Association Result type</w:t>
        </w:r>
        <w:r>
          <w:rPr>
            <w:noProof/>
            <w:webHidden/>
          </w:rPr>
          <w:tab/>
        </w:r>
        <w:r>
          <w:rPr>
            <w:noProof/>
            <w:webHidden/>
          </w:rPr>
          <w:fldChar w:fldCharType="begin"/>
        </w:r>
        <w:r>
          <w:rPr>
            <w:noProof/>
            <w:webHidden/>
          </w:rPr>
          <w:instrText xml:space="preserve"> PAGEREF _Toc463469654 \h </w:instrText>
        </w:r>
        <w:r>
          <w:rPr>
            <w:noProof/>
            <w:webHidden/>
          </w:rPr>
        </w:r>
        <w:r>
          <w:rPr>
            <w:noProof/>
            <w:webHidden/>
          </w:rPr>
          <w:fldChar w:fldCharType="separate"/>
        </w:r>
        <w:r>
          <w:rPr>
            <w:noProof/>
            <w:webHidden/>
          </w:rPr>
          <w:t>45</w:t>
        </w:r>
        <w:r>
          <w:rPr>
            <w:noProof/>
            <w:webHidden/>
          </w:rPr>
          <w:fldChar w:fldCharType="end"/>
        </w:r>
      </w:hyperlink>
    </w:p>
    <w:p w14:paraId="75DA507B" w14:textId="1C98112F" w:rsidR="001C6946" w:rsidRDefault="001C6946">
      <w:pPr>
        <w:pStyle w:val="TOC3"/>
        <w:rPr>
          <w:rFonts w:asciiTheme="minorHAnsi" w:eastAsiaTheme="minorEastAsia" w:hAnsiTheme="minorHAnsi" w:cstheme="minorBidi"/>
          <w:noProof/>
          <w:sz w:val="22"/>
          <w:szCs w:val="22"/>
        </w:rPr>
      </w:pPr>
      <w:hyperlink w:anchor="_Toc463469655" w:history="1">
        <w:r w:rsidRPr="00971E6F">
          <w:rPr>
            <w:rStyle w:val="Hyperlink"/>
            <w:noProof/>
          </w:rPr>
          <w:t>6.3.18</w:t>
        </w:r>
        <w:r>
          <w:rPr>
            <w:rFonts w:asciiTheme="minorHAnsi" w:eastAsiaTheme="minorEastAsia" w:hAnsiTheme="minorHAnsi" w:cstheme="minorBidi"/>
            <w:noProof/>
            <w:sz w:val="22"/>
            <w:szCs w:val="22"/>
          </w:rPr>
          <w:tab/>
        </w:r>
        <w:r w:rsidRPr="00971E6F">
          <w:rPr>
            <w:rStyle w:val="Hyperlink"/>
            <w:noProof/>
          </w:rPr>
          <w:t>Class Traversal</w:t>
        </w:r>
        <w:r>
          <w:rPr>
            <w:noProof/>
            <w:webHidden/>
          </w:rPr>
          <w:tab/>
        </w:r>
        <w:r>
          <w:rPr>
            <w:noProof/>
            <w:webHidden/>
          </w:rPr>
          <w:fldChar w:fldCharType="begin"/>
        </w:r>
        <w:r>
          <w:rPr>
            <w:noProof/>
            <w:webHidden/>
          </w:rPr>
          <w:instrText xml:space="preserve"> PAGEREF _Toc463469655 \h </w:instrText>
        </w:r>
        <w:r>
          <w:rPr>
            <w:noProof/>
            <w:webHidden/>
          </w:rPr>
        </w:r>
        <w:r>
          <w:rPr>
            <w:noProof/>
            <w:webHidden/>
          </w:rPr>
          <w:fldChar w:fldCharType="separate"/>
        </w:r>
        <w:r>
          <w:rPr>
            <w:noProof/>
            <w:webHidden/>
          </w:rPr>
          <w:t>46</w:t>
        </w:r>
        <w:r>
          <w:rPr>
            <w:noProof/>
            <w:webHidden/>
          </w:rPr>
          <w:fldChar w:fldCharType="end"/>
        </w:r>
      </w:hyperlink>
    </w:p>
    <w:p w14:paraId="534E6303" w14:textId="5FC8D245" w:rsidR="001C6946" w:rsidRDefault="001C6946">
      <w:pPr>
        <w:pStyle w:val="TOC3"/>
        <w:rPr>
          <w:rFonts w:asciiTheme="minorHAnsi" w:eastAsiaTheme="minorEastAsia" w:hAnsiTheme="minorHAnsi" w:cstheme="minorBidi"/>
          <w:noProof/>
          <w:sz w:val="22"/>
          <w:szCs w:val="22"/>
        </w:rPr>
      </w:pPr>
      <w:hyperlink w:anchor="_Toc463469656" w:history="1">
        <w:r w:rsidRPr="00971E6F">
          <w:rPr>
            <w:rStyle w:val="Hyperlink"/>
            <w:noProof/>
          </w:rPr>
          <w:t>6.3.19</w:t>
        </w:r>
        <w:r>
          <w:rPr>
            <w:rFonts w:asciiTheme="minorHAnsi" w:eastAsiaTheme="minorEastAsia" w:hAnsiTheme="minorHAnsi" w:cstheme="minorBidi"/>
            <w:noProof/>
            <w:sz w:val="22"/>
            <w:szCs w:val="22"/>
          </w:rPr>
          <w:tab/>
        </w:r>
        <w:r w:rsidRPr="00971E6F">
          <w:rPr>
            <w:rStyle w:val="Hyperlink"/>
            <w:noProof/>
          </w:rPr>
          <w:t>Association Traverse Through</w:t>
        </w:r>
        <w:r>
          <w:rPr>
            <w:noProof/>
            <w:webHidden/>
          </w:rPr>
          <w:tab/>
        </w:r>
        <w:r>
          <w:rPr>
            <w:noProof/>
            <w:webHidden/>
          </w:rPr>
          <w:fldChar w:fldCharType="begin"/>
        </w:r>
        <w:r>
          <w:rPr>
            <w:noProof/>
            <w:webHidden/>
          </w:rPr>
          <w:instrText xml:space="preserve"> PAGEREF _Toc463469656 \h </w:instrText>
        </w:r>
        <w:r>
          <w:rPr>
            <w:noProof/>
            <w:webHidden/>
          </w:rPr>
        </w:r>
        <w:r>
          <w:rPr>
            <w:noProof/>
            <w:webHidden/>
          </w:rPr>
          <w:fldChar w:fldCharType="separate"/>
        </w:r>
        <w:r>
          <w:rPr>
            <w:noProof/>
            <w:webHidden/>
          </w:rPr>
          <w:t>46</w:t>
        </w:r>
        <w:r>
          <w:rPr>
            <w:noProof/>
            <w:webHidden/>
          </w:rPr>
          <w:fldChar w:fldCharType="end"/>
        </w:r>
      </w:hyperlink>
    </w:p>
    <w:p w14:paraId="01394C53" w14:textId="4C3891E8" w:rsidR="001C6946" w:rsidRDefault="001C6946">
      <w:pPr>
        <w:pStyle w:val="TOC2"/>
        <w:rPr>
          <w:rFonts w:asciiTheme="minorHAnsi" w:eastAsiaTheme="minorEastAsia" w:hAnsiTheme="minorHAnsi" w:cstheme="minorBidi"/>
          <w:noProof/>
          <w:sz w:val="22"/>
          <w:szCs w:val="22"/>
        </w:rPr>
      </w:pPr>
      <w:hyperlink w:anchor="_Toc463469657" w:history="1">
        <w:r w:rsidRPr="00971E6F">
          <w:rPr>
            <w:rStyle w:val="Hyperlink"/>
            <w:noProof/>
          </w:rPr>
          <w:t>6.4</w:t>
        </w:r>
        <w:r>
          <w:rPr>
            <w:rFonts w:asciiTheme="minorHAnsi" w:eastAsiaTheme="minorEastAsia" w:hAnsiTheme="minorHAnsi" w:cstheme="minorBidi"/>
            <w:noProof/>
            <w:sz w:val="22"/>
            <w:szCs w:val="22"/>
          </w:rPr>
          <w:tab/>
        </w:r>
        <w:r w:rsidRPr="00971E6F">
          <w:rPr>
            <w:rStyle w:val="Hyperlink"/>
            <w:noProof/>
          </w:rPr>
          <w:t>SIMF Conceptual Model::Identifiers</w:t>
        </w:r>
        <w:r>
          <w:rPr>
            <w:noProof/>
            <w:webHidden/>
          </w:rPr>
          <w:tab/>
        </w:r>
        <w:r>
          <w:rPr>
            <w:noProof/>
            <w:webHidden/>
          </w:rPr>
          <w:fldChar w:fldCharType="begin"/>
        </w:r>
        <w:r>
          <w:rPr>
            <w:noProof/>
            <w:webHidden/>
          </w:rPr>
          <w:instrText xml:space="preserve"> PAGEREF _Toc463469657 \h </w:instrText>
        </w:r>
        <w:r>
          <w:rPr>
            <w:noProof/>
            <w:webHidden/>
          </w:rPr>
        </w:r>
        <w:r>
          <w:rPr>
            <w:noProof/>
            <w:webHidden/>
          </w:rPr>
          <w:fldChar w:fldCharType="separate"/>
        </w:r>
        <w:r>
          <w:rPr>
            <w:noProof/>
            <w:webHidden/>
          </w:rPr>
          <w:t>47</w:t>
        </w:r>
        <w:r>
          <w:rPr>
            <w:noProof/>
            <w:webHidden/>
          </w:rPr>
          <w:fldChar w:fldCharType="end"/>
        </w:r>
      </w:hyperlink>
    </w:p>
    <w:p w14:paraId="0E31C4A7" w14:textId="6B6D33F1" w:rsidR="001C6946" w:rsidRDefault="001C6946">
      <w:pPr>
        <w:pStyle w:val="TOC3"/>
        <w:rPr>
          <w:rFonts w:asciiTheme="minorHAnsi" w:eastAsiaTheme="minorEastAsia" w:hAnsiTheme="minorHAnsi" w:cstheme="minorBidi"/>
          <w:noProof/>
          <w:sz w:val="22"/>
          <w:szCs w:val="22"/>
        </w:rPr>
      </w:pPr>
      <w:hyperlink w:anchor="_Toc463469658" w:history="1">
        <w:r w:rsidRPr="00971E6F">
          <w:rPr>
            <w:rStyle w:val="Hyperlink"/>
            <w:noProof/>
          </w:rPr>
          <w:t>6.4.1</w:t>
        </w:r>
        <w:r>
          <w:rPr>
            <w:rFonts w:asciiTheme="minorHAnsi" w:eastAsiaTheme="minorEastAsia" w:hAnsiTheme="minorHAnsi" w:cstheme="minorBidi"/>
            <w:noProof/>
            <w:sz w:val="22"/>
            <w:szCs w:val="22"/>
          </w:rPr>
          <w:tab/>
        </w:r>
        <w:r w:rsidRPr="00971E6F">
          <w:rPr>
            <w:rStyle w:val="Hyperlink"/>
            <w:noProof/>
          </w:rPr>
          <w:t>Diagram: Identifiers</w:t>
        </w:r>
        <w:r>
          <w:rPr>
            <w:noProof/>
            <w:webHidden/>
          </w:rPr>
          <w:tab/>
        </w:r>
        <w:r>
          <w:rPr>
            <w:noProof/>
            <w:webHidden/>
          </w:rPr>
          <w:fldChar w:fldCharType="begin"/>
        </w:r>
        <w:r>
          <w:rPr>
            <w:noProof/>
            <w:webHidden/>
          </w:rPr>
          <w:instrText xml:space="preserve"> PAGEREF _Toc463469658 \h </w:instrText>
        </w:r>
        <w:r>
          <w:rPr>
            <w:noProof/>
            <w:webHidden/>
          </w:rPr>
        </w:r>
        <w:r>
          <w:rPr>
            <w:noProof/>
            <w:webHidden/>
          </w:rPr>
          <w:fldChar w:fldCharType="separate"/>
        </w:r>
        <w:r>
          <w:rPr>
            <w:noProof/>
            <w:webHidden/>
          </w:rPr>
          <w:t>47</w:t>
        </w:r>
        <w:r>
          <w:rPr>
            <w:noProof/>
            <w:webHidden/>
          </w:rPr>
          <w:fldChar w:fldCharType="end"/>
        </w:r>
      </w:hyperlink>
    </w:p>
    <w:p w14:paraId="2651EC80" w14:textId="1B5A0B0A" w:rsidR="001C6946" w:rsidRDefault="001C6946">
      <w:pPr>
        <w:pStyle w:val="TOC3"/>
        <w:rPr>
          <w:rFonts w:asciiTheme="minorHAnsi" w:eastAsiaTheme="minorEastAsia" w:hAnsiTheme="minorHAnsi" w:cstheme="minorBidi"/>
          <w:noProof/>
          <w:sz w:val="22"/>
          <w:szCs w:val="22"/>
        </w:rPr>
      </w:pPr>
      <w:hyperlink w:anchor="_Toc463469659" w:history="1">
        <w:r w:rsidRPr="00971E6F">
          <w:rPr>
            <w:rStyle w:val="Hyperlink"/>
            <w:noProof/>
          </w:rPr>
          <w:t>6.4.2</w:t>
        </w:r>
        <w:r>
          <w:rPr>
            <w:rFonts w:asciiTheme="minorHAnsi" w:eastAsiaTheme="minorEastAsia" w:hAnsiTheme="minorHAnsi" w:cstheme="minorBidi"/>
            <w:noProof/>
            <w:sz w:val="22"/>
            <w:szCs w:val="22"/>
          </w:rPr>
          <w:tab/>
        </w:r>
        <w:r w:rsidRPr="00971E6F">
          <w:rPr>
            <w:rStyle w:val="Hyperlink"/>
            <w:noProof/>
          </w:rPr>
          <w:t>Association Identification</w:t>
        </w:r>
        <w:r>
          <w:rPr>
            <w:noProof/>
            <w:webHidden/>
          </w:rPr>
          <w:tab/>
        </w:r>
        <w:r>
          <w:rPr>
            <w:noProof/>
            <w:webHidden/>
          </w:rPr>
          <w:fldChar w:fldCharType="begin"/>
        </w:r>
        <w:r>
          <w:rPr>
            <w:noProof/>
            <w:webHidden/>
          </w:rPr>
          <w:instrText xml:space="preserve"> PAGEREF _Toc463469659 \h </w:instrText>
        </w:r>
        <w:r>
          <w:rPr>
            <w:noProof/>
            <w:webHidden/>
          </w:rPr>
        </w:r>
        <w:r>
          <w:rPr>
            <w:noProof/>
            <w:webHidden/>
          </w:rPr>
          <w:fldChar w:fldCharType="separate"/>
        </w:r>
        <w:r>
          <w:rPr>
            <w:noProof/>
            <w:webHidden/>
          </w:rPr>
          <w:t>47</w:t>
        </w:r>
        <w:r>
          <w:rPr>
            <w:noProof/>
            <w:webHidden/>
          </w:rPr>
          <w:fldChar w:fldCharType="end"/>
        </w:r>
      </w:hyperlink>
    </w:p>
    <w:p w14:paraId="2FEAA176" w14:textId="35F4F534" w:rsidR="001C6946" w:rsidRDefault="001C6946">
      <w:pPr>
        <w:pStyle w:val="TOC3"/>
        <w:rPr>
          <w:rFonts w:asciiTheme="minorHAnsi" w:eastAsiaTheme="minorEastAsia" w:hAnsiTheme="minorHAnsi" w:cstheme="minorBidi"/>
          <w:noProof/>
          <w:sz w:val="22"/>
          <w:szCs w:val="22"/>
        </w:rPr>
      </w:pPr>
      <w:hyperlink w:anchor="_Toc463469660" w:history="1">
        <w:r w:rsidRPr="00971E6F">
          <w:rPr>
            <w:rStyle w:val="Hyperlink"/>
            <w:noProof/>
          </w:rPr>
          <w:t>6.4.3</w:t>
        </w:r>
        <w:r>
          <w:rPr>
            <w:rFonts w:asciiTheme="minorHAnsi" w:eastAsiaTheme="minorEastAsia" w:hAnsiTheme="minorHAnsi" w:cstheme="minorBidi"/>
            <w:noProof/>
            <w:sz w:val="22"/>
            <w:szCs w:val="22"/>
          </w:rPr>
          <w:tab/>
        </w:r>
        <w:r w:rsidRPr="00971E6F">
          <w:rPr>
            <w:rStyle w:val="Hyperlink"/>
            <w:noProof/>
          </w:rPr>
          <w:t>Class Identifier</w:t>
        </w:r>
        <w:r>
          <w:rPr>
            <w:noProof/>
            <w:webHidden/>
          </w:rPr>
          <w:tab/>
        </w:r>
        <w:r>
          <w:rPr>
            <w:noProof/>
            <w:webHidden/>
          </w:rPr>
          <w:fldChar w:fldCharType="begin"/>
        </w:r>
        <w:r>
          <w:rPr>
            <w:noProof/>
            <w:webHidden/>
          </w:rPr>
          <w:instrText xml:space="preserve"> PAGEREF _Toc463469660 \h </w:instrText>
        </w:r>
        <w:r>
          <w:rPr>
            <w:noProof/>
            <w:webHidden/>
          </w:rPr>
        </w:r>
        <w:r>
          <w:rPr>
            <w:noProof/>
            <w:webHidden/>
          </w:rPr>
          <w:fldChar w:fldCharType="separate"/>
        </w:r>
        <w:r>
          <w:rPr>
            <w:noProof/>
            <w:webHidden/>
          </w:rPr>
          <w:t>48</w:t>
        </w:r>
        <w:r>
          <w:rPr>
            <w:noProof/>
            <w:webHidden/>
          </w:rPr>
          <w:fldChar w:fldCharType="end"/>
        </w:r>
      </w:hyperlink>
    </w:p>
    <w:p w14:paraId="5740FB7A" w14:textId="15EF8C58" w:rsidR="001C6946" w:rsidRDefault="001C6946">
      <w:pPr>
        <w:pStyle w:val="TOC3"/>
        <w:rPr>
          <w:rFonts w:asciiTheme="minorHAnsi" w:eastAsiaTheme="minorEastAsia" w:hAnsiTheme="minorHAnsi" w:cstheme="minorBidi"/>
          <w:noProof/>
          <w:sz w:val="22"/>
          <w:szCs w:val="22"/>
        </w:rPr>
      </w:pPr>
      <w:hyperlink w:anchor="_Toc463469661" w:history="1">
        <w:r w:rsidRPr="00971E6F">
          <w:rPr>
            <w:rStyle w:val="Hyperlink"/>
            <w:noProof/>
          </w:rPr>
          <w:t>6.4.4</w:t>
        </w:r>
        <w:r>
          <w:rPr>
            <w:rFonts w:asciiTheme="minorHAnsi" w:eastAsiaTheme="minorEastAsia" w:hAnsiTheme="minorHAnsi" w:cstheme="minorBidi"/>
            <w:noProof/>
            <w:sz w:val="22"/>
            <w:szCs w:val="22"/>
          </w:rPr>
          <w:tab/>
        </w:r>
        <w:r w:rsidRPr="00971E6F">
          <w:rPr>
            <w:rStyle w:val="Hyperlink"/>
            <w:noProof/>
          </w:rPr>
          <w:t>Association Identifier in Namespace</w:t>
        </w:r>
        <w:r>
          <w:rPr>
            <w:noProof/>
            <w:webHidden/>
          </w:rPr>
          <w:tab/>
        </w:r>
        <w:r>
          <w:rPr>
            <w:noProof/>
            <w:webHidden/>
          </w:rPr>
          <w:fldChar w:fldCharType="begin"/>
        </w:r>
        <w:r>
          <w:rPr>
            <w:noProof/>
            <w:webHidden/>
          </w:rPr>
          <w:instrText xml:space="preserve"> PAGEREF _Toc463469661 \h </w:instrText>
        </w:r>
        <w:r>
          <w:rPr>
            <w:noProof/>
            <w:webHidden/>
          </w:rPr>
        </w:r>
        <w:r>
          <w:rPr>
            <w:noProof/>
            <w:webHidden/>
          </w:rPr>
          <w:fldChar w:fldCharType="separate"/>
        </w:r>
        <w:r>
          <w:rPr>
            <w:noProof/>
            <w:webHidden/>
          </w:rPr>
          <w:t>48</w:t>
        </w:r>
        <w:r>
          <w:rPr>
            <w:noProof/>
            <w:webHidden/>
          </w:rPr>
          <w:fldChar w:fldCharType="end"/>
        </w:r>
      </w:hyperlink>
    </w:p>
    <w:p w14:paraId="72FC6413" w14:textId="7BD106DA" w:rsidR="001C6946" w:rsidRDefault="001C6946">
      <w:pPr>
        <w:pStyle w:val="TOC3"/>
        <w:rPr>
          <w:rFonts w:asciiTheme="minorHAnsi" w:eastAsiaTheme="minorEastAsia" w:hAnsiTheme="minorHAnsi" w:cstheme="minorBidi"/>
          <w:noProof/>
          <w:sz w:val="22"/>
          <w:szCs w:val="22"/>
        </w:rPr>
      </w:pPr>
      <w:hyperlink w:anchor="_Toc463469662" w:history="1">
        <w:r w:rsidRPr="00971E6F">
          <w:rPr>
            <w:rStyle w:val="Hyperlink"/>
            <w:noProof/>
          </w:rPr>
          <w:t>6.4.5</w:t>
        </w:r>
        <w:r>
          <w:rPr>
            <w:rFonts w:asciiTheme="minorHAnsi" w:eastAsiaTheme="minorEastAsia" w:hAnsiTheme="minorHAnsi" w:cstheme="minorBidi"/>
            <w:noProof/>
            <w:sz w:val="22"/>
            <w:szCs w:val="22"/>
          </w:rPr>
          <w:tab/>
        </w:r>
        <w:r w:rsidRPr="00971E6F">
          <w:rPr>
            <w:rStyle w:val="Hyperlink"/>
            <w:noProof/>
          </w:rPr>
          <w:t>Association Identifier Preference</w:t>
        </w:r>
        <w:r>
          <w:rPr>
            <w:noProof/>
            <w:webHidden/>
          </w:rPr>
          <w:tab/>
        </w:r>
        <w:r>
          <w:rPr>
            <w:noProof/>
            <w:webHidden/>
          </w:rPr>
          <w:fldChar w:fldCharType="begin"/>
        </w:r>
        <w:r>
          <w:rPr>
            <w:noProof/>
            <w:webHidden/>
          </w:rPr>
          <w:instrText xml:space="preserve"> PAGEREF _Toc463469662 \h </w:instrText>
        </w:r>
        <w:r>
          <w:rPr>
            <w:noProof/>
            <w:webHidden/>
          </w:rPr>
        </w:r>
        <w:r>
          <w:rPr>
            <w:noProof/>
            <w:webHidden/>
          </w:rPr>
          <w:fldChar w:fldCharType="separate"/>
        </w:r>
        <w:r>
          <w:rPr>
            <w:noProof/>
            <w:webHidden/>
          </w:rPr>
          <w:t>48</w:t>
        </w:r>
        <w:r>
          <w:rPr>
            <w:noProof/>
            <w:webHidden/>
          </w:rPr>
          <w:fldChar w:fldCharType="end"/>
        </w:r>
      </w:hyperlink>
    </w:p>
    <w:p w14:paraId="579832DF" w14:textId="2397DAE8" w:rsidR="001C6946" w:rsidRDefault="001C6946">
      <w:pPr>
        <w:pStyle w:val="TOC3"/>
        <w:rPr>
          <w:rFonts w:asciiTheme="minorHAnsi" w:eastAsiaTheme="minorEastAsia" w:hAnsiTheme="minorHAnsi" w:cstheme="minorBidi"/>
          <w:noProof/>
          <w:sz w:val="22"/>
          <w:szCs w:val="22"/>
        </w:rPr>
      </w:pPr>
      <w:hyperlink w:anchor="_Toc463469663" w:history="1">
        <w:r w:rsidRPr="00971E6F">
          <w:rPr>
            <w:rStyle w:val="Hyperlink"/>
            <w:noProof/>
          </w:rPr>
          <w:t>6.4.6</w:t>
        </w:r>
        <w:r>
          <w:rPr>
            <w:rFonts w:asciiTheme="minorHAnsi" w:eastAsiaTheme="minorEastAsia" w:hAnsiTheme="minorHAnsi" w:cstheme="minorBidi"/>
            <w:noProof/>
            <w:sz w:val="22"/>
            <w:szCs w:val="22"/>
          </w:rPr>
          <w:tab/>
        </w:r>
        <w:r w:rsidRPr="00971E6F">
          <w:rPr>
            <w:rStyle w:val="Hyperlink"/>
            <w:noProof/>
          </w:rPr>
          <w:t>Class IRI Identifier</w:t>
        </w:r>
        <w:r>
          <w:rPr>
            <w:noProof/>
            <w:webHidden/>
          </w:rPr>
          <w:tab/>
        </w:r>
        <w:r>
          <w:rPr>
            <w:noProof/>
            <w:webHidden/>
          </w:rPr>
          <w:fldChar w:fldCharType="begin"/>
        </w:r>
        <w:r>
          <w:rPr>
            <w:noProof/>
            <w:webHidden/>
          </w:rPr>
          <w:instrText xml:space="preserve"> PAGEREF _Toc463469663 \h </w:instrText>
        </w:r>
        <w:r>
          <w:rPr>
            <w:noProof/>
            <w:webHidden/>
          </w:rPr>
        </w:r>
        <w:r>
          <w:rPr>
            <w:noProof/>
            <w:webHidden/>
          </w:rPr>
          <w:fldChar w:fldCharType="separate"/>
        </w:r>
        <w:r>
          <w:rPr>
            <w:noProof/>
            <w:webHidden/>
          </w:rPr>
          <w:t>48</w:t>
        </w:r>
        <w:r>
          <w:rPr>
            <w:noProof/>
            <w:webHidden/>
          </w:rPr>
          <w:fldChar w:fldCharType="end"/>
        </w:r>
      </w:hyperlink>
    </w:p>
    <w:p w14:paraId="04E48C87" w14:textId="3395E85C" w:rsidR="001C6946" w:rsidRDefault="001C6946">
      <w:pPr>
        <w:pStyle w:val="TOC3"/>
        <w:rPr>
          <w:rFonts w:asciiTheme="minorHAnsi" w:eastAsiaTheme="minorEastAsia" w:hAnsiTheme="minorHAnsi" w:cstheme="minorBidi"/>
          <w:noProof/>
          <w:sz w:val="22"/>
          <w:szCs w:val="22"/>
        </w:rPr>
      </w:pPr>
      <w:hyperlink w:anchor="_Toc463469664" w:history="1">
        <w:r w:rsidRPr="00971E6F">
          <w:rPr>
            <w:rStyle w:val="Hyperlink"/>
            <w:noProof/>
          </w:rPr>
          <w:t>6.4.7</w:t>
        </w:r>
        <w:r>
          <w:rPr>
            <w:rFonts w:asciiTheme="minorHAnsi" w:eastAsiaTheme="minorEastAsia" w:hAnsiTheme="minorHAnsi" w:cstheme="minorBidi"/>
            <w:noProof/>
            <w:sz w:val="22"/>
            <w:szCs w:val="22"/>
          </w:rPr>
          <w:tab/>
        </w:r>
        <w:r w:rsidRPr="00971E6F">
          <w:rPr>
            <w:rStyle w:val="Hyperlink"/>
            <w:noProof/>
          </w:rPr>
          <w:t>Class Name</w:t>
        </w:r>
        <w:r>
          <w:rPr>
            <w:noProof/>
            <w:webHidden/>
          </w:rPr>
          <w:tab/>
        </w:r>
        <w:r>
          <w:rPr>
            <w:noProof/>
            <w:webHidden/>
          </w:rPr>
          <w:fldChar w:fldCharType="begin"/>
        </w:r>
        <w:r>
          <w:rPr>
            <w:noProof/>
            <w:webHidden/>
          </w:rPr>
          <w:instrText xml:space="preserve"> PAGEREF _Toc463469664 \h </w:instrText>
        </w:r>
        <w:r>
          <w:rPr>
            <w:noProof/>
            <w:webHidden/>
          </w:rPr>
        </w:r>
        <w:r>
          <w:rPr>
            <w:noProof/>
            <w:webHidden/>
          </w:rPr>
          <w:fldChar w:fldCharType="separate"/>
        </w:r>
        <w:r>
          <w:rPr>
            <w:noProof/>
            <w:webHidden/>
          </w:rPr>
          <w:t>48</w:t>
        </w:r>
        <w:r>
          <w:rPr>
            <w:noProof/>
            <w:webHidden/>
          </w:rPr>
          <w:fldChar w:fldCharType="end"/>
        </w:r>
      </w:hyperlink>
    </w:p>
    <w:p w14:paraId="4EEFBFA7" w14:textId="487B4174" w:rsidR="001C6946" w:rsidRDefault="001C6946">
      <w:pPr>
        <w:pStyle w:val="TOC3"/>
        <w:rPr>
          <w:rFonts w:asciiTheme="minorHAnsi" w:eastAsiaTheme="minorEastAsia" w:hAnsiTheme="minorHAnsi" w:cstheme="minorBidi"/>
          <w:noProof/>
          <w:sz w:val="22"/>
          <w:szCs w:val="22"/>
        </w:rPr>
      </w:pPr>
      <w:hyperlink w:anchor="_Toc463469665" w:history="1">
        <w:r w:rsidRPr="00971E6F">
          <w:rPr>
            <w:rStyle w:val="Hyperlink"/>
            <w:noProof/>
          </w:rPr>
          <w:t>6.4.8</w:t>
        </w:r>
        <w:r>
          <w:rPr>
            <w:rFonts w:asciiTheme="minorHAnsi" w:eastAsiaTheme="minorEastAsia" w:hAnsiTheme="minorHAnsi" w:cstheme="minorBidi"/>
            <w:noProof/>
            <w:sz w:val="22"/>
            <w:szCs w:val="22"/>
          </w:rPr>
          <w:tab/>
        </w:r>
        <w:r w:rsidRPr="00971E6F">
          <w:rPr>
            <w:rStyle w:val="Hyperlink"/>
            <w:noProof/>
          </w:rPr>
          <w:t>Class Namespace</w:t>
        </w:r>
        <w:r>
          <w:rPr>
            <w:noProof/>
            <w:webHidden/>
          </w:rPr>
          <w:tab/>
        </w:r>
        <w:r>
          <w:rPr>
            <w:noProof/>
            <w:webHidden/>
          </w:rPr>
          <w:fldChar w:fldCharType="begin"/>
        </w:r>
        <w:r>
          <w:rPr>
            <w:noProof/>
            <w:webHidden/>
          </w:rPr>
          <w:instrText xml:space="preserve"> PAGEREF _Toc463469665 \h </w:instrText>
        </w:r>
        <w:r>
          <w:rPr>
            <w:noProof/>
            <w:webHidden/>
          </w:rPr>
        </w:r>
        <w:r>
          <w:rPr>
            <w:noProof/>
            <w:webHidden/>
          </w:rPr>
          <w:fldChar w:fldCharType="separate"/>
        </w:r>
        <w:r>
          <w:rPr>
            <w:noProof/>
            <w:webHidden/>
          </w:rPr>
          <w:t>49</w:t>
        </w:r>
        <w:r>
          <w:rPr>
            <w:noProof/>
            <w:webHidden/>
          </w:rPr>
          <w:fldChar w:fldCharType="end"/>
        </w:r>
      </w:hyperlink>
    </w:p>
    <w:p w14:paraId="5E9854BD" w14:textId="1E75DD8F" w:rsidR="001C6946" w:rsidRDefault="001C6946">
      <w:pPr>
        <w:pStyle w:val="TOC3"/>
        <w:rPr>
          <w:rFonts w:asciiTheme="minorHAnsi" w:eastAsiaTheme="minorEastAsia" w:hAnsiTheme="minorHAnsi" w:cstheme="minorBidi"/>
          <w:noProof/>
          <w:sz w:val="22"/>
          <w:szCs w:val="22"/>
        </w:rPr>
      </w:pPr>
      <w:hyperlink w:anchor="_Toc463469666" w:history="1">
        <w:r w:rsidRPr="00971E6F">
          <w:rPr>
            <w:rStyle w:val="Hyperlink"/>
            <w:noProof/>
          </w:rPr>
          <w:t>6.4.9</w:t>
        </w:r>
        <w:r>
          <w:rPr>
            <w:rFonts w:asciiTheme="minorHAnsi" w:eastAsiaTheme="minorEastAsia" w:hAnsiTheme="minorHAnsi" w:cstheme="minorBidi"/>
            <w:noProof/>
            <w:sz w:val="22"/>
            <w:szCs w:val="22"/>
          </w:rPr>
          <w:tab/>
        </w:r>
        <w:r w:rsidRPr="00971E6F">
          <w:rPr>
            <w:rStyle w:val="Hyperlink"/>
            <w:noProof/>
          </w:rPr>
          <w:t>Association Naming Relationship</w:t>
        </w:r>
        <w:r>
          <w:rPr>
            <w:noProof/>
            <w:webHidden/>
          </w:rPr>
          <w:tab/>
        </w:r>
        <w:r>
          <w:rPr>
            <w:noProof/>
            <w:webHidden/>
          </w:rPr>
          <w:fldChar w:fldCharType="begin"/>
        </w:r>
        <w:r>
          <w:rPr>
            <w:noProof/>
            <w:webHidden/>
          </w:rPr>
          <w:instrText xml:space="preserve"> PAGEREF _Toc463469666 \h </w:instrText>
        </w:r>
        <w:r>
          <w:rPr>
            <w:noProof/>
            <w:webHidden/>
          </w:rPr>
        </w:r>
        <w:r>
          <w:rPr>
            <w:noProof/>
            <w:webHidden/>
          </w:rPr>
          <w:fldChar w:fldCharType="separate"/>
        </w:r>
        <w:r>
          <w:rPr>
            <w:noProof/>
            <w:webHidden/>
          </w:rPr>
          <w:t>49</w:t>
        </w:r>
        <w:r>
          <w:rPr>
            <w:noProof/>
            <w:webHidden/>
          </w:rPr>
          <w:fldChar w:fldCharType="end"/>
        </w:r>
      </w:hyperlink>
    </w:p>
    <w:p w14:paraId="14F7C628" w14:textId="67C8291A" w:rsidR="001C6946" w:rsidRDefault="001C6946">
      <w:pPr>
        <w:pStyle w:val="TOC3"/>
        <w:rPr>
          <w:rFonts w:asciiTheme="minorHAnsi" w:eastAsiaTheme="minorEastAsia" w:hAnsiTheme="minorHAnsi" w:cstheme="minorBidi"/>
          <w:noProof/>
          <w:sz w:val="22"/>
          <w:szCs w:val="22"/>
        </w:rPr>
      </w:pPr>
      <w:hyperlink w:anchor="_Toc463469667" w:history="1">
        <w:r w:rsidRPr="00971E6F">
          <w:rPr>
            <w:rStyle w:val="Hyperlink"/>
            <w:noProof/>
          </w:rPr>
          <w:t>6.4.10</w:t>
        </w:r>
        <w:r>
          <w:rPr>
            <w:rFonts w:asciiTheme="minorHAnsi" w:eastAsiaTheme="minorEastAsia" w:hAnsiTheme="minorHAnsi" w:cstheme="minorBidi"/>
            <w:noProof/>
            <w:sz w:val="22"/>
            <w:szCs w:val="22"/>
          </w:rPr>
          <w:tab/>
        </w:r>
        <w:r w:rsidRPr="00971E6F">
          <w:rPr>
            <w:rStyle w:val="Hyperlink"/>
            <w:noProof/>
          </w:rPr>
          <w:t>Class Technical Identifier</w:t>
        </w:r>
        <w:r>
          <w:rPr>
            <w:noProof/>
            <w:webHidden/>
          </w:rPr>
          <w:tab/>
        </w:r>
        <w:r>
          <w:rPr>
            <w:noProof/>
            <w:webHidden/>
          </w:rPr>
          <w:fldChar w:fldCharType="begin"/>
        </w:r>
        <w:r>
          <w:rPr>
            <w:noProof/>
            <w:webHidden/>
          </w:rPr>
          <w:instrText xml:space="preserve"> PAGEREF _Toc463469667 \h </w:instrText>
        </w:r>
        <w:r>
          <w:rPr>
            <w:noProof/>
            <w:webHidden/>
          </w:rPr>
        </w:r>
        <w:r>
          <w:rPr>
            <w:noProof/>
            <w:webHidden/>
          </w:rPr>
          <w:fldChar w:fldCharType="separate"/>
        </w:r>
        <w:r>
          <w:rPr>
            <w:noProof/>
            <w:webHidden/>
          </w:rPr>
          <w:t>49</w:t>
        </w:r>
        <w:r>
          <w:rPr>
            <w:noProof/>
            <w:webHidden/>
          </w:rPr>
          <w:fldChar w:fldCharType="end"/>
        </w:r>
      </w:hyperlink>
    </w:p>
    <w:p w14:paraId="0079AACD" w14:textId="142C6C93" w:rsidR="001C6946" w:rsidRDefault="001C6946">
      <w:pPr>
        <w:pStyle w:val="TOC3"/>
        <w:rPr>
          <w:rFonts w:asciiTheme="minorHAnsi" w:eastAsiaTheme="minorEastAsia" w:hAnsiTheme="minorHAnsi" w:cstheme="minorBidi"/>
          <w:noProof/>
          <w:sz w:val="22"/>
          <w:szCs w:val="22"/>
        </w:rPr>
      </w:pPr>
      <w:hyperlink w:anchor="_Toc463469668" w:history="1">
        <w:r w:rsidRPr="00971E6F">
          <w:rPr>
            <w:rStyle w:val="Hyperlink"/>
            <w:noProof/>
          </w:rPr>
          <w:t>6.4.11</w:t>
        </w:r>
        <w:r>
          <w:rPr>
            <w:rFonts w:asciiTheme="minorHAnsi" w:eastAsiaTheme="minorEastAsia" w:hAnsiTheme="minorHAnsi" w:cstheme="minorBidi"/>
            <w:noProof/>
            <w:sz w:val="22"/>
            <w:szCs w:val="22"/>
          </w:rPr>
          <w:tab/>
        </w:r>
        <w:r w:rsidRPr="00971E6F">
          <w:rPr>
            <w:rStyle w:val="Hyperlink"/>
            <w:noProof/>
          </w:rPr>
          <w:t>Class Term</w:t>
        </w:r>
        <w:r>
          <w:rPr>
            <w:noProof/>
            <w:webHidden/>
          </w:rPr>
          <w:tab/>
        </w:r>
        <w:r>
          <w:rPr>
            <w:noProof/>
            <w:webHidden/>
          </w:rPr>
          <w:fldChar w:fldCharType="begin"/>
        </w:r>
        <w:r>
          <w:rPr>
            <w:noProof/>
            <w:webHidden/>
          </w:rPr>
          <w:instrText xml:space="preserve"> PAGEREF _Toc463469668 \h </w:instrText>
        </w:r>
        <w:r>
          <w:rPr>
            <w:noProof/>
            <w:webHidden/>
          </w:rPr>
        </w:r>
        <w:r>
          <w:rPr>
            <w:noProof/>
            <w:webHidden/>
          </w:rPr>
          <w:fldChar w:fldCharType="separate"/>
        </w:r>
        <w:r>
          <w:rPr>
            <w:noProof/>
            <w:webHidden/>
          </w:rPr>
          <w:t>49</w:t>
        </w:r>
        <w:r>
          <w:rPr>
            <w:noProof/>
            <w:webHidden/>
          </w:rPr>
          <w:fldChar w:fldCharType="end"/>
        </w:r>
      </w:hyperlink>
    </w:p>
    <w:p w14:paraId="569A2BC6" w14:textId="41ECD54E" w:rsidR="001C6946" w:rsidRDefault="001C6946">
      <w:pPr>
        <w:pStyle w:val="TOC3"/>
        <w:rPr>
          <w:rFonts w:asciiTheme="minorHAnsi" w:eastAsiaTheme="minorEastAsia" w:hAnsiTheme="minorHAnsi" w:cstheme="minorBidi"/>
          <w:noProof/>
          <w:sz w:val="22"/>
          <w:szCs w:val="22"/>
        </w:rPr>
      </w:pPr>
      <w:hyperlink w:anchor="_Toc463469669" w:history="1">
        <w:r w:rsidRPr="00971E6F">
          <w:rPr>
            <w:rStyle w:val="Hyperlink"/>
            <w:noProof/>
          </w:rPr>
          <w:t>6.4.12</w:t>
        </w:r>
        <w:r>
          <w:rPr>
            <w:rFonts w:asciiTheme="minorHAnsi" w:eastAsiaTheme="minorEastAsia" w:hAnsiTheme="minorHAnsi" w:cstheme="minorBidi"/>
            <w:noProof/>
            <w:sz w:val="22"/>
            <w:szCs w:val="22"/>
          </w:rPr>
          <w:tab/>
        </w:r>
        <w:r w:rsidRPr="00971E6F">
          <w:rPr>
            <w:rStyle w:val="Hyperlink"/>
            <w:noProof/>
          </w:rPr>
          <w:t>Class Text Identifier</w:t>
        </w:r>
        <w:r>
          <w:rPr>
            <w:noProof/>
            <w:webHidden/>
          </w:rPr>
          <w:tab/>
        </w:r>
        <w:r>
          <w:rPr>
            <w:noProof/>
            <w:webHidden/>
          </w:rPr>
          <w:fldChar w:fldCharType="begin"/>
        </w:r>
        <w:r>
          <w:rPr>
            <w:noProof/>
            <w:webHidden/>
          </w:rPr>
          <w:instrText xml:space="preserve"> PAGEREF _Toc463469669 \h </w:instrText>
        </w:r>
        <w:r>
          <w:rPr>
            <w:noProof/>
            <w:webHidden/>
          </w:rPr>
        </w:r>
        <w:r>
          <w:rPr>
            <w:noProof/>
            <w:webHidden/>
          </w:rPr>
          <w:fldChar w:fldCharType="separate"/>
        </w:r>
        <w:r>
          <w:rPr>
            <w:noProof/>
            <w:webHidden/>
          </w:rPr>
          <w:t>49</w:t>
        </w:r>
        <w:r>
          <w:rPr>
            <w:noProof/>
            <w:webHidden/>
          </w:rPr>
          <w:fldChar w:fldCharType="end"/>
        </w:r>
      </w:hyperlink>
    </w:p>
    <w:p w14:paraId="738E38B3" w14:textId="4E3D6D2E" w:rsidR="001C6946" w:rsidRDefault="001C6946">
      <w:pPr>
        <w:pStyle w:val="TOC3"/>
        <w:rPr>
          <w:rFonts w:asciiTheme="minorHAnsi" w:eastAsiaTheme="minorEastAsia" w:hAnsiTheme="minorHAnsi" w:cstheme="minorBidi"/>
          <w:noProof/>
          <w:sz w:val="22"/>
          <w:szCs w:val="22"/>
        </w:rPr>
      </w:pPr>
      <w:hyperlink w:anchor="_Toc463469670" w:history="1">
        <w:r w:rsidRPr="00971E6F">
          <w:rPr>
            <w:rStyle w:val="Hyperlink"/>
            <w:noProof/>
          </w:rPr>
          <w:t>6.4.13</w:t>
        </w:r>
        <w:r>
          <w:rPr>
            <w:rFonts w:asciiTheme="minorHAnsi" w:eastAsiaTheme="minorEastAsia" w:hAnsiTheme="minorHAnsi" w:cstheme="minorBidi"/>
            <w:noProof/>
            <w:sz w:val="22"/>
            <w:szCs w:val="22"/>
          </w:rPr>
          <w:tab/>
        </w:r>
        <w:r w:rsidRPr="00971E6F">
          <w:rPr>
            <w:rStyle w:val="Hyperlink"/>
            <w:noProof/>
          </w:rPr>
          <w:t>Class Unique Identifier</w:t>
        </w:r>
        <w:r>
          <w:rPr>
            <w:noProof/>
            <w:webHidden/>
          </w:rPr>
          <w:tab/>
        </w:r>
        <w:r>
          <w:rPr>
            <w:noProof/>
            <w:webHidden/>
          </w:rPr>
          <w:fldChar w:fldCharType="begin"/>
        </w:r>
        <w:r>
          <w:rPr>
            <w:noProof/>
            <w:webHidden/>
          </w:rPr>
          <w:instrText xml:space="preserve"> PAGEREF _Toc463469670 \h </w:instrText>
        </w:r>
        <w:r>
          <w:rPr>
            <w:noProof/>
            <w:webHidden/>
          </w:rPr>
        </w:r>
        <w:r>
          <w:rPr>
            <w:noProof/>
            <w:webHidden/>
          </w:rPr>
          <w:fldChar w:fldCharType="separate"/>
        </w:r>
        <w:r>
          <w:rPr>
            <w:noProof/>
            <w:webHidden/>
          </w:rPr>
          <w:t>50</w:t>
        </w:r>
        <w:r>
          <w:rPr>
            <w:noProof/>
            <w:webHidden/>
          </w:rPr>
          <w:fldChar w:fldCharType="end"/>
        </w:r>
      </w:hyperlink>
    </w:p>
    <w:p w14:paraId="3222144E" w14:textId="65C42267" w:rsidR="001C6946" w:rsidRDefault="001C6946">
      <w:pPr>
        <w:pStyle w:val="TOC3"/>
        <w:rPr>
          <w:rFonts w:asciiTheme="minorHAnsi" w:eastAsiaTheme="minorEastAsia" w:hAnsiTheme="minorHAnsi" w:cstheme="minorBidi"/>
          <w:noProof/>
          <w:sz w:val="22"/>
          <w:szCs w:val="22"/>
        </w:rPr>
      </w:pPr>
      <w:hyperlink w:anchor="_Toc463469671" w:history="1">
        <w:r w:rsidRPr="00971E6F">
          <w:rPr>
            <w:rStyle w:val="Hyperlink"/>
            <w:noProof/>
          </w:rPr>
          <w:t>6.4.14</w:t>
        </w:r>
        <w:r>
          <w:rPr>
            <w:rFonts w:asciiTheme="minorHAnsi" w:eastAsiaTheme="minorEastAsia" w:hAnsiTheme="minorHAnsi" w:cstheme="minorBidi"/>
            <w:noProof/>
            <w:sz w:val="22"/>
            <w:szCs w:val="22"/>
          </w:rPr>
          <w:tab/>
        </w:r>
        <w:r w:rsidRPr="00971E6F">
          <w:rPr>
            <w:rStyle w:val="Hyperlink"/>
            <w:noProof/>
          </w:rPr>
          <w:t>Class Unique Text Identifier</w:t>
        </w:r>
        <w:r>
          <w:rPr>
            <w:noProof/>
            <w:webHidden/>
          </w:rPr>
          <w:tab/>
        </w:r>
        <w:r>
          <w:rPr>
            <w:noProof/>
            <w:webHidden/>
          </w:rPr>
          <w:fldChar w:fldCharType="begin"/>
        </w:r>
        <w:r>
          <w:rPr>
            <w:noProof/>
            <w:webHidden/>
          </w:rPr>
          <w:instrText xml:space="preserve"> PAGEREF _Toc463469671 \h </w:instrText>
        </w:r>
        <w:r>
          <w:rPr>
            <w:noProof/>
            <w:webHidden/>
          </w:rPr>
        </w:r>
        <w:r>
          <w:rPr>
            <w:noProof/>
            <w:webHidden/>
          </w:rPr>
          <w:fldChar w:fldCharType="separate"/>
        </w:r>
        <w:r>
          <w:rPr>
            <w:noProof/>
            <w:webHidden/>
          </w:rPr>
          <w:t>50</w:t>
        </w:r>
        <w:r>
          <w:rPr>
            <w:noProof/>
            <w:webHidden/>
          </w:rPr>
          <w:fldChar w:fldCharType="end"/>
        </w:r>
      </w:hyperlink>
    </w:p>
    <w:p w14:paraId="6071AFC1" w14:textId="5D941B57" w:rsidR="001C6946" w:rsidRDefault="001C6946">
      <w:pPr>
        <w:pStyle w:val="TOC2"/>
        <w:rPr>
          <w:rFonts w:asciiTheme="minorHAnsi" w:eastAsiaTheme="minorEastAsia" w:hAnsiTheme="minorHAnsi" w:cstheme="minorBidi"/>
          <w:noProof/>
          <w:sz w:val="22"/>
          <w:szCs w:val="22"/>
        </w:rPr>
      </w:pPr>
      <w:hyperlink w:anchor="_Toc463469672" w:history="1">
        <w:r w:rsidRPr="00971E6F">
          <w:rPr>
            <w:rStyle w:val="Hyperlink"/>
            <w:noProof/>
          </w:rPr>
          <w:t>6.5</w:t>
        </w:r>
        <w:r>
          <w:rPr>
            <w:rFonts w:asciiTheme="minorHAnsi" w:eastAsiaTheme="minorEastAsia" w:hAnsiTheme="minorHAnsi" w:cstheme="minorBidi"/>
            <w:noProof/>
            <w:sz w:val="22"/>
            <w:szCs w:val="22"/>
          </w:rPr>
          <w:tab/>
        </w:r>
        <w:r w:rsidRPr="00971E6F">
          <w:rPr>
            <w:rStyle w:val="Hyperlink"/>
            <w:noProof/>
          </w:rPr>
          <w:t>SIMF Conceptual Model::Kernel</w:t>
        </w:r>
        <w:r>
          <w:rPr>
            <w:noProof/>
            <w:webHidden/>
          </w:rPr>
          <w:tab/>
        </w:r>
        <w:r>
          <w:rPr>
            <w:noProof/>
            <w:webHidden/>
          </w:rPr>
          <w:fldChar w:fldCharType="begin"/>
        </w:r>
        <w:r>
          <w:rPr>
            <w:noProof/>
            <w:webHidden/>
          </w:rPr>
          <w:instrText xml:space="preserve"> PAGEREF _Toc463469672 \h </w:instrText>
        </w:r>
        <w:r>
          <w:rPr>
            <w:noProof/>
            <w:webHidden/>
          </w:rPr>
        </w:r>
        <w:r>
          <w:rPr>
            <w:noProof/>
            <w:webHidden/>
          </w:rPr>
          <w:fldChar w:fldCharType="separate"/>
        </w:r>
        <w:r>
          <w:rPr>
            <w:noProof/>
            <w:webHidden/>
          </w:rPr>
          <w:t>51</w:t>
        </w:r>
        <w:r>
          <w:rPr>
            <w:noProof/>
            <w:webHidden/>
          </w:rPr>
          <w:fldChar w:fldCharType="end"/>
        </w:r>
      </w:hyperlink>
    </w:p>
    <w:p w14:paraId="04705A88" w14:textId="5B0F00A8" w:rsidR="001C6946" w:rsidRDefault="001C6946">
      <w:pPr>
        <w:pStyle w:val="TOC3"/>
        <w:rPr>
          <w:rFonts w:asciiTheme="minorHAnsi" w:eastAsiaTheme="minorEastAsia" w:hAnsiTheme="minorHAnsi" w:cstheme="minorBidi"/>
          <w:noProof/>
          <w:sz w:val="22"/>
          <w:szCs w:val="22"/>
        </w:rPr>
      </w:pPr>
      <w:hyperlink w:anchor="_Toc463469673" w:history="1">
        <w:r w:rsidRPr="00971E6F">
          <w:rPr>
            <w:rStyle w:val="Hyperlink"/>
            <w:noProof/>
          </w:rPr>
          <w:t>6.5.1</w:t>
        </w:r>
        <w:r>
          <w:rPr>
            <w:rFonts w:asciiTheme="minorHAnsi" w:eastAsiaTheme="minorEastAsia" w:hAnsiTheme="minorHAnsi" w:cstheme="minorBidi"/>
            <w:noProof/>
            <w:sz w:val="22"/>
            <w:szCs w:val="22"/>
          </w:rPr>
          <w:tab/>
        </w:r>
        <w:r w:rsidRPr="00971E6F">
          <w:rPr>
            <w:rStyle w:val="Hyperlink"/>
            <w:noProof/>
          </w:rPr>
          <w:t>Diagram: SIMF Kernel Base</w:t>
        </w:r>
        <w:r>
          <w:rPr>
            <w:noProof/>
            <w:webHidden/>
          </w:rPr>
          <w:tab/>
        </w:r>
        <w:r>
          <w:rPr>
            <w:noProof/>
            <w:webHidden/>
          </w:rPr>
          <w:fldChar w:fldCharType="begin"/>
        </w:r>
        <w:r>
          <w:rPr>
            <w:noProof/>
            <w:webHidden/>
          </w:rPr>
          <w:instrText xml:space="preserve"> PAGEREF _Toc463469673 \h </w:instrText>
        </w:r>
        <w:r>
          <w:rPr>
            <w:noProof/>
            <w:webHidden/>
          </w:rPr>
        </w:r>
        <w:r>
          <w:rPr>
            <w:noProof/>
            <w:webHidden/>
          </w:rPr>
          <w:fldChar w:fldCharType="separate"/>
        </w:r>
        <w:r>
          <w:rPr>
            <w:noProof/>
            <w:webHidden/>
          </w:rPr>
          <w:t>51</w:t>
        </w:r>
        <w:r>
          <w:rPr>
            <w:noProof/>
            <w:webHidden/>
          </w:rPr>
          <w:fldChar w:fldCharType="end"/>
        </w:r>
      </w:hyperlink>
    </w:p>
    <w:p w14:paraId="654DB798" w14:textId="5E1FD8D9" w:rsidR="001C6946" w:rsidRDefault="001C6946">
      <w:pPr>
        <w:pStyle w:val="TOC3"/>
        <w:rPr>
          <w:rFonts w:asciiTheme="minorHAnsi" w:eastAsiaTheme="minorEastAsia" w:hAnsiTheme="minorHAnsi" w:cstheme="minorBidi"/>
          <w:noProof/>
          <w:sz w:val="22"/>
          <w:szCs w:val="22"/>
        </w:rPr>
      </w:pPr>
      <w:hyperlink w:anchor="_Toc463469674" w:history="1">
        <w:r w:rsidRPr="00971E6F">
          <w:rPr>
            <w:rStyle w:val="Hyperlink"/>
            <w:noProof/>
          </w:rPr>
          <w:t>6.5.2</w:t>
        </w:r>
        <w:r>
          <w:rPr>
            <w:rFonts w:asciiTheme="minorHAnsi" w:eastAsiaTheme="minorEastAsia" w:hAnsiTheme="minorHAnsi" w:cstheme="minorBidi"/>
            <w:noProof/>
            <w:sz w:val="22"/>
            <w:szCs w:val="22"/>
          </w:rPr>
          <w:tab/>
        </w:r>
        <w:r w:rsidRPr="00971E6F">
          <w:rPr>
            <w:rStyle w:val="Hyperlink"/>
            <w:noProof/>
          </w:rPr>
          <w:t>Diagram: SIMF Kernel Rules</w:t>
        </w:r>
        <w:r>
          <w:rPr>
            <w:noProof/>
            <w:webHidden/>
          </w:rPr>
          <w:tab/>
        </w:r>
        <w:r>
          <w:rPr>
            <w:noProof/>
            <w:webHidden/>
          </w:rPr>
          <w:fldChar w:fldCharType="begin"/>
        </w:r>
        <w:r>
          <w:rPr>
            <w:noProof/>
            <w:webHidden/>
          </w:rPr>
          <w:instrText xml:space="preserve"> PAGEREF _Toc463469674 \h </w:instrText>
        </w:r>
        <w:r>
          <w:rPr>
            <w:noProof/>
            <w:webHidden/>
          </w:rPr>
        </w:r>
        <w:r>
          <w:rPr>
            <w:noProof/>
            <w:webHidden/>
          </w:rPr>
          <w:fldChar w:fldCharType="separate"/>
        </w:r>
        <w:r>
          <w:rPr>
            <w:noProof/>
            <w:webHidden/>
          </w:rPr>
          <w:t>52</w:t>
        </w:r>
        <w:r>
          <w:rPr>
            <w:noProof/>
            <w:webHidden/>
          </w:rPr>
          <w:fldChar w:fldCharType="end"/>
        </w:r>
      </w:hyperlink>
    </w:p>
    <w:p w14:paraId="71893827" w14:textId="40C33F42" w:rsidR="001C6946" w:rsidRDefault="001C6946">
      <w:pPr>
        <w:pStyle w:val="TOC3"/>
        <w:rPr>
          <w:rFonts w:asciiTheme="minorHAnsi" w:eastAsiaTheme="minorEastAsia" w:hAnsiTheme="minorHAnsi" w:cstheme="minorBidi"/>
          <w:noProof/>
          <w:sz w:val="22"/>
          <w:szCs w:val="22"/>
        </w:rPr>
      </w:pPr>
      <w:hyperlink w:anchor="_Toc463469675" w:history="1">
        <w:r w:rsidRPr="00971E6F">
          <w:rPr>
            <w:rStyle w:val="Hyperlink"/>
            <w:noProof/>
          </w:rPr>
          <w:t>6.5.3</w:t>
        </w:r>
        <w:r>
          <w:rPr>
            <w:rFonts w:asciiTheme="minorHAnsi" w:eastAsiaTheme="minorEastAsia" w:hAnsiTheme="minorHAnsi" w:cstheme="minorBidi"/>
            <w:noProof/>
            <w:sz w:val="22"/>
            <w:szCs w:val="22"/>
          </w:rPr>
          <w:tab/>
        </w:r>
        <w:r w:rsidRPr="00971E6F">
          <w:rPr>
            <w:rStyle w:val="Hyperlink"/>
            <w:noProof/>
          </w:rPr>
          <w:t>Diagram: SIMF Kernel Values</w:t>
        </w:r>
        <w:r>
          <w:rPr>
            <w:noProof/>
            <w:webHidden/>
          </w:rPr>
          <w:tab/>
        </w:r>
        <w:r>
          <w:rPr>
            <w:noProof/>
            <w:webHidden/>
          </w:rPr>
          <w:fldChar w:fldCharType="begin"/>
        </w:r>
        <w:r>
          <w:rPr>
            <w:noProof/>
            <w:webHidden/>
          </w:rPr>
          <w:instrText xml:space="preserve"> PAGEREF _Toc463469675 \h </w:instrText>
        </w:r>
        <w:r>
          <w:rPr>
            <w:noProof/>
            <w:webHidden/>
          </w:rPr>
        </w:r>
        <w:r>
          <w:rPr>
            <w:noProof/>
            <w:webHidden/>
          </w:rPr>
          <w:fldChar w:fldCharType="separate"/>
        </w:r>
        <w:r>
          <w:rPr>
            <w:noProof/>
            <w:webHidden/>
          </w:rPr>
          <w:t>53</w:t>
        </w:r>
        <w:r>
          <w:rPr>
            <w:noProof/>
            <w:webHidden/>
          </w:rPr>
          <w:fldChar w:fldCharType="end"/>
        </w:r>
      </w:hyperlink>
    </w:p>
    <w:p w14:paraId="383C2CA0" w14:textId="3E7B332F" w:rsidR="001C6946" w:rsidRDefault="001C6946">
      <w:pPr>
        <w:pStyle w:val="TOC2"/>
        <w:rPr>
          <w:rFonts w:asciiTheme="minorHAnsi" w:eastAsiaTheme="minorEastAsia" w:hAnsiTheme="minorHAnsi" w:cstheme="minorBidi"/>
          <w:noProof/>
          <w:sz w:val="22"/>
          <w:szCs w:val="22"/>
        </w:rPr>
      </w:pPr>
      <w:hyperlink w:anchor="_Toc463469676" w:history="1">
        <w:r w:rsidRPr="00971E6F">
          <w:rPr>
            <w:rStyle w:val="Hyperlink"/>
            <w:noProof/>
          </w:rPr>
          <w:t>6.6</w:t>
        </w:r>
        <w:r>
          <w:rPr>
            <w:rFonts w:asciiTheme="minorHAnsi" w:eastAsiaTheme="minorEastAsia" w:hAnsiTheme="minorHAnsi" w:cstheme="minorBidi"/>
            <w:noProof/>
            <w:sz w:val="22"/>
            <w:szCs w:val="22"/>
          </w:rPr>
          <w:tab/>
        </w:r>
        <w:r w:rsidRPr="00971E6F">
          <w:rPr>
            <w:rStyle w:val="Hyperlink"/>
            <w:noProof/>
          </w:rPr>
          <w:t>SIMF Conceptual Model::Lexical Scope</w:t>
        </w:r>
        <w:r>
          <w:rPr>
            <w:noProof/>
            <w:webHidden/>
          </w:rPr>
          <w:tab/>
        </w:r>
        <w:r>
          <w:rPr>
            <w:noProof/>
            <w:webHidden/>
          </w:rPr>
          <w:fldChar w:fldCharType="begin"/>
        </w:r>
        <w:r>
          <w:rPr>
            <w:noProof/>
            <w:webHidden/>
          </w:rPr>
          <w:instrText xml:space="preserve"> PAGEREF _Toc463469676 \h </w:instrText>
        </w:r>
        <w:r>
          <w:rPr>
            <w:noProof/>
            <w:webHidden/>
          </w:rPr>
        </w:r>
        <w:r>
          <w:rPr>
            <w:noProof/>
            <w:webHidden/>
          </w:rPr>
          <w:fldChar w:fldCharType="separate"/>
        </w:r>
        <w:r>
          <w:rPr>
            <w:noProof/>
            <w:webHidden/>
          </w:rPr>
          <w:t>54</w:t>
        </w:r>
        <w:r>
          <w:rPr>
            <w:noProof/>
            <w:webHidden/>
          </w:rPr>
          <w:fldChar w:fldCharType="end"/>
        </w:r>
      </w:hyperlink>
    </w:p>
    <w:p w14:paraId="7788C4B9" w14:textId="51B65AE8" w:rsidR="001C6946" w:rsidRDefault="001C6946">
      <w:pPr>
        <w:pStyle w:val="TOC3"/>
        <w:rPr>
          <w:rFonts w:asciiTheme="minorHAnsi" w:eastAsiaTheme="minorEastAsia" w:hAnsiTheme="minorHAnsi" w:cstheme="minorBidi"/>
          <w:noProof/>
          <w:sz w:val="22"/>
          <w:szCs w:val="22"/>
        </w:rPr>
      </w:pPr>
      <w:hyperlink w:anchor="_Toc463469677" w:history="1">
        <w:r w:rsidRPr="00971E6F">
          <w:rPr>
            <w:rStyle w:val="Hyperlink"/>
            <w:noProof/>
          </w:rPr>
          <w:t>6.6.1</w:t>
        </w:r>
        <w:r>
          <w:rPr>
            <w:rFonts w:asciiTheme="minorHAnsi" w:eastAsiaTheme="minorEastAsia" w:hAnsiTheme="minorHAnsi" w:cstheme="minorBidi"/>
            <w:noProof/>
            <w:sz w:val="22"/>
            <w:szCs w:val="22"/>
          </w:rPr>
          <w:tab/>
        </w:r>
        <w:r w:rsidRPr="00971E6F">
          <w:rPr>
            <w:rStyle w:val="Hyperlink"/>
            <w:noProof/>
          </w:rPr>
          <w:t>Diagram: Lexical Scope</w:t>
        </w:r>
        <w:r>
          <w:rPr>
            <w:noProof/>
            <w:webHidden/>
          </w:rPr>
          <w:tab/>
        </w:r>
        <w:r>
          <w:rPr>
            <w:noProof/>
            <w:webHidden/>
          </w:rPr>
          <w:fldChar w:fldCharType="begin"/>
        </w:r>
        <w:r>
          <w:rPr>
            <w:noProof/>
            <w:webHidden/>
          </w:rPr>
          <w:instrText xml:space="preserve"> PAGEREF _Toc463469677 \h </w:instrText>
        </w:r>
        <w:r>
          <w:rPr>
            <w:noProof/>
            <w:webHidden/>
          </w:rPr>
        </w:r>
        <w:r>
          <w:rPr>
            <w:noProof/>
            <w:webHidden/>
          </w:rPr>
          <w:fldChar w:fldCharType="separate"/>
        </w:r>
        <w:r>
          <w:rPr>
            <w:noProof/>
            <w:webHidden/>
          </w:rPr>
          <w:t>54</w:t>
        </w:r>
        <w:r>
          <w:rPr>
            <w:noProof/>
            <w:webHidden/>
          </w:rPr>
          <w:fldChar w:fldCharType="end"/>
        </w:r>
      </w:hyperlink>
    </w:p>
    <w:p w14:paraId="54EFDBCD" w14:textId="4CFEC926" w:rsidR="001C6946" w:rsidRDefault="001C6946">
      <w:pPr>
        <w:pStyle w:val="TOC3"/>
        <w:rPr>
          <w:rFonts w:asciiTheme="minorHAnsi" w:eastAsiaTheme="minorEastAsia" w:hAnsiTheme="minorHAnsi" w:cstheme="minorBidi"/>
          <w:noProof/>
          <w:sz w:val="22"/>
          <w:szCs w:val="22"/>
        </w:rPr>
      </w:pPr>
      <w:hyperlink w:anchor="_Toc463469678" w:history="1">
        <w:r w:rsidRPr="00971E6F">
          <w:rPr>
            <w:rStyle w:val="Hyperlink"/>
            <w:noProof/>
          </w:rPr>
          <w:t>6.6.2</w:t>
        </w:r>
        <w:r>
          <w:rPr>
            <w:rFonts w:asciiTheme="minorHAnsi" w:eastAsiaTheme="minorEastAsia" w:hAnsiTheme="minorHAnsi" w:cstheme="minorBidi"/>
            <w:noProof/>
            <w:sz w:val="22"/>
            <w:szCs w:val="22"/>
          </w:rPr>
          <w:tab/>
        </w:r>
        <w:r w:rsidRPr="00971E6F">
          <w:rPr>
            <w:rStyle w:val="Hyperlink"/>
            <w:noProof/>
          </w:rPr>
          <w:t>Class Conceptual Package</w:t>
        </w:r>
        <w:r>
          <w:rPr>
            <w:noProof/>
            <w:webHidden/>
          </w:rPr>
          <w:tab/>
        </w:r>
        <w:r>
          <w:rPr>
            <w:noProof/>
            <w:webHidden/>
          </w:rPr>
          <w:fldChar w:fldCharType="begin"/>
        </w:r>
        <w:r>
          <w:rPr>
            <w:noProof/>
            <w:webHidden/>
          </w:rPr>
          <w:instrText xml:space="preserve"> PAGEREF _Toc463469678 \h </w:instrText>
        </w:r>
        <w:r>
          <w:rPr>
            <w:noProof/>
            <w:webHidden/>
          </w:rPr>
        </w:r>
        <w:r>
          <w:rPr>
            <w:noProof/>
            <w:webHidden/>
          </w:rPr>
          <w:fldChar w:fldCharType="separate"/>
        </w:r>
        <w:r>
          <w:rPr>
            <w:noProof/>
            <w:webHidden/>
          </w:rPr>
          <w:t>54</w:t>
        </w:r>
        <w:r>
          <w:rPr>
            <w:noProof/>
            <w:webHidden/>
          </w:rPr>
          <w:fldChar w:fldCharType="end"/>
        </w:r>
      </w:hyperlink>
    </w:p>
    <w:p w14:paraId="10D02536" w14:textId="3A2D0977" w:rsidR="001C6946" w:rsidRDefault="001C6946">
      <w:pPr>
        <w:pStyle w:val="TOC3"/>
        <w:rPr>
          <w:rFonts w:asciiTheme="minorHAnsi" w:eastAsiaTheme="minorEastAsia" w:hAnsiTheme="minorHAnsi" w:cstheme="minorBidi"/>
          <w:noProof/>
          <w:sz w:val="22"/>
          <w:szCs w:val="22"/>
        </w:rPr>
      </w:pPr>
      <w:hyperlink w:anchor="_Toc463469679" w:history="1">
        <w:r w:rsidRPr="00971E6F">
          <w:rPr>
            <w:rStyle w:val="Hyperlink"/>
            <w:noProof/>
          </w:rPr>
          <w:t>6.6.3</w:t>
        </w:r>
        <w:r>
          <w:rPr>
            <w:rFonts w:asciiTheme="minorHAnsi" w:eastAsiaTheme="minorEastAsia" w:hAnsiTheme="minorHAnsi" w:cstheme="minorBidi"/>
            <w:noProof/>
            <w:sz w:val="22"/>
            <w:szCs w:val="22"/>
          </w:rPr>
          <w:tab/>
        </w:r>
        <w:r w:rsidRPr="00971E6F">
          <w:rPr>
            <w:rStyle w:val="Hyperlink"/>
            <w:noProof/>
          </w:rPr>
          <w:t>Association Definition</w:t>
        </w:r>
        <w:r>
          <w:rPr>
            <w:noProof/>
            <w:webHidden/>
          </w:rPr>
          <w:tab/>
        </w:r>
        <w:r>
          <w:rPr>
            <w:noProof/>
            <w:webHidden/>
          </w:rPr>
          <w:fldChar w:fldCharType="begin"/>
        </w:r>
        <w:r>
          <w:rPr>
            <w:noProof/>
            <w:webHidden/>
          </w:rPr>
          <w:instrText xml:space="preserve"> PAGEREF _Toc463469679 \h </w:instrText>
        </w:r>
        <w:r>
          <w:rPr>
            <w:noProof/>
            <w:webHidden/>
          </w:rPr>
        </w:r>
        <w:r>
          <w:rPr>
            <w:noProof/>
            <w:webHidden/>
          </w:rPr>
          <w:fldChar w:fldCharType="separate"/>
        </w:r>
        <w:r>
          <w:rPr>
            <w:noProof/>
            <w:webHidden/>
          </w:rPr>
          <w:t>54</w:t>
        </w:r>
        <w:r>
          <w:rPr>
            <w:noProof/>
            <w:webHidden/>
          </w:rPr>
          <w:fldChar w:fldCharType="end"/>
        </w:r>
      </w:hyperlink>
    </w:p>
    <w:p w14:paraId="1C304503" w14:textId="31AAB679" w:rsidR="001C6946" w:rsidRDefault="001C6946">
      <w:pPr>
        <w:pStyle w:val="TOC3"/>
        <w:rPr>
          <w:rFonts w:asciiTheme="minorHAnsi" w:eastAsiaTheme="minorEastAsia" w:hAnsiTheme="minorHAnsi" w:cstheme="minorBidi"/>
          <w:noProof/>
          <w:sz w:val="22"/>
          <w:szCs w:val="22"/>
        </w:rPr>
      </w:pPr>
      <w:hyperlink w:anchor="_Toc463469680" w:history="1">
        <w:r w:rsidRPr="00971E6F">
          <w:rPr>
            <w:rStyle w:val="Hyperlink"/>
            <w:noProof/>
          </w:rPr>
          <w:t>6.6.4</w:t>
        </w:r>
        <w:r>
          <w:rPr>
            <w:rFonts w:asciiTheme="minorHAnsi" w:eastAsiaTheme="minorEastAsia" w:hAnsiTheme="minorHAnsi" w:cstheme="minorBidi"/>
            <w:noProof/>
            <w:sz w:val="22"/>
            <w:szCs w:val="22"/>
          </w:rPr>
          <w:tab/>
        </w:r>
        <w:r w:rsidRPr="00971E6F">
          <w:rPr>
            <w:rStyle w:val="Hyperlink"/>
            <w:noProof/>
          </w:rPr>
          <w:t>Class Include</w:t>
        </w:r>
        <w:r>
          <w:rPr>
            <w:noProof/>
            <w:webHidden/>
          </w:rPr>
          <w:tab/>
        </w:r>
        <w:r>
          <w:rPr>
            <w:noProof/>
            <w:webHidden/>
          </w:rPr>
          <w:fldChar w:fldCharType="begin"/>
        </w:r>
        <w:r>
          <w:rPr>
            <w:noProof/>
            <w:webHidden/>
          </w:rPr>
          <w:instrText xml:space="preserve"> PAGEREF _Toc463469680 \h </w:instrText>
        </w:r>
        <w:r>
          <w:rPr>
            <w:noProof/>
            <w:webHidden/>
          </w:rPr>
        </w:r>
        <w:r>
          <w:rPr>
            <w:noProof/>
            <w:webHidden/>
          </w:rPr>
          <w:fldChar w:fldCharType="separate"/>
        </w:r>
        <w:r>
          <w:rPr>
            <w:noProof/>
            <w:webHidden/>
          </w:rPr>
          <w:t>55</w:t>
        </w:r>
        <w:r>
          <w:rPr>
            <w:noProof/>
            <w:webHidden/>
          </w:rPr>
          <w:fldChar w:fldCharType="end"/>
        </w:r>
      </w:hyperlink>
    </w:p>
    <w:p w14:paraId="02D44701" w14:textId="1F7ACF3B" w:rsidR="001C6946" w:rsidRDefault="001C6946">
      <w:pPr>
        <w:pStyle w:val="TOC3"/>
        <w:rPr>
          <w:rFonts w:asciiTheme="minorHAnsi" w:eastAsiaTheme="minorEastAsia" w:hAnsiTheme="minorHAnsi" w:cstheme="minorBidi"/>
          <w:noProof/>
          <w:sz w:val="22"/>
          <w:szCs w:val="22"/>
        </w:rPr>
      </w:pPr>
      <w:hyperlink w:anchor="_Toc463469681" w:history="1">
        <w:r w:rsidRPr="00971E6F">
          <w:rPr>
            <w:rStyle w:val="Hyperlink"/>
            <w:noProof/>
          </w:rPr>
          <w:t>6.6.5</w:t>
        </w:r>
        <w:r>
          <w:rPr>
            <w:rFonts w:asciiTheme="minorHAnsi" w:eastAsiaTheme="minorEastAsia" w:hAnsiTheme="minorHAnsi" w:cstheme="minorBidi"/>
            <w:noProof/>
            <w:sz w:val="22"/>
            <w:szCs w:val="22"/>
          </w:rPr>
          <w:tab/>
        </w:r>
        <w:r w:rsidRPr="00971E6F">
          <w:rPr>
            <w:rStyle w:val="Hyperlink"/>
            <w:noProof/>
          </w:rPr>
          <w:t>Class Lexical Reference</w:t>
        </w:r>
        <w:r>
          <w:rPr>
            <w:noProof/>
            <w:webHidden/>
          </w:rPr>
          <w:tab/>
        </w:r>
        <w:r>
          <w:rPr>
            <w:noProof/>
            <w:webHidden/>
          </w:rPr>
          <w:fldChar w:fldCharType="begin"/>
        </w:r>
        <w:r>
          <w:rPr>
            <w:noProof/>
            <w:webHidden/>
          </w:rPr>
          <w:instrText xml:space="preserve"> PAGEREF _Toc463469681 \h </w:instrText>
        </w:r>
        <w:r>
          <w:rPr>
            <w:noProof/>
            <w:webHidden/>
          </w:rPr>
        </w:r>
        <w:r>
          <w:rPr>
            <w:noProof/>
            <w:webHidden/>
          </w:rPr>
          <w:fldChar w:fldCharType="separate"/>
        </w:r>
        <w:r>
          <w:rPr>
            <w:noProof/>
            <w:webHidden/>
          </w:rPr>
          <w:t>55</w:t>
        </w:r>
        <w:r>
          <w:rPr>
            <w:noProof/>
            <w:webHidden/>
          </w:rPr>
          <w:fldChar w:fldCharType="end"/>
        </w:r>
      </w:hyperlink>
    </w:p>
    <w:p w14:paraId="24B4ACB5" w14:textId="4B915B1A" w:rsidR="001C6946" w:rsidRDefault="001C6946">
      <w:pPr>
        <w:pStyle w:val="TOC3"/>
        <w:rPr>
          <w:rFonts w:asciiTheme="minorHAnsi" w:eastAsiaTheme="minorEastAsia" w:hAnsiTheme="minorHAnsi" w:cstheme="minorBidi"/>
          <w:noProof/>
          <w:sz w:val="22"/>
          <w:szCs w:val="22"/>
        </w:rPr>
      </w:pPr>
      <w:hyperlink w:anchor="_Toc463469682" w:history="1">
        <w:r w:rsidRPr="00971E6F">
          <w:rPr>
            <w:rStyle w:val="Hyperlink"/>
            <w:noProof/>
          </w:rPr>
          <w:t>6.6.6</w:t>
        </w:r>
        <w:r>
          <w:rPr>
            <w:rFonts w:asciiTheme="minorHAnsi" w:eastAsiaTheme="minorEastAsia" w:hAnsiTheme="minorHAnsi" w:cstheme="minorBidi"/>
            <w:noProof/>
            <w:sz w:val="22"/>
            <w:szCs w:val="22"/>
          </w:rPr>
          <w:tab/>
        </w:r>
        <w:r w:rsidRPr="00971E6F">
          <w:rPr>
            <w:rStyle w:val="Hyperlink"/>
            <w:noProof/>
          </w:rPr>
          <w:t>Class Lexical Scope</w:t>
        </w:r>
        <w:r>
          <w:rPr>
            <w:noProof/>
            <w:webHidden/>
          </w:rPr>
          <w:tab/>
        </w:r>
        <w:r>
          <w:rPr>
            <w:noProof/>
            <w:webHidden/>
          </w:rPr>
          <w:fldChar w:fldCharType="begin"/>
        </w:r>
        <w:r>
          <w:rPr>
            <w:noProof/>
            <w:webHidden/>
          </w:rPr>
          <w:instrText xml:space="preserve"> PAGEREF _Toc463469682 \h </w:instrText>
        </w:r>
        <w:r>
          <w:rPr>
            <w:noProof/>
            <w:webHidden/>
          </w:rPr>
        </w:r>
        <w:r>
          <w:rPr>
            <w:noProof/>
            <w:webHidden/>
          </w:rPr>
          <w:fldChar w:fldCharType="separate"/>
        </w:r>
        <w:r>
          <w:rPr>
            <w:noProof/>
            <w:webHidden/>
          </w:rPr>
          <w:t>55</w:t>
        </w:r>
        <w:r>
          <w:rPr>
            <w:noProof/>
            <w:webHidden/>
          </w:rPr>
          <w:fldChar w:fldCharType="end"/>
        </w:r>
      </w:hyperlink>
    </w:p>
    <w:p w14:paraId="42527033" w14:textId="44470F12" w:rsidR="001C6946" w:rsidRDefault="001C6946">
      <w:pPr>
        <w:pStyle w:val="TOC3"/>
        <w:rPr>
          <w:rFonts w:asciiTheme="minorHAnsi" w:eastAsiaTheme="minorEastAsia" w:hAnsiTheme="minorHAnsi" w:cstheme="minorBidi"/>
          <w:noProof/>
          <w:sz w:val="22"/>
          <w:szCs w:val="22"/>
        </w:rPr>
      </w:pPr>
      <w:hyperlink w:anchor="_Toc463469683" w:history="1">
        <w:r w:rsidRPr="00971E6F">
          <w:rPr>
            <w:rStyle w:val="Hyperlink"/>
            <w:noProof/>
          </w:rPr>
          <w:t>6.6.7</w:t>
        </w:r>
        <w:r>
          <w:rPr>
            <w:rFonts w:asciiTheme="minorHAnsi" w:eastAsiaTheme="minorEastAsia" w:hAnsiTheme="minorHAnsi" w:cstheme="minorBidi"/>
            <w:noProof/>
            <w:sz w:val="22"/>
            <w:szCs w:val="22"/>
          </w:rPr>
          <w:tab/>
        </w:r>
        <w:r w:rsidRPr="00971E6F">
          <w:rPr>
            <w:rStyle w:val="Hyperlink"/>
            <w:noProof/>
          </w:rPr>
          <w:t>Class Logical Package</w:t>
        </w:r>
        <w:r>
          <w:rPr>
            <w:noProof/>
            <w:webHidden/>
          </w:rPr>
          <w:tab/>
        </w:r>
        <w:r>
          <w:rPr>
            <w:noProof/>
            <w:webHidden/>
          </w:rPr>
          <w:fldChar w:fldCharType="begin"/>
        </w:r>
        <w:r>
          <w:rPr>
            <w:noProof/>
            <w:webHidden/>
          </w:rPr>
          <w:instrText xml:space="preserve"> PAGEREF _Toc463469683 \h </w:instrText>
        </w:r>
        <w:r>
          <w:rPr>
            <w:noProof/>
            <w:webHidden/>
          </w:rPr>
        </w:r>
        <w:r>
          <w:rPr>
            <w:noProof/>
            <w:webHidden/>
          </w:rPr>
          <w:fldChar w:fldCharType="separate"/>
        </w:r>
        <w:r>
          <w:rPr>
            <w:noProof/>
            <w:webHidden/>
          </w:rPr>
          <w:t>55</w:t>
        </w:r>
        <w:r>
          <w:rPr>
            <w:noProof/>
            <w:webHidden/>
          </w:rPr>
          <w:fldChar w:fldCharType="end"/>
        </w:r>
      </w:hyperlink>
    </w:p>
    <w:p w14:paraId="6FA73A34" w14:textId="464A856E" w:rsidR="001C6946" w:rsidRDefault="001C6946">
      <w:pPr>
        <w:pStyle w:val="TOC3"/>
        <w:rPr>
          <w:rFonts w:asciiTheme="minorHAnsi" w:eastAsiaTheme="minorEastAsia" w:hAnsiTheme="minorHAnsi" w:cstheme="minorBidi"/>
          <w:noProof/>
          <w:sz w:val="22"/>
          <w:szCs w:val="22"/>
        </w:rPr>
      </w:pPr>
      <w:hyperlink w:anchor="_Toc463469684" w:history="1">
        <w:r w:rsidRPr="00971E6F">
          <w:rPr>
            <w:rStyle w:val="Hyperlink"/>
            <w:noProof/>
          </w:rPr>
          <w:t>6.6.8</w:t>
        </w:r>
        <w:r>
          <w:rPr>
            <w:rFonts w:asciiTheme="minorHAnsi" w:eastAsiaTheme="minorEastAsia" w:hAnsiTheme="minorHAnsi" w:cstheme="minorBidi"/>
            <w:noProof/>
            <w:sz w:val="22"/>
            <w:szCs w:val="22"/>
          </w:rPr>
          <w:tab/>
        </w:r>
        <w:r w:rsidRPr="00971E6F">
          <w:rPr>
            <w:rStyle w:val="Hyperlink"/>
            <w:noProof/>
          </w:rPr>
          <w:t>Class Mapping Package</w:t>
        </w:r>
        <w:r>
          <w:rPr>
            <w:noProof/>
            <w:webHidden/>
          </w:rPr>
          <w:tab/>
        </w:r>
        <w:r>
          <w:rPr>
            <w:noProof/>
            <w:webHidden/>
          </w:rPr>
          <w:fldChar w:fldCharType="begin"/>
        </w:r>
        <w:r>
          <w:rPr>
            <w:noProof/>
            <w:webHidden/>
          </w:rPr>
          <w:instrText xml:space="preserve"> PAGEREF _Toc463469684 \h </w:instrText>
        </w:r>
        <w:r>
          <w:rPr>
            <w:noProof/>
            <w:webHidden/>
          </w:rPr>
        </w:r>
        <w:r>
          <w:rPr>
            <w:noProof/>
            <w:webHidden/>
          </w:rPr>
          <w:fldChar w:fldCharType="separate"/>
        </w:r>
        <w:r>
          <w:rPr>
            <w:noProof/>
            <w:webHidden/>
          </w:rPr>
          <w:t>55</w:t>
        </w:r>
        <w:r>
          <w:rPr>
            <w:noProof/>
            <w:webHidden/>
          </w:rPr>
          <w:fldChar w:fldCharType="end"/>
        </w:r>
      </w:hyperlink>
    </w:p>
    <w:p w14:paraId="7D70C962" w14:textId="30A6EA5B" w:rsidR="001C6946" w:rsidRDefault="001C6946">
      <w:pPr>
        <w:pStyle w:val="TOC3"/>
        <w:rPr>
          <w:rFonts w:asciiTheme="minorHAnsi" w:eastAsiaTheme="minorEastAsia" w:hAnsiTheme="minorHAnsi" w:cstheme="minorBidi"/>
          <w:noProof/>
          <w:sz w:val="22"/>
          <w:szCs w:val="22"/>
        </w:rPr>
      </w:pPr>
      <w:hyperlink w:anchor="_Toc463469685" w:history="1">
        <w:r w:rsidRPr="00971E6F">
          <w:rPr>
            <w:rStyle w:val="Hyperlink"/>
            <w:noProof/>
          </w:rPr>
          <w:t>6.6.9</w:t>
        </w:r>
        <w:r>
          <w:rPr>
            <w:rFonts w:asciiTheme="minorHAnsi" w:eastAsiaTheme="minorEastAsia" w:hAnsiTheme="minorHAnsi" w:cstheme="minorBidi"/>
            <w:noProof/>
            <w:sz w:val="22"/>
            <w:szCs w:val="22"/>
          </w:rPr>
          <w:tab/>
        </w:r>
        <w:r w:rsidRPr="00971E6F">
          <w:rPr>
            <w:rStyle w:val="Hyperlink"/>
            <w:noProof/>
          </w:rPr>
          <w:t>Class Model</w:t>
        </w:r>
        <w:r>
          <w:rPr>
            <w:noProof/>
            <w:webHidden/>
          </w:rPr>
          <w:tab/>
        </w:r>
        <w:r>
          <w:rPr>
            <w:noProof/>
            <w:webHidden/>
          </w:rPr>
          <w:fldChar w:fldCharType="begin"/>
        </w:r>
        <w:r>
          <w:rPr>
            <w:noProof/>
            <w:webHidden/>
          </w:rPr>
          <w:instrText xml:space="preserve"> PAGEREF _Toc463469685 \h </w:instrText>
        </w:r>
        <w:r>
          <w:rPr>
            <w:noProof/>
            <w:webHidden/>
          </w:rPr>
        </w:r>
        <w:r>
          <w:rPr>
            <w:noProof/>
            <w:webHidden/>
          </w:rPr>
          <w:fldChar w:fldCharType="separate"/>
        </w:r>
        <w:r>
          <w:rPr>
            <w:noProof/>
            <w:webHidden/>
          </w:rPr>
          <w:t>55</w:t>
        </w:r>
        <w:r>
          <w:rPr>
            <w:noProof/>
            <w:webHidden/>
          </w:rPr>
          <w:fldChar w:fldCharType="end"/>
        </w:r>
      </w:hyperlink>
    </w:p>
    <w:p w14:paraId="6AEAB567" w14:textId="106C1019" w:rsidR="001C6946" w:rsidRDefault="001C6946">
      <w:pPr>
        <w:pStyle w:val="TOC3"/>
        <w:rPr>
          <w:rFonts w:asciiTheme="minorHAnsi" w:eastAsiaTheme="minorEastAsia" w:hAnsiTheme="minorHAnsi" w:cstheme="minorBidi"/>
          <w:noProof/>
          <w:sz w:val="22"/>
          <w:szCs w:val="22"/>
        </w:rPr>
      </w:pPr>
      <w:hyperlink w:anchor="_Toc463469686" w:history="1">
        <w:r w:rsidRPr="00971E6F">
          <w:rPr>
            <w:rStyle w:val="Hyperlink"/>
            <w:noProof/>
          </w:rPr>
          <w:t>6.6.10</w:t>
        </w:r>
        <w:r>
          <w:rPr>
            <w:rFonts w:asciiTheme="minorHAnsi" w:eastAsiaTheme="minorEastAsia" w:hAnsiTheme="minorHAnsi" w:cstheme="minorBidi"/>
            <w:noProof/>
            <w:sz w:val="22"/>
            <w:szCs w:val="22"/>
          </w:rPr>
          <w:tab/>
        </w:r>
        <w:r w:rsidRPr="00971E6F">
          <w:rPr>
            <w:rStyle w:val="Hyperlink"/>
            <w:noProof/>
          </w:rPr>
          <w:t>Class Package</w:t>
        </w:r>
        <w:r>
          <w:rPr>
            <w:noProof/>
            <w:webHidden/>
          </w:rPr>
          <w:tab/>
        </w:r>
        <w:r>
          <w:rPr>
            <w:noProof/>
            <w:webHidden/>
          </w:rPr>
          <w:fldChar w:fldCharType="begin"/>
        </w:r>
        <w:r>
          <w:rPr>
            <w:noProof/>
            <w:webHidden/>
          </w:rPr>
          <w:instrText xml:space="preserve"> PAGEREF _Toc463469686 \h </w:instrText>
        </w:r>
        <w:r>
          <w:rPr>
            <w:noProof/>
            <w:webHidden/>
          </w:rPr>
        </w:r>
        <w:r>
          <w:rPr>
            <w:noProof/>
            <w:webHidden/>
          </w:rPr>
          <w:fldChar w:fldCharType="separate"/>
        </w:r>
        <w:r>
          <w:rPr>
            <w:noProof/>
            <w:webHidden/>
          </w:rPr>
          <w:t>56</w:t>
        </w:r>
        <w:r>
          <w:rPr>
            <w:noProof/>
            <w:webHidden/>
          </w:rPr>
          <w:fldChar w:fldCharType="end"/>
        </w:r>
      </w:hyperlink>
    </w:p>
    <w:p w14:paraId="493E138C" w14:textId="4F15D137" w:rsidR="001C6946" w:rsidRDefault="001C6946">
      <w:pPr>
        <w:pStyle w:val="TOC3"/>
        <w:rPr>
          <w:rFonts w:asciiTheme="minorHAnsi" w:eastAsiaTheme="minorEastAsia" w:hAnsiTheme="minorHAnsi" w:cstheme="minorBidi"/>
          <w:noProof/>
          <w:sz w:val="22"/>
          <w:szCs w:val="22"/>
        </w:rPr>
      </w:pPr>
      <w:hyperlink w:anchor="_Toc463469687" w:history="1">
        <w:r w:rsidRPr="00971E6F">
          <w:rPr>
            <w:rStyle w:val="Hyperlink"/>
            <w:noProof/>
          </w:rPr>
          <w:t>6.6.11</w:t>
        </w:r>
        <w:r>
          <w:rPr>
            <w:rFonts w:asciiTheme="minorHAnsi" w:eastAsiaTheme="minorEastAsia" w:hAnsiTheme="minorHAnsi" w:cstheme="minorBidi"/>
            <w:noProof/>
            <w:sz w:val="22"/>
            <w:szCs w:val="22"/>
          </w:rPr>
          <w:tab/>
        </w:r>
        <w:r w:rsidRPr="00971E6F">
          <w:rPr>
            <w:rStyle w:val="Hyperlink"/>
            <w:noProof/>
          </w:rPr>
          <w:t>Class Physical Package</w:t>
        </w:r>
        <w:r>
          <w:rPr>
            <w:noProof/>
            <w:webHidden/>
          </w:rPr>
          <w:tab/>
        </w:r>
        <w:r>
          <w:rPr>
            <w:noProof/>
            <w:webHidden/>
          </w:rPr>
          <w:fldChar w:fldCharType="begin"/>
        </w:r>
        <w:r>
          <w:rPr>
            <w:noProof/>
            <w:webHidden/>
          </w:rPr>
          <w:instrText xml:space="preserve"> PAGEREF _Toc463469687 \h </w:instrText>
        </w:r>
        <w:r>
          <w:rPr>
            <w:noProof/>
            <w:webHidden/>
          </w:rPr>
        </w:r>
        <w:r>
          <w:rPr>
            <w:noProof/>
            <w:webHidden/>
          </w:rPr>
          <w:fldChar w:fldCharType="separate"/>
        </w:r>
        <w:r>
          <w:rPr>
            <w:noProof/>
            <w:webHidden/>
          </w:rPr>
          <w:t>56</w:t>
        </w:r>
        <w:r>
          <w:rPr>
            <w:noProof/>
            <w:webHidden/>
          </w:rPr>
          <w:fldChar w:fldCharType="end"/>
        </w:r>
      </w:hyperlink>
    </w:p>
    <w:p w14:paraId="6D80C7AF" w14:textId="77FC8B49" w:rsidR="001C6946" w:rsidRDefault="001C6946">
      <w:pPr>
        <w:pStyle w:val="TOC3"/>
        <w:rPr>
          <w:rFonts w:asciiTheme="minorHAnsi" w:eastAsiaTheme="minorEastAsia" w:hAnsiTheme="minorHAnsi" w:cstheme="minorBidi"/>
          <w:noProof/>
          <w:sz w:val="22"/>
          <w:szCs w:val="22"/>
        </w:rPr>
      </w:pPr>
      <w:hyperlink w:anchor="_Toc463469688" w:history="1">
        <w:r w:rsidRPr="00971E6F">
          <w:rPr>
            <w:rStyle w:val="Hyperlink"/>
            <w:noProof/>
          </w:rPr>
          <w:t>6.6.12</w:t>
        </w:r>
        <w:r>
          <w:rPr>
            <w:rFonts w:asciiTheme="minorHAnsi" w:eastAsiaTheme="minorEastAsia" w:hAnsiTheme="minorHAnsi" w:cstheme="minorBidi"/>
            <w:noProof/>
            <w:sz w:val="22"/>
            <w:szCs w:val="22"/>
          </w:rPr>
          <w:tab/>
        </w:r>
        <w:r w:rsidRPr="00971E6F">
          <w:rPr>
            <w:rStyle w:val="Hyperlink"/>
            <w:noProof/>
          </w:rPr>
          <w:t>Association Prefix</w:t>
        </w:r>
        <w:r>
          <w:rPr>
            <w:noProof/>
            <w:webHidden/>
          </w:rPr>
          <w:tab/>
        </w:r>
        <w:r>
          <w:rPr>
            <w:noProof/>
            <w:webHidden/>
          </w:rPr>
          <w:fldChar w:fldCharType="begin"/>
        </w:r>
        <w:r>
          <w:rPr>
            <w:noProof/>
            <w:webHidden/>
          </w:rPr>
          <w:instrText xml:space="preserve"> PAGEREF _Toc463469688 \h </w:instrText>
        </w:r>
        <w:r>
          <w:rPr>
            <w:noProof/>
            <w:webHidden/>
          </w:rPr>
        </w:r>
        <w:r>
          <w:rPr>
            <w:noProof/>
            <w:webHidden/>
          </w:rPr>
          <w:fldChar w:fldCharType="separate"/>
        </w:r>
        <w:r>
          <w:rPr>
            <w:noProof/>
            <w:webHidden/>
          </w:rPr>
          <w:t>56</w:t>
        </w:r>
        <w:r>
          <w:rPr>
            <w:noProof/>
            <w:webHidden/>
          </w:rPr>
          <w:fldChar w:fldCharType="end"/>
        </w:r>
      </w:hyperlink>
    </w:p>
    <w:p w14:paraId="00797F03" w14:textId="7DBD5B60" w:rsidR="001C6946" w:rsidRDefault="001C6946">
      <w:pPr>
        <w:pStyle w:val="TOC3"/>
        <w:rPr>
          <w:rFonts w:asciiTheme="minorHAnsi" w:eastAsiaTheme="minorEastAsia" w:hAnsiTheme="minorHAnsi" w:cstheme="minorBidi"/>
          <w:noProof/>
          <w:sz w:val="22"/>
          <w:szCs w:val="22"/>
        </w:rPr>
      </w:pPr>
      <w:hyperlink w:anchor="_Toc463469689" w:history="1">
        <w:r w:rsidRPr="00971E6F">
          <w:rPr>
            <w:rStyle w:val="Hyperlink"/>
            <w:noProof/>
          </w:rPr>
          <w:t>6.6.13</w:t>
        </w:r>
        <w:r>
          <w:rPr>
            <w:rFonts w:asciiTheme="minorHAnsi" w:eastAsiaTheme="minorEastAsia" w:hAnsiTheme="minorHAnsi" w:cstheme="minorBidi"/>
            <w:noProof/>
            <w:sz w:val="22"/>
            <w:szCs w:val="22"/>
          </w:rPr>
          <w:tab/>
        </w:r>
        <w:r w:rsidRPr="00971E6F">
          <w:rPr>
            <w:rStyle w:val="Hyperlink"/>
            <w:noProof/>
          </w:rPr>
          <w:t>Class Prefix</w:t>
        </w:r>
        <w:r>
          <w:rPr>
            <w:noProof/>
            <w:webHidden/>
          </w:rPr>
          <w:tab/>
        </w:r>
        <w:r>
          <w:rPr>
            <w:noProof/>
            <w:webHidden/>
          </w:rPr>
          <w:fldChar w:fldCharType="begin"/>
        </w:r>
        <w:r>
          <w:rPr>
            <w:noProof/>
            <w:webHidden/>
          </w:rPr>
          <w:instrText xml:space="preserve"> PAGEREF _Toc463469689 \h </w:instrText>
        </w:r>
        <w:r>
          <w:rPr>
            <w:noProof/>
            <w:webHidden/>
          </w:rPr>
        </w:r>
        <w:r>
          <w:rPr>
            <w:noProof/>
            <w:webHidden/>
          </w:rPr>
          <w:fldChar w:fldCharType="separate"/>
        </w:r>
        <w:r>
          <w:rPr>
            <w:noProof/>
            <w:webHidden/>
          </w:rPr>
          <w:t>56</w:t>
        </w:r>
        <w:r>
          <w:rPr>
            <w:noProof/>
            <w:webHidden/>
          </w:rPr>
          <w:fldChar w:fldCharType="end"/>
        </w:r>
      </w:hyperlink>
    </w:p>
    <w:p w14:paraId="500A4212" w14:textId="2794FDBA" w:rsidR="001C6946" w:rsidRDefault="001C6946">
      <w:pPr>
        <w:pStyle w:val="TOC3"/>
        <w:rPr>
          <w:rFonts w:asciiTheme="minorHAnsi" w:eastAsiaTheme="minorEastAsia" w:hAnsiTheme="minorHAnsi" w:cstheme="minorBidi"/>
          <w:noProof/>
          <w:sz w:val="22"/>
          <w:szCs w:val="22"/>
        </w:rPr>
      </w:pPr>
      <w:hyperlink w:anchor="_Toc463469690" w:history="1">
        <w:r w:rsidRPr="00971E6F">
          <w:rPr>
            <w:rStyle w:val="Hyperlink"/>
            <w:noProof/>
          </w:rPr>
          <w:t>6.6.14</w:t>
        </w:r>
        <w:r>
          <w:rPr>
            <w:rFonts w:asciiTheme="minorHAnsi" w:eastAsiaTheme="minorEastAsia" w:hAnsiTheme="minorHAnsi" w:cstheme="minorBidi"/>
            <w:noProof/>
            <w:sz w:val="22"/>
            <w:szCs w:val="22"/>
          </w:rPr>
          <w:tab/>
        </w:r>
        <w:r w:rsidRPr="00971E6F">
          <w:rPr>
            <w:rStyle w:val="Hyperlink"/>
            <w:noProof/>
          </w:rPr>
          <w:t>Association Scope</w:t>
        </w:r>
        <w:r>
          <w:rPr>
            <w:noProof/>
            <w:webHidden/>
          </w:rPr>
          <w:tab/>
        </w:r>
        <w:r>
          <w:rPr>
            <w:noProof/>
            <w:webHidden/>
          </w:rPr>
          <w:fldChar w:fldCharType="begin"/>
        </w:r>
        <w:r>
          <w:rPr>
            <w:noProof/>
            <w:webHidden/>
          </w:rPr>
          <w:instrText xml:space="preserve"> PAGEREF _Toc463469690 \h </w:instrText>
        </w:r>
        <w:r>
          <w:rPr>
            <w:noProof/>
            <w:webHidden/>
          </w:rPr>
        </w:r>
        <w:r>
          <w:rPr>
            <w:noProof/>
            <w:webHidden/>
          </w:rPr>
          <w:fldChar w:fldCharType="separate"/>
        </w:r>
        <w:r>
          <w:rPr>
            <w:noProof/>
            <w:webHidden/>
          </w:rPr>
          <w:t>56</w:t>
        </w:r>
        <w:r>
          <w:rPr>
            <w:noProof/>
            <w:webHidden/>
          </w:rPr>
          <w:fldChar w:fldCharType="end"/>
        </w:r>
      </w:hyperlink>
    </w:p>
    <w:p w14:paraId="34959E48" w14:textId="28BDEC57" w:rsidR="001C6946" w:rsidRDefault="001C6946">
      <w:pPr>
        <w:pStyle w:val="TOC3"/>
        <w:rPr>
          <w:rFonts w:asciiTheme="minorHAnsi" w:eastAsiaTheme="minorEastAsia" w:hAnsiTheme="minorHAnsi" w:cstheme="minorBidi"/>
          <w:noProof/>
          <w:sz w:val="22"/>
          <w:szCs w:val="22"/>
        </w:rPr>
      </w:pPr>
      <w:hyperlink w:anchor="_Toc463469691" w:history="1">
        <w:r w:rsidRPr="00971E6F">
          <w:rPr>
            <w:rStyle w:val="Hyperlink"/>
            <w:noProof/>
          </w:rPr>
          <w:t>6.6.15</w:t>
        </w:r>
        <w:r>
          <w:rPr>
            <w:rFonts w:asciiTheme="minorHAnsi" w:eastAsiaTheme="minorEastAsia" w:hAnsiTheme="minorHAnsi" w:cstheme="minorBidi"/>
            <w:noProof/>
            <w:sz w:val="22"/>
            <w:szCs w:val="22"/>
          </w:rPr>
          <w:tab/>
        </w:r>
        <w:r w:rsidRPr="00971E6F">
          <w:rPr>
            <w:rStyle w:val="Hyperlink"/>
            <w:noProof/>
          </w:rPr>
          <w:t>Association Scope Reference</w:t>
        </w:r>
        <w:r>
          <w:rPr>
            <w:noProof/>
            <w:webHidden/>
          </w:rPr>
          <w:tab/>
        </w:r>
        <w:r>
          <w:rPr>
            <w:noProof/>
            <w:webHidden/>
          </w:rPr>
          <w:fldChar w:fldCharType="begin"/>
        </w:r>
        <w:r>
          <w:rPr>
            <w:noProof/>
            <w:webHidden/>
          </w:rPr>
          <w:instrText xml:space="preserve"> PAGEREF _Toc463469691 \h </w:instrText>
        </w:r>
        <w:r>
          <w:rPr>
            <w:noProof/>
            <w:webHidden/>
          </w:rPr>
        </w:r>
        <w:r>
          <w:rPr>
            <w:noProof/>
            <w:webHidden/>
          </w:rPr>
          <w:fldChar w:fldCharType="separate"/>
        </w:r>
        <w:r>
          <w:rPr>
            <w:noProof/>
            <w:webHidden/>
          </w:rPr>
          <w:t>57</w:t>
        </w:r>
        <w:r>
          <w:rPr>
            <w:noProof/>
            <w:webHidden/>
          </w:rPr>
          <w:fldChar w:fldCharType="end"/>
        </w:r>
      </w:hyperlink>
    </w:p>
    <w:p w14:paraId="6AE60B1E" w14:textId="098AD6A7" w:rsidR="001C6946" w:rsidRDefault="001C6946">
      <w:pPr>
        <w:pStyle w:val="TOC3"/>
        <w:rPr>
          <w:rFonts w:asciiTheme="minorHAnsi" w:eastAsiaTheme="minorEastAsia" w:hAnsiTheme="minorHAnsi" w:cstheme="minorBidi"/>
          <w:noProof/>
          <w:sz w:val="22"/>
          <w:szCs w:val="22"/>
        </w:rPr>
      </w:pPr>
      <w:hyperlink w:anchor="_Toc463469692" w:history="1">
        <w:r w:rsidRPr="00971E6F">
          <w:rPr>
            <w:rStyle w:val="Hyperlink"/>
            <w:noProof/>
          </w:rPr>
          <w:t>6.6.16</w:t>
        </w:r>
        <w:r>
          <w:rPr>
            <w:rFonts w:asciiTheme="minorHAnsi" w:eastAsiaTheme="minorEastAsia" w:hAnsiTheme="minorHAnsi" w:cstheme="minorBidi"/>
            <w:noProof/>
            <w:sz w:val="22"/>
            <w:szCs w:val="22"/>
          </w:rPr>
          <w:tab/>
        </w:r>
        <w:r w:rsidRPr="00971E6F">
          <w:rPr>
            <w:rStyle w:val="Hyperlink"/>
            <w:noProof/>
          </w:rPr>
          <w:t>Association Statement</w:t>
        </w:r>
        <w:r>
          <w:rPr>
            <w:noProof/>
            <w:webHidden/>
          </w:rPr>
          <w:tab/>
        </w:r>
        <w:r>
          <w:rPr>
            <w:noProof/>
            <w:webHidden/>
          </w:rPr>
          <w:fldChar w:fldCharType="begin"/>
        </w:r>
        <w:r>
          <w:rPr>
            <w:noProof/>
            <w:webHidden/>
          </w:rPr>
          <w:instrText xml:space="preserve"> PAGEREF _Toc463469692 \h </w:instrText>
        </w:r>
        <w:r>
          <w:rPr>
            <w:noProof/>
            <w:webHidden/>
          </w:rPr>
        </w:r>
        <w:r>
          <w:rPr>
            <w:noProof/>
            <w:webHidden/>
          </w:rPr>
          <w:fldChar w:fldCharType="separate"/>
        </w:r>
        <w:r>
          <w:rPr>
            <w:noProof/>
            <w:webHidden/>
          </w:rPr>
          <w:t>57</w:t>
        </w:r>
        <w:r>
          <w:rPr>
            <w:noProof/>
            <w:webHidden/>
          </w:rPr>
          <w:fldChar w:fldCharType="end"/>
        </w:r>
      </w:hyperlink>
    </w:p>
    <w:p w14:paraId="16456B5F" w14:textId="0E3A4CE3" w:rsidR="001C6946" w:rsidRDefault="001C6946">
      <w:pPr>
        <w:pStyle w:val="TOC2"/>
        <w:rPr>
          <w:rFonts w:asciiTheme="minorHAnsi" w:eastAsiaTheme="minorEastAsia" w:hAnsiTheme="minorHAnsi" w:cstheme="minorBidi"/>
          <w:noProof/>
          <w:sz w:val="22"/>
          <w:szCs w:val="22"/>
        </w:rPr>
      </w:pPr>
      <w:hyperlink w:anchor="_Toc463469693" w:history="1">
        <w:r w:rsidRPr="00971E6F">
          <w:rPr>
            <w:rStyle w:val="Hyperlink"/>
            <w:noProof/>
          </w:rPr>
          <w:t>6.7</w:t>
        </w:r>
        <w:r>
          <w:rPr>
            <w:rFonts w:asciiTheme="minorHAnsi" w:eastAsiaTheme="minorEastAsia" w:hAnsiTheme="minorHAnsi" w:cstheme="minorBidi"/>
            <w:noProof/>
            <w:sz w:val="22"/>
            <w:szCs w:val="22"/>
          </w:rPr>
          <w:tab/>
        </w:r>
        <w:r w:rsidRPr="00971E6F">
          <w:rPr>
            <w:rStyle w:val="Hyperlink"/>
            <w:noProof/>
          </w:rPr>
          <w:t>SIMF Conceptual Model::Mapping</w:t>
        </w:r>
        <w:r>
          <w:rPr>
            <w:noProof/>
            <w:webHidden/>
          </w:rPr>
          <w:tab/>
        </w:r>
        <w:r>
          <w:rPr>
            <w:noProof/>
            <w:webHidden/>
          </w:rPr>
          <w:fldChar w:fldCharType="begin"/>
        </w:r>
        <w:r>
          <w:rPr>
            <w:noProof/>
            <w:webHidden/>
          </w:rPr>
          <w:instrText xml:space="preserve"> PAGEREF _Toc463469693 \h </w:instrText>
        </w:r>
        <w:r>
          <w:rPr>
            <w:noProof/>
            <w:webHidden/>
          </w:rPr>
        </w:r>
        <w:r>
          <w:rPr>
            <w:noProof/>
            <w:webHidden/>
          </w:rPr>
          <w:fldChar w:fldCharType="separate"/>
        </w:r>
        <w:r>
          <w:rPr>
            <w:noProof/>
            <w:webHidden/>
          </w:rPr>
          <w:t>58</w:t>
        </w:r>
        <w:r>
          <w:rPr>
            <w:noProof/>
            <w:webHidden/>
          </w:rPr>
          <w:fldChar w:fldCharType="end"/>
        </w:r>
      </w:hyperlink>
    </w:p>
    <w:p w14:paraId="0034DD87" w14:textId="75B0C1AF" w:rsidR="001C6946" w:rsidRDefault="001C6946">
      <w:pPr>
        <w:pStyle w:val="TOC3"/>
        <w:rPr>
          <w:rFonts w:asciiTheme="minorHAnsi" w:eastAsiaTheme="minorEastAsia" w:hAnsiTheme="minorHAnsi" w:cstheme="minorBidi"/>
          <w:noProof/>
          <w:sz w:val="22"/>
          <w:szCs w:val="22"/>
        </w:rPr>
      </w:pPr>
      <w:hyperlink w:anchor="_Toc463469694" w:history="1">
        <w:r w:rsidRPr="00971E6F">
          <w:rPr>
            <w:rStyle w:val="Hyperlink"/>
            <w:noProof/>
          </w:rPr>
          <w:t>6.7.1</w:t>
        </w:r>
        <w:r>
          <w:rPr>
            <w:rFonts w:asciiTheme="minorHAnsi" w:eastAsiaTheme="minorEastAsia" w:hAnsiTheme="minorHAnsi" w:cstheme="minorBidi"/>
            <w:noProof/>
            <w:sz w:val="22"/>
            <w:szCs w:val="22"/>
          </w:rPr>
          <w:tab/>
        </w:r>
        <w:r w:rsidRPr="00971E6F">
          <w:rPr>
            <w:rStyle w:val="Hyperlink"/>
            <w:noProof/>
          </w:rPr>
          <w:t>Diagram: Facades</w:t>
        </w:r>
        <w:r>
          <w:rPr>
            <w:noProof/>
            <w:webHidden/>
          </w:rPr>
          <w:tab/>
        </w:r>
        <w:r>
          <w:rPr>
            <w:noProof/>
            <w:webHidden/>
          </w:rPr>
          <w:fldChar w:fldCharType="begin"/>
        </w:r>
        <w:r>
          <w:rPr>
            <w:noProof/>
            <w:webHidden/>
          </w:rPr>
          <w:instrText xml:space="preserve"> PAGEREF _Toc463469694 \h </w:instrText>
        </w:r>
        <w:r>
          <w:rPr>
            <w:noProof/>
            <w:webHidden/>
          </w:rPr>
        </w:r>
        <w:r>
          <w:rPr>
            <w:noProof/>
            <w:webHidden/>
          </w:rPr>
          <w:fldChar w:fldCharType="separate"/>
        </w:r>
        <w:r>
          <w:rPr>
            <w:noProof/>
            <w:webHidden/>
          </w:rPr>
          <w:t>58</w:t>
        </w:r>
        <w:r>
          <w:rPr>
            <w:noProof/>
            <w:webHidden/>
          </w:rPr>
          <w:fldChar w:fldCharType="end"/>
        </w:r>
      </w:hyperlink>
    </w:p>
    <w:p w14:paraId="0723387F" w14:textId="6CA4C830" w:rsidR="001C6946" w:rsidRDefault="001C6946">
      <w:pPr>
        <w:pStyle w:val="TOC3"/>
        <w:rPr>
          <w:rFonts w:asciiTheme="minorHAnsi" w:eastAsiaTheme="minorEastAsia" w:hAnsiTheme="minorHAnsi" w:cstheme="minorBidi"/>
          <w:noProof/>
          <w:sz w:val="22"/>
          <w:szCs w:val="22"/>
        </w:rPr>
      </w:pPr>
      <w:hyperlink w:anchor="_Toc463469695" w:history="1">
        <w:r w:rsidRPr="00971E6F">
          <w:rPr>
            <w:rStyle w:val="Hyperlink"/>
            <w:noProof/>
          </w:rPr>
          <w:t>6.7.2</w:t>
        </w:r>
        <w:r>
          <w:rPr>
            <w:rFonts w:asciiTheme="minorHAnsi" w:eastAsiaTheme="minorEastAsia" w:hAnsiTheme="minorHAnsi" w:cstheme="minorBidi"/>
            <w:noProof/>
            <w:sz w:val="22"/>
            <w:szCs w:val="22"/>
          </w:rPr>
          <w:tab/>
        </w:r>
        <w:r w:rsidRPr="00971E6F">
          <w:rPr>
            <w:rStyle w:val="Hyperlink"/>
            <w:noProof/>
          </w:rPr>
          <w:t>Diagram: Mapping Rules</w:t>
        </w:r>
        <w:r>
          <w:rPr>
            <w:noProof/>
            <w:webHidden/>
          </w:rPr>
          <w:tab/>
        </w:r>
        <w:r>
          <w:rPr>
            <w:noProof/>
            <w:webHidden/>
          </w:rPr>
          <w:fldChar w:fldCharType="begin"/>
        </w:r>
        <w:r>
          <w:rPr>
            <w:noProof/>
            <w:webHidden/>
          </w:rPr>
          <w:instrText xml:space="preserve"> PAGEREF _Toc463469695 \h </w:instrText>
        </w:r>
        <w:r>
          <w:rPr>
            <w:noProof/>
            <w:webHidden/>
          </w:rPr>
        </w:r>
        <w:r>
          <w:rPr>
            <w:noProof/>
            <w:webHidden/>
          </w:rPr>
          <w:fldChar w:fldCharType="separate"/>
        </w:r>
        <w:r>
          <w:rPr>
            <w:noProof/>
            <w:webHidden/>
          </w:rPr>
          <w:t>58</w:t>
        </w:r>
        <w:r>
          <w:rPr>
            <w:noProof/>
            <w:webHidden/>
          </w:rPr>
          <w:fldChar w:fldCharType="end"/>
        </w:r>
      </w:hyperlink>
    </w:p>
    <w:p w14:paraId="6D3B194E" w14:textId="05B94153" w:rsidR="001C6946" w:rsidRDefault="001C6946">
      <w:pPr>
        <w:pStyle w:val="TOC3"/>
        <w:rPr>
          <w:rFonts w:asciiTheme="minorHAnsi" w:eastAsiaTheme="minorEastAsia" w:hAnsiTheme="minorHAnsi" w:cstheme="minorBidi"/>
          <w:noProof/>
          <w:sz w:val="22"/>
          <w:szCs w:val="22"/>
        </w:rPr>
      </w:pPr>
      <w:hyperlink w:anchor="_Toc463469696" w:history="1">
        <w:r w:rsidRPr="00971E6F">
          <w:rPr>
            <w:rStyle w:val="Hyperlink"/>
            <w:noProof/>
          </w:rPr>
          <w:t>6.7.3</w:t>
        </w:r>
        <w:r>
          <w:rPr>
            <w:rFonts w:asciiTheme="minorHAnsi" w:eastAsiaTheme="minorEastAsia" w:hAnsiTheme="minorHAnsi" w:cstheme="minorBidi"/>
            <w:noProof/>
            <w:sz w:val="22"/>
            <w:szCs w:val="22"/>
          </w:rPr>
          <w:tab/>
        </w:r>
        <w:r w:rsidRPr="00971E6F">
          <w:rPr>
            <w:rStyle w:val="Hyperlink"/>
            <w:noProof/>
          </w:rPr>
          <w:t>Class Computed Facade</w:t>
        </w:r>
        <w:r>
          <w:rPr>
            <w:noProof/>
            <w:webHidden/>
          </w:rPr>
          <w:tab/>
        </w:r>
        <w:r>
          <w:rPr>
            <w:noProof/>
            <w:webHidden/>
          </w:rPr>
          <w:fldChar w:fldCharType="begin"/>
        </w:r>
        <w:r>
          <w:rPr>
            <w:noProof/>
            <w:webHidden/>
          </w:rPr>
          <w:instrText xml:space="preserve"> PAGEREF _Toc463469696 \h </w:instrText>
        </w:r>
        <w:r>
          <w:rPr>
            <w:noProof/>
            <w:webHidden/>
          </w:rPr>
        </w:r>
        <w:r>
          <w:rPr>
            <w:noProof/>
            <w:webHidden/>
          </w:rPr>
          <w:fldChar w:fldCharType="separate"/>
        </w:r>
        <w:r>
          <w:rPr>
            <w:noProof/>
            <w:webHidden/>
          </w:rPr>
          <w:t>59</w:t>
        </w:r>
        <w:r>
          <w:rPr>
            <w:noProof/>
            <w:webHidden/>
          </w:rPr>
          <w:fldChar w:fldCharType="end"/>
        </w:r>
      </w:hyperlink>
    </w:p>
    <w:p w14:paraId="0F46C442" w14:textId="43BF75A9" w:rsidR="001C6946" w:rsidRDefault="001C6946">
      <w:pPr>
        <w:pStyle w:val="TOC3"/>
        <w:rPr>
          <w:rFonts w:asciiTheme="minorHAnsi" w:eastAsiaTheme="minorEastAsia" w:hAnsiTheme="minorHAnsi" w:cstheme="minorBidi"/>
          <w:noProof/>
          <w:sz w:val="22"/>
          <w:szCs w:val="22"/>
        </w:rPr>
      </w:pPr>
      <w:hyperlink w:anchor="_Toc463469697" w:history="1">
        <w:r w:rsidRPr="00971E6F">
          <w:rPr>
            <w:rStyle w:val="Hyperlink"/>
            <w:noProof/>
          </w:rPr>
          <w:t>6.7.4</w:t>
        </w:r>
        <w:r>
          <w:rPr>
            <w:rFonts w:asciiTheme="minorHAnsi" w:eastAsiaTheme="minorEastAsia" w:hAnsiTheme="minorHAnsi" w:cstheme="minorBidi"/>
            <w:noProof/>
            <w:sz w:val="22"/>
            <w:szCs w:val="22"/>
          </w:rPr>
          <w:tab/>
        </w:r>
        <w:r w:rsidRPr="00971E6F">
          <w:rPr>
            <w:rStyle w:val="Hyperlink"/>
            <w:noProof/>
          </w:rPr>
          <w:t>Association Concrete Map End</w:t>
        </w:r>
        <w:r>
          <w:rPr>
            <w:noProof/>
            <w:webHidden/>
          </w:rPr>
          <w:tab/>
        </w:r>
        <w:r>
          <w:rPr>
            <w:noProof/>
            <w:webHidden/>
          </w:rPr>
          <w:fldChar w:fldCharType="begin"/>
        </w:r>
        <w:r>
          <w:rPr>
            <w:noProof/>
            <w:webHidden/>
          </w:rPr>
          <w:instrText xml:space="preserve"> PAGEREF _Toc463469697 \h </w:instrText>
        </w:r>
        <w:r>
          <w:rPr>
            <w:noProof/>
            <w:webHidden/>
          </w:rPr>
        </w:r>
        <w:r>
          <w:rPr>
            <w:noProof/>
            <w:webHidden/>
          </w:rPr>
          <w:fldChar w:fldCharType="separate"/>
        </w:r>
        <w:r>
          <w:rPr>
            <w:noProof/>
            <w:webHidden/>
          </w:rPr>
          <w:t>59</w:t>
        </w:r>
        <w:r>
          <w:rPr>
            <w:noProof/>
            <w:webHidden/>
          </w:rPr>
          <w:fldChar w:fldCharType="end"/>
        </w:r>
      </w:hyperlink>
    </w:p>
    <w:p w14:paraId="28E3D725" w14:textId="0AFA1075" w:rsidR="001C6946" w:rsidRDefault="001C6946">
      <w:pPr>
        <w:pStyle w:val="TOC3"/>
        <w:rPr>
          <w:rFonts w:asciiTheme="minorHAnsi" w:eastAsiaTheme="minorEastAsia" w:hAnsiTheme="minorHAnsi" w:cstheme="minorBidi"/>
          <w:noProof/>
          <w:sz w:val="22"/>
          <w:szCs w:val="22"/>
        </w:rPr>
      </w:pPr>
      <w:hyperlink w:anchor="_Toc463469698" w:history="1">
        <w:r w:rsidRPr="00971E6F">
          <w:rPr>
            <w:rStyle w:val="Hyperlink"/>
            <w:noProof/>
          </w:rPr>
          <w:t>6.7.5</w:t>
        </w:r>
        <w:r>
          <w:rPr>
            <w:rFonts w:asciiTheme="minorHAnsi" w:eastAsiaTheme="minorEastAsia" w:hAnsiTheme="minorHAnsi" w:cstheme="minorBidi"/>
            <w:noProof/>
            <w:sz w:val="22"/>
            <w:szCs w:val="22"/>
          </w:rPr>
          <w:tab/>
        </w:r>
        <w:r w:rsidRPr="00971E6F">
          <w:rPr>
            <w:rStyle w:val="Hyperlink"/>
            <w:noProof/>
          </w:rPr>
          <w:t>Association Concrete Pattern Relation</w:t>
        </w:r>
        <w:r>
          <w:rPr>
            <w:noProof/>
            <w:webHidden/>
          </w:rPr>
          <w:tab/>
        </w:r>
        <w:r>
          <w:rPr>
            <w:noProof/>
            <w:webHidden/>
          </w:rPr>
          <w:fldChar w:fldCharType="begin"/>
        </w:r>
        <w:r>
          <w:rPr>
            <w:noProof/>
            <w:webHidden/>
          </w:rPr>
          <w:instrText xml:space="preserve"> PAGEREF _Toc463469698 \h </w:instrText>
        </w:r>
        <w:r>
          <w:rPr>
            <w:noProof/>
            <w:webHidden/>
          </w:rPr>
        </w:r>
        <w:r>
          <w:rPr>
            <w:noProof/>
            <w:webHidden/>
          </w:rPr>
          <w:fldChar w:fldCharType="separate"/>
        </w:r>
        <w:r>
          <w:rPr>
            <w:noProof/>
            <w:webHidden/>
          </w:rPr>
          <w:t>59</w:t>
        </w:r>
        <w:r>
          <w:rPr>
            <w:noProof/>
            <w:webHidden/>
          </w:rPr>
          <w:fldChar w:fldCharType="end"/>
        </w:r>
      </w:hyperlink>
    </w:p>
    <w:p w14:paraId="47C15EA3" w14:textId="09012751" w:rsidR="001C6946" w:rsidRDefault="001C6946">
      <w:pPr>
        <w:pStyle w:val="TOC3"/>
        <w:rPr>
          <w:rFonts w:asciiTheme="minorHAnsi" w:eastAsiaTheme="minorEastAsia" w:hAnsiTheme="minorHAnsi" w:cstheme="minorBidi"/>
          <w:noProof/>
          <w:sz w:val="22"/>
          <w:szCs w:val="22"/>
        </w:rPr>
      </w:pPr>
      <w:hyperlink w:anchor="_Toc463469699" w:history="1">
        <w:r w:rsidRPr="00971E6F">
          <w:rPr>
            <w:rStyle w:val="Hyperlink"/>
            <w:noProof/>
          </w:rPr>
          <w:t>6.7.6</w:t>
        </w:r>
        <w:r>
          <w:rPr>
            <w:rFonts w:asciiTheme="minorHAnsi" w:eastAsiaTheme="minorEastAsia" w:hAnsiTheme="minorHAnsi" w:cstheme="minorBidi"/>
            <w:noProof/>
            <w:sz w:val="22"/>
            <w:szCs w:val="22"/>
          </w:rPr>
          <w:tab/>
        </w:r>
        <w:r w:rsidRPr="00971E6F">
          <w:rPr>
            <w:rStyle w:val="Hyperlink"/>
            <w:noProof/>
          </w:rPr>
          <w:t>Class Facade</w:t>
        </w:r>
        <w:r>
          <w:rPr>
            <w:noProof/>
            <w:webHidden/>
          </w:rPr>
          <w:tab/>
        </w:r>
        <w:r>
          <w:rPr>
            <w:noProof/>
            <w:webHidden/>
          </w:rPr>
          <w:fldChar w:fldCharType="begin"/>
        </w:r>
        <w:r>
          <w:rPr>
            <w:noProof/>
            <w:webHidden/>
          </w:rPr>
          <w:instrText xml:space="preserve"> PAGEREF _Toc463469699 \h </w:instrText>
        </w:r>
        <w:r>
          <w:rPr>
            <w:noProof/>
            <w:webHidden/>
          </w:rPr>
        </w:r>
        <w:r>
          <w:rPr>
            <w:noProof/>
            <w:webHidden/>
          </w:rPr>
          <w:fldChar w:fldCharType="separate"/>
        </w:r>
        <w:r>
          <w:rPr>
            <w:noProof/>
            <w:webHidden/>
          </w:rPr>
          <w:t>59</w:t>
        </w:r>
        <w:r>
          <w:rPr>
            <w:noProof/>
            <w:webHidden/>
          </w:rPr>
          <w:fldChar w:fldCharType="end"/>
        </w:r>
      </w:hyperlink>
    </w:p>
    <w:p w14:paraId="605875E5" w14:textId="0EA0031F" w:rsidR="001C6946" w:rsidRDefault="001C6946">
      <w:pPr>
        <w:pStyle w:val="TOC3"/>
        <w:rPr>
          <w:rFonts w:asciiTheme="minorHAnsi" w:eastAsiaTheme="minorEastAsia" w:hAnsiTheme="minorHAnsi" w:cstheme="minorBidi"/>
          <w:noProof/>
          <w:sz w:val="22"/>
          <w:szCs w:val="22"/>
        </w:rPr>
      </w:pPr>
      <w:hyperlink w:anchor="_Toc463469700" w:history="1">
        <w:r w:rsidRPr="00971E6F">
          <w:rPr>
            <w:rStyle w:val="Hyperlink"/>
            <w:noProof/>
          </w:rPr>
          <w:t>6.7.7</w:t>
        </w:r>
        <w:r>
          <w:rPr>
            <w:rFonts w:asciiTheme="minorHAnsi" w:eastAsiaTheme="minorEastAsia" w:hAnsiTheme="minorHAnsi" w:cstheme="minorBidi"/>
            <w:noProof/>
            <w:sz w:val="22"/>
            <w:szCs w:val="22"/>
          </w:rPr>
          <w:tab/>
        </w:r>
        <w:r w:rsidRPr="00971E6F">
          <w:rPr>
            <w:rStyle w:val="Hyperlink"/>
            <w:noProof/>
          </w:rPr>
          <w:t>Association Map Rule Type Assertion</w:t>
        </w:r>
        <w:r>
          <w:rPr>
            <w:noProof/>
            <w:webHidden/>
          </w:rPr>
          <w:tab/>
        </w:r>
        <w:r>
          <w:rPr>
            <w:noProof/>
            <w:webHidden/>
          </w:rPr>
          <w:fldChar w:fldCharType="begin"/>
        </w:r>
        <w:r>
          <w:rPr>
            <w:noProof/>
            <w:webHidden/>
          </w:rPr>
          <w:instrText xml:space="preserve"> PAGEREF _Toc463469700 \h </w:instrText>
        </w:r>
        <w:r>
          <w:rPr>
            <w:noProof/>
            <w:webHidden/>
          </w:rPr>
        </w:r>
        <w:r>
          <w:rPr>
            <w:noProof/>
            <w:webHidden/>
          </w:rPr>
          <w:fldChar w:fldCharType="separate"/>
        </w:r>
        <w:r>
          <w:rPr>
            <w:noProof/>
            <w:webHidden/>
          </w:rPr>
          <w:t>59</w:t>
        </w:r>
        <w:r>
          <w:rPr>
            <w:noProof/>
            <w:webHidden/>
          </w:rPr>
          <w:fldChar w:fldCharType="end"/>
        </w:r>
      </w:hyperlink>
    </w:p>
    <w:p w14:paraId="3CAFB47F" w14:textId="722BB0A6" w:rsidR="001C6946" w:rsidRDefault="001C6946">
      <w:pPr>
        <w:pStyle w:val="TOC3"/>
        <w:rPr>
          <w:rFonts w:asciiTheme="minorHAnsi" w:eastAsiaTheme="minorEastAsia" w:hAnsiTheme="minorHAnsi" w:cstheme="minorBidi"/>
          <w:noProof/>
          <w:sz w:val="22"/>
          <w:szCs w:val="22"/>
        </w:rPr>
      </w:pPr>
      <w:hyperlink w:anchor="_Toc463469701" w:history="1">
        <w:r w:rsidRPr="00971E6F">
          <w:rPr>
            <w:rStyle w:val="Hyperlink"/>
            <w:noProof/>
          </w:rPr>
          <w:t>6.7.8</w:t>
        </w:r>
        <w:r>
          <w:rPr>
            <w:rFonts w:asciiTheme="minorHAnsi" w:eastAsiaTheme="minorEastAsia" w:hAnsiTheme="minorHAnsi" w:cstheme="minorBidi"/>
            <w:noProof/>
            <w:sz w:val="22"/>
            <w:szCs w:val="22"/>
          </w:rPr>
          <w:tab/>
        </w:r>
        <w:r w:rsidRPr="00971E6F">
          <w:rPr>
            <w:rStyle w:val="Hyperlink"/>
            <w:noProof/>
          </w:rPr>
          <w:t>Association Mapped Property</w:t>
        </w:r>
        <w:r>
          <w:rPr>
            <w:noProof/>
            <w:webHidden/>
          </w:rPr>
          <w:tab/>
        </w:r>
        <w:r>
          <w:rPr>
            <w:noProof/>
            <w:webHidden/>
          </w:rPr>
          <w:fldChar w:fldCharType="begin"/>
        </w:r>
        <w:r>
          <w:rPr>
            <w:noProof/>
            <w:webHidden/>
          </w:rPr>
          <w:instrText xml:space="preserve"> PAGEREF _Toc463469701 \h </w:instrText>
        </w:r>
        <w:r>
          <w:rPr>
            <w:noProof/>
            <w:webHidden/>
          </w:rPr>
        </w:r>
        <w:r>
          <w:rPr>
            <w:noProof/>
            <w:webHidden/>
          </w:rPr>
          <w:fldChar w:fldCharType="separate"/>
        </w:r>
        <w:r>
          <w:rPr>
            <w:noProof/>
            <w:webHidden/>
          </w:rPr>
          <w:t>60</w:t>
        </w:r>
        <w:r>
          <w:rPr>
            <w:noProof/>
            <w:webHidden/>
          </w:rPr>
          <w:fldChar w:fldCharType="end"/>
        </w:r>
      </w:hyperlink>
    </w:p>
    <w:p w14:paraId="3BAC51F7" w14:textId="7AAABECA" w:rsidR="001C6946" w:rsidRDefault="001C6946">
      <w:pPr>
        <w:pStyle w:val="TOC3"/>
        <w:rPr>
          <w:rFonts w:asciiTheme="minorHAnsi" w:eastAsiaTheme="minorEastAsia" w:hAnsiTheme="minorHAnsi" w:cstheme="minorBidi"/>
          <w:noProof/>
          <w:sz w:val="22"/>
          <w:szCs w:val="22"/>
        </w:rPr>
      </w:pPr>
      <w:hyperlink w:anchor="_Toc463469702" w:history="1">
        <w:r w:rsidRPr="00971E6F">
          <w:rPr>
            <w:rStyle w:val="Hyperlink"/>
            <w:noProof/>
          </w:rPr>
          <w:t>6.7.9</w:t>
        </w:r>
        <w:r>
          <w:rPr>
            <w:rFonts w:asciiTheme="minorHAnsi" w:eastAsiaTheme="minorEastAsia" w:hAnsiTheme="minorHAnsi" w:cstheme="minorBidi"/>
            <w:noProof/>
            <w:sz w:val="22"/>
            <w:szCs w:val="22"/>
          </w:rPr>
          <w:tab/>
        </w:r>
        <w:r w:rsidRPr="00971E6F">
          <w:rPr>
            <w:rStyle w:val="Hyperlink"/>
            <w:noProof/>
          </w:rPr>
          <w:t>Association Mapped Relationship</w:t>
        </w:r>
        <w:r>
          <w:rPr>
            <w:noProof/>
            <w:webHidden/>
          </w:rPr>
          <w:tab/>
        </w:r>
        <w:r>
          <w:rPr>
            <w:noProof/>
            <w:webHidden/>
          </w:rPr>
          <w:fldChar w:fldCharType="begin"/>
        </w:r>
        <w:r>
          <w:rPr>
            <w:noProof/>
            <w:webHidden/>
          </w:rPr>
          <w:instrText xml:space="preserve"> PAGEREF _Toc463469702 \h </w:instrText>
        </w:r>
        <w:r>
          <w:rPr>
            <w:noProof/>
            <w:webHidden/>
          </w:rPr>
        </w:r>
        <w:r>
          <w:rPr>
            <w:noProof/>
            <w:webHidden/>
          </w:rPr>
          <w:fldChar w:fldCharType="separate"/>
        </w:r>
        <w:r>
          <w:rPr>
            <w:noProof/>
            <w:webHidden/>
          </w:rPr>
          <w:t>60</w:t>
        </w:r>
        <w:r>
          <w:rPr>
            <w:noProof/>
            <w:webHidden/>
          </w:rPr>
          <w:fldChar w:fldCharType="end"/>
        </w:r>
      </w:hyperlink>
    </w:p>
    <w:p w14:paraId="5CD144CC" w14:textId="2B46F369" w:rsidR="001C6946" w:rsidRDefault="001C6946">
      <w:pPr>
        <w:pStyle w:val="TOC3"/>
        <w:rPr>
          <w:rFonts w:asciiTheme="minorHAnsi" w:eastAsiaTheme="minorEastAsia" w:hAnsiTheme="minorHAnsi" w:cstheme="minorBidi"/>
          <w:noProof/>
          <w:sz w:val="22"/>
          <w:szCs w:val="22"/>
        </w:rPr>
      </w:pPr>
      <w:hyperlink w:anchor="_Toc463469703" w:history="1">
        <w:r w:rsidRPr="00971E6F">
          <w:rPr>
            <w:rStyle w:val="Hyperlink"/>
            <w:noProof/>
          </w:rPr>
          <w:t>6.7.10</w:t>
        </w:r>
        <w:r>
          <w:rPr>
            <w:rFonts w:asciiTheme="minorHAnsi" w:eastAsiaTheme="minorEastAsia" w:hAnsiTheme="minorHAnsi" w:cstheme="minorBidi"/>
            <w:noProof/>
            <w:sz w:val="22"/>
            <w:szCs w:val="22"/>
          </w:rPr>
          <w:tab/>
        </w:r>
        <w:r w:rsidRPr="00971E6F">
          <w:rPr>
            <w:rStyle w:val="Hyperlink"/>
            <w:noProof/>
          </w:rPr>
          <w:t>Class Mapping</w:t>
        </w:r>
        <w:r>
          <w:rPr>
            <w:noProof/>
            <w:webHidden/>
          </w:rPr>
          <w:tab/>
        </w:r>
        <w:r>
          <w:rPr>
            <w:noProof/>
            <w:webHidden/>
          </w:rPr>
          <w:fldChar w:fldCharType="begin"/>
        </w:r>
        <w:r>
          <w:rPr>
            <w:noProof/>
            <w:webHidden/>
          </w:rPr>
          <w:instrText xml:space="preserve"> PAGEREF _Toc463469703 \h </w:instrText>
        </w:r>
        <w:r>
          <w:rPr>
            <w:noProof/>
            <w:webHidden/>
          </w:rPr>
        </w:r>
        <w:r>
          <w:rPr>
            <w:noProof/>
            <w:webHidden/>
          </w:rPr>
          <w:fldChar w:fldCharType="separate"/>
        </w:r>
        <w:r>
          <w:rPr>
            <w:noProof/>
            <w:webHidden/>
          </w:rPr>
          <w:t>60</w:t>
        </w:r>
        <w:r>
          <w:rPr>
            <w:noProof/>
            <w:webHidden/>
          </w:rPr>
          <w:fldChar w:fldCharType="end"/>
        </w:r>
      </w:hyperlink>
    </w:p>
    <w:p w14:paraId="63493EAB" w14:textId="6362CEE9" w:rsidR="001C6946" w:rsidRDefault="001C6946">
      <w:pPr>
        <w:pStyle w:val="TOC3"/>
        <w:rPr>
          <w:rFonts w:asciiTheme="minorHAnsi" w:eastAsiaTheme="minorEastAsia" w:hAnsiTheme="minorHAnsi" w:cstheme="minorBidi"/>
          <w:noProof/>
          <w:sz w:val="22"/>
          <w:szCs w:val="22"/>
        </w:rPr>
      </w:pPr>
      <w:hyperlink w:anchor="_Toc463469704" w:history="1">
        <w:r w:rsidRPr="00971E6F">
          <w:rPr>
            <w:rStyle w:val="Hyperlink"/>
            <w:noProof/>
          </w:rPr>
          <w:t>6.7.11</w:t>
        </w:r>
        <w:r>
          <w:rPr>
            <w:rFonts w:asciiTheme="minorHAnsi" w:eastAsiaTheme="minorEastAsia" w:hAnsiTheme="minorHAnsi" w:cstheme="minorBidi"/>
            <w:noProof/>
            <w:sz w:val="22"/>
            <w:szCs w:val="22"/>
          </w:rPr>
          <w:tab/>
        </w:r>
        <w:r w:rsidRPr="00971E6F">
          <w:rPr>
            <w:rStyle w:val="Hyperlink"/>
            <w:noProof/>
          </w:rPr>
          <w:t>Class Mapping Pattern</w:t>
        </w:r>
        <w:r>
          <w:rPr>
            <w:noProof/>
            <w:webHidden/>
          </w:rPr>
          <w:tab/>
        </w:r>
        <w:r>
          <w:rPr>
            <w:noProof/>
            <w:webHidden/>
          </w:rPr>
          <w:fldChar w:fldCharType="begin"/>
        </w:r>
        <w:r>
          <w:rPr>
            <w:noProof/>
            <w:webHidden/>
          </w:rPr>
          <w:instrText xml:space="preserve"> PAGEREF _Toc463469704 \h </w:instrText>
        </w:r>
        <w:r>
          <w:rPr>
            <w:noProof/>
            <w:webHidden/>
          </w:rPr>
        </w:r>
        <w:r>
          <w:rPr>
            <w:noProof/>
            <w:webHidden/>
          </w:rPr>
          <w:fldChar w:fldCharType="separate"/>
        </w:r>
        <w:r>
          <w:rPr>
            <w:noProof/>
            <w:webHidden/>
          </w:rPr>
          <w:t>60</w:t>
        </w:r>
        <w:r>
          <w:rPr>
            <w:noProof/>
            <w:webHidden/>
          </w:rPr>
          <w:fldChar w:fldCharType="end"/>
        </w:r>
      </w:hyperlink>
    </w:p>
    <w:p w14:paraId="0BF609EE" w14:textId="1B07F5B1" w:rsidR="001C6946" w:rsidRDefault="001C6946">
      <w:pPr>
        <w:pStyle w:val="TOC3"/>
        <w:rPr>
          <w:rFonts w:asciiTheme="minorHAnsi" w:eastAsiaTheme="minorEastAsia" w:hAnsiTheme="minorHAnsi" w:cstheme="minorBidi"/>
          <w:noProof/>
          <w:sz w:val="22"/>
          <w:szCs w:val="22"/>
        </w:rPr>
      </w:pPr>
      <w:hyperlink w:anchor="_Toc463469705" w:history="1">
        <w:r w:rsidRPr="00971E6F">
          <w:rPr>
            <w:rStyle w:val="Hyperlink"/>
            <w:noProof/>
          </w:rPr>
          <w:t>6.7.12</w:t>
        </w:r>
        <w:r>
          <w:rPr>
            <w:rFonts w:asciiTheme="minorHAnsi" w:eastAsiaTheme="minorEastAsia" w:hAnsiTheme="minorHAnsi" w:cstheme="minorBidi"/>
            <w:noProof/>
            <w:sz w:val="22"/>
            <w:szCs w:val="22"/>
          </w:rPr>
          <w:tab/>
        </w:r>
        <w:r w:rsidRPr="00971E6F">
          <w:rPr>
            <w:rStyle w:val="Hyperlink"/>
            <w:noProof/>
          </w:rPr>
          <w:t>Class Match Rule</w:t>
        </w:r>
        <w:r>
          <w:rPr>
            <w:noProof/>
            <w:webHidden/>
          </w:rPr>
          <w:tab/>
        </w:r>
        <w:r>
          <w:rPr>
            <w:noProof/>
            <w:webHidden/>
          </w:rPr>
          <w:fldChar w:fldCharType="begin"/>
        </w:r>
        <w:r>
          <w:rPr>
            <w:noProof/>
            <w:webHidden/>
          </w:rPr>
          <w:instrText xml:space="preserve"> PAGEREF _Toc463469705 \h </w:instrText>
        </w:r>
        <w:r>
          <w:rPr>
            <w:noProof/>
            <w:webHidden/>
          </w:rPr>
        </w:r>
        <w:r>
          <w:rPr>
            <w:noProof/>
            <w:webHidden/>
          </w:rPr>
          <w:fldChar w:fldCharType="separate"/>
        </w:r>
        <w:r>
          <w:rPr>
            <w:noProof/>
            <w:webHidden/>
          </w:rPr>
          <w:t>61</w:t>
        </w:r>
        <w:r>
          <w:rPr>
            <w:noProof/>
            <w:webHidden/>
          </w:rPr>
          <w:fldChar w:fldCharType="end"/>
        </w:r>
      </w:hyperlink>
    </w:p>
    <w:p w14:paraId="78E7A0D6" w14:textId="2884CB14" w:rsidR="001C6946" w:rsidRDefault="001C6946">
      <w:pPr>
        <w:pStyle w:val="TOC3"/>
        <w:rPr>
          <w:rFonts w:asciiTheme="minorHAnsi" w:eastAsiaTheme="minorEastAsia" w:hAnsiTheme="minorHAnsi" w:cstheme="minorBidi"/>
          <w:noProof/>
          <w:sz w:val="22"/>
          <w:szCs w:val="22"/>
        </w:rPr>
      </w:pPr>
      <w:hyperlink w:anchor="_Toc463469706" w:history="1">
        <w:r w:rsidRPr="00971E6F">
          <w:rPr>
            <w:rStyle w:val="Hyperlink"/>
            <w:noProof/>
          </w:rPr>
          <w:t>6.7.13</w:t>
        </w:r>
        <w:r>
          <w:rPr>
            <w:rFonts w:asciiTheme="minorHAnsi" w:eastAsiaTheme="minorEastAsia" w:hAnsiTheme="minorHAnsi" w:cstheme="minorBidi"/>
            <w:noProof/>
            <w:sz w:val="22"/>
            <w:szCs w:val="22"/>
          </w:rPr>
          <w:tab/>
        </w:r>
        <w:r w:rsidRPr="00971E6F">
          <w:rPr>
            <w:rStyle w:val="Hyperlink"/>
            <w:noProof/>
          </w:rPr>
          <w:t>Class Match Rule End</w:t>
        </w:r>
        <w:r>
          <w:rPr>
            <w:noProof/>
            <w:webHidden/>
          </w:rPr>
          <w:tab/>
        </w:r>
        <w:r>
          <w:rPr>
            <w:noProof/>
            <w:webHidden/>
          </w:rPr>
          <w:fldChar w:fldCharType="begin"/>
        </w:r>
        <w:r>
          <w:rPr>
            <w:noProof/>
            <w:webHidden/>
          </w:rPr>
          <w:instrText xml:space="preserve"> PAGEREF _Toc463469706 \h </w:instrText>
        </w:r>
        <w:r>
          <w:rPr>
            <w:noProof/>
            <w:webHidden/>
          </w:rPr>
        </w:r>
        <w:r>
          <w:rPr>
            <w:noProof/>
            <w:webHidden/>
          </w:rPr>
          <w:fldChar w:fldCharType="separate"/>
        </w:r>
        <w:r>
          <w:rPr>
            <w:noProof/>
            <w:webHidden/>
          </w:rPr>
          <w:t>61</w:t>
        </w:r>
        <w:r>
          <w:rPr>
            <w:noProof/>
            <w:webHidden/>
          </w:rPr>
          <w:fldChar w:fldCharType="end"/>
        </w:r>
      </w:hyperlink>
    </w:p>
    <w:p w14:paraId="6912267A" w14:textId="52ED9952" w:rsidR="001C6946" w:rsidRDefault="001C6946">
      <w:pPr>
        <w:pStyle w:val="TOC3"/>
        <w:rPr>
          <w:rFonts w:asciiTheme="minorHAnsi" w:eastAsiaTheme="minorEastAsia" w:hAnsiTheme="minorHAnsi" w:cstheme="minorBidi"/>
          <w:noProof/>
          <w:sz w:val="22"/>
          <w:szCs w:val="22"/>
        </w:rPr>
      </w:pPr>
      <w:hyperlink w:anchor="_Toc463469707" w:history="1">
        <w:r w:rsidRPr="00971E6F">
          <w:rPr>
            <w:rStyle w:val="Hyperlink"/>
            <w:noProof/>
          </w:rPr>
          <w:t>6.7.14</w:t>
        </w:r>
        <w:r>
          <w:rPr>
            <w:rFonts w:asciiTheme="minorHAnsi" w:eastAsiaTheme="minorEastAsia" w:hAnsiTheme="minorHAnsi" w:cstheme="minorBidi"/>
            <w:noProof/>
            <w:sz w:val="22"/>
            <w:szCs w:val="22"/>
          </w:rPr>
          <w:tab/>
        </w:r>
        <w:r w:rsidRPr="00971E6F">
          <w:rPr>
            <w:rStyle w:val="Hyperlink"/>
            <w:noProof/>
          </w:rPr>
          <w:t>Class Property End</w:t>
        </w:r>
        <w:r>
          <w:rPr>
            <w:noProof/>
            <w:webHidden/>
          </w:rPr>
          <w:tab/>
        </w:r>
        <w:r>
          <w:rPr>
            <w:noProof/>
            <w:webHidden/>
          </w:rPr>
          <w:fldChar w:fldCharType="begin"/>
        </w:r>
        <w:r>
          <w:rPr>
            <w:noProof/>
            <w:webHidden/>
          </w:rPr>
          <w:instrText xml:space="preserve"> PAGEREF _Toc463469707 \h </w:instrText>
        </w:r>
        <w:r>
          <w:rPr>
            <w:noProof/>
            <w:webHidden/>
          </w:rPr>
        </w:r>
        <w:r>
          <w:rPr>
            <w:noProof/>
            <w:webHidden/>
          </w:rPr>
          <w:fldChar w:fldCharType="separate"/>
        </w:r>
        <w:r>
          <w:rPr>
            <w:noProof/>
            <w:webHidden/>
          </w:rPr>
          <w:t>61</w:t>
        </w:r>
        <w:r>
          <w:rPr>
            <w:noProof/>
            <w:webHidden/>
          </w:rPr>
          <w:fldChar w:fldCharType="end"/>
        </w:r>
      </w:hyperlink>
    </w:p>
    <w:p w14:paraId="785B1685" w14:textId="4662668E" w:rsidR="001C6946" w:rsidRDefault="001C6946">
      <w:pPr>
        <w:pStyle w:val="TOC3"/>
        <w:rPr>
          <w:rFonts w:asciiTheme="minorHAnsi" w:eastAsiaTheme="minorEastAsia" w:hAnsiTheme="minorHAnsi" w:cstheme="minorBidi"/>
          <w:noProof/>
          <w:sz w:val="22"/>
          <w:szCs w:val="22"/>
        </w:rPr>
      </w:pPr>
      <w:hyperlink w:anchor="_Toc463469708" w:history="1">
        <w:r w:rsidRPr="00971E6F">
          <w:rPr>
            <w:rStyle w:val="Hyperlink"/>
            <w:noProof/>
          </w:rPr>
          <w:t>6.7.15</w:t>
        </w:r>
        <w:r>
          <w:rPr>
            <w:rFonts w:asciiTheme="minorHAnsi" w:eastAsiaTheme="minorEastAsia" w:hAnsiTheme="minorHAnsi" w:cstheme="minorBidi"/>
            <w:noProof/>
            <w:sz w:val="22"/>
            <w:szCs w:val="22"/>
          </w:rPr>
          <w:tab/>
        </w:r>
        <w:r w:rsidRPr="00971E6F">
          <w:rPr>
            <w:rStyle w:val="Hyperlink"/>
            <w:noProof/>
          </w:rPr>
          <w:t>Association Reference Map End</w:t>
        </w:r>
        <w:r>
          <w:rPr>
            <w:noProof/>
            <w:webHidden/>
          </w:rPr>
          <w:tab/>
        </w:r>
        <w:r>
          <w:rPr>
            <w:noProof/>
            <w:webHidden/>
          </w:rPr>
          <w:fldChar w:fldCharType="begin"/>
        </w:r>
        <w:r>
          <w:rPr>
            <w:noProof/>
            <w:webHidden/>
          </w:rPr>
          <w:instrText xml:space="preserve"> PAGEREF _Toc463469708 \h </w:instrText>
        </w:r>
        <w:r>
          <w:rPr>
            <w:noProof/>
            <w:webHidden/>
          </w:rPr>
        </w:r>
        <w:r>
          <w:rPr>
            <w:noProof/>
            <w:webHidden/>
          </w:rPr>
          <w:fldChar w:fldCharType="separate"/>
        </w:r>
        <w:r>
          <w:rPr>
            <w:noProof/>
            <w:webHidden/>
          </w:rPr>
          <w:t>62</w:t>
        </w:r>
        <w:r>
          <w:rPr>
            <w:noProof/>
            <w:webHidden/>
          </w:rPr>
          <w:fldChar w:fldCharType="end"/>
        </w:r>
      </w:hyperlink>
    </w:p>
    <w:p w14:paraId="597BE45A" w14:textId="44FF25FE" w:rsidR="001C6946" w:rsidRDefault="001C6946">
      <w:pPr>
        <w:pStyle w:val="TOC3"/>
        <w:rPr>
          <w:rFonts w:asciiTheme="minorHAnsi" w:eastAsiaTheme="minorEastAsia" w:hAnsiTheme="minorHAnsi" w:cstheme="minorBidi"/>
          <w:noProof/>
          <w:sz w:val="22"/>
          <w:szCs w:val="22"/>
        </w:rPr>
      </w:pPr>
      <w:hyperlink w:anchor="_Toc463469709" w:history="1">
        <w:r w:rsidRPr="00971E6F">
          <w:rPr>
            <w:rStyle w:val="Hyperlink"/>
            <w:noProof/>
          </w:rPr>
          <w:t>6.7.16</w:t>
        </w:r>
        <w:r>
          <w:rPr>
            <w:rFonts w:asciiTheme="minorHAnsi" w:eastAsiaTheme="minorEastAsia" w:hAnsiTheme="minorHAnsi" w:cstheme="minorBidi"/>
            <w:noProof/>
            <w:sz w:val="22"/>
            <w:szCs w:val="22"/>
          </w:rPr>
          <w:tab/>
        </w:r>
        <w:r w:rsidRPr="00971E6F">
          <w:rPr>
            <w:rStyle w:val="Hyperlink"/>
            <w:noProof/>
          </w:rPr>
          <w:t>Association Reference Pattern Relation</w:t>
        </w:r>
        <w:r>
          <w:rPr>
            <w:noProof/>
            <w:webHidden/>
          </w:rPr>
          <w:tab/>
        </w:r>
        <w:r>
          <w:rPr>
            <w:noProof/>
            <w:webHidden/>
          </w:rPr>
          <w:fldChar w:fldCharType="begin"/>
        </w:r>
        <w:r>
          <w:rPr>
            <w:noProof/>
            <w:webHidden/>
          </w:rPr>
          <w:instrText xml:space="preserve"> PAGEREF _Toc463469709 \h </w:instrText>
        </w:r>
        <w:r>
          <w:rPr>
            <w:noProof/>
            <w:webHidden/>
          </w:rPr>
        </w:r>
        <w:r>
          <w:rPr>
            <w:noProof/>
            <w:webHidden/>
          </w:rPr>
          <w:fldChar w:fldCharType="separate"/>
        </w:r>
        <w:r>
          <w:rPr>
            <w:noProof/>
            <w:webHidden/>
          </w:rPr>
          <w:t>62</w:t>
        </w:r>
        <w:r>
          <w:rPr>
            <w:noProof/>
            <w:webHidden/>
          </w:rPr>
          <w:fldChar w:fldCharType="end"/>
        </w:r>
      </w:hyperlink>
    </w:p>
    <w:p w14:paraId="00F42A3D" w14:textId="425B89FB" w:rsidR="001C6946" w:rsidRDefault="001C6946">
      <w:pPr>
        <w:pStyle w:val="TOC3"/>
        <w:rPr>
          <w:rFonts w:asciiTheme="minorHAnsi" w:eastAsiaTheme="minorEastAsia" w:hAnsiTheme="minorHAnsi" w:cstheme="minorBidi"/>
          <w:noProof/>
          <w:sz w:val="22"/>
          <w:szCs w:val="22"/>
        </w:rPr>
      </w:pPr>
      <w:hyperlink w:anchor="_Toc463469710" w:history="1">
        <w:r w:rsidRPr="00971E6F">
          <w:rPr>
            <w:rStyle w:val="Hyperlink"/>
            <w:noProof/>
          </w:rPr>
          <w:t>6.7.17</w:t>
        </w:r>
        <w:r>
          <w:rPr>
            <w:rFonts w:asciiTheme="minorHAnsi" w:eastAsiaTheme="minorEastAsia" w:hAnsiTheme="minorHAnsi" w:cstheme="minorBidi"/>
            <w:noProof/>
            <w:sz w:val="22"/>
            <w:szCs w:val="22"/>
          </w:rPr>
          <w:tab/>
        </w:r>
        <w:r w:rsidRPr="00971E6F">
          <w:rPr>
            <w:rStyle w:val="Hyperlink"/>
            <w:noProof/>
          </w:rPr>
          <w:t>Class Relationship End</w:t>
        </w:r>
        <w:r>
          <w:rPr>
            <w:noProof/>
            <w:webHidden/>
          </w:rPr>
          <w:tab/>
        </w:r>
        <w:r>
          <w:rPr>
            <w:noProof/>
            <w:webHidden/>
          </w:rPr>
          <w:fldChar w:fldCharType="begin"/>
        </w:r>
        <w:r>
          <w:rPr>
            <w:noProof/>
            <w:webHidden/>
          </w:rPr>
          <w:instrText xml:space="preserve"> PAGEREF _Toc463469710 \h </w:instrText>
        </w:r>
        <w:r>
          <w:rPr>
            <w:noProof/>
            <w:webHidden/>
          </w:rPr>
        </w:r>
        <w:r>
          <w:rPr>
            <w:noProof/>
            <w:webHidden/>
          </w:rPr>
          <w:fldChar w:fldCharType="separate"/>
        </w:r>
        <w:r>
          <w:rPr>
            <w:noProof/>
            <w:webHidden/>
          </w:rPr>
          <w:t>62</w:t>
        </w:r>
        <w:r>
          <w:rPr>
            <w:noProof/>
            <w:webHidden/>
          </w:rPr>
          <w:fldChar w:fldCharType="end"/>
        </w:r>
      </w:hyperlink>
    </w:p>
    <w:p w14:paraId="32051BF6" w14:textId="3EF15822" w:rsidR="001C6946" w:rsidRDefault="001C6946">
      <w:pPr>
        <w:pStyle w:val="TOC3"/>
        <w:rPr>
          <w:rFonts w:asciiTheme="minorHAnsi" w:eastAsiaTheme="minorEastAsia" w:hAnsiTheme="minorHAnsi" w:cstheme="minorBidi"/>
          <w:noProof/>
          <w:sz w:val="22"/>
          <w:szCs w:val="22"/>
        </w:rPr>
      </w:pPr>
      <w:hyperlink w:anchor="_Toc463469711" w:history="1">
        <w:r w:rsidRPr="00971E6F">
          <w:rPr>
            <w:rStyle w:val="Hyperlink"/>
            <w:noProof/>
          </w:rPr>
          <w:t>6.7.18</w:t>
        </w:r>
        <w:r>
          <w:rPr>
            <w:rFonts w:asciiTheme="minorHAnsi" w:eastAsiaTheme="minorEastAsia" w:hAnsiTheme="minorHAnsi" w:cstheme="minorBidi"/>
            <w:noProof/>
            <w:sz w:val="22"/>
            <w:szCs w:val="22"/>
          </w:rPr>
          <w:tab/>
        </w:r>
        <w:r w:rsidRPr="00971E6F">
          <w:rPr>
            <w:rStyle w:val="Hyperlink"/>
            <w:noProof/>
          </w:rPr>
          <w:t>Association Representation</w:t>
        </w:r>
        <w:r>
          <w:rPr>
            <w:noProof/>
            <w:webHidden/>
          </w:rPr>
          <w:tab/>
        </w:r>
        <w:r>
          <w:rPr>
            <w:noProof/>
            <w:webHidden/>
          </w:rPr>
          <w:fldChar w:fldCharType="begin"/>
        </w:r>
        <w:r>
          <w:rPr>
            <w:noProof/>
            <w:webHidden/>
          </w:rPr>
          <w:instrText xml:space="preserve"> PAGEREF _Toc463469711 \h </w:instrText>
        </w:r>
        <w:r>
          <w:rPr>
            <w:noProof/>
            <w:webHidden/>
          </w:rPr>
        </w:r>
        <w:r>
          <w:rPr>
            <w:noProof/>
            <w:webHidden/>
          </w:rPr>
          <w:fldChar w:fldCharType="separate"/>
        </w:r>
        <w:r>
          <w:rPr>
            <w:noProof/>
            <w:webHidden/>
          </w:rPr>
          <w:t>62</w:t>
        </w:r>
        <w:r>
          <w:rPr>
            <w:noProof/>
            <w:webHidden/>
          </w:rPr>
          <w:fldChar w:fldCharType="end"/>
        </w:r>
      </w:hyperlink>
    </w:p>
    <w:p w14:paraId="090E6FE2" w14:textId="3DE8DD7A" w:rsidR="001C6946" w:rsidRDefault="001C6946">
      <w:pPr>
        <w:pStyle w:val="TOC3"/>
        <w:rPr>
          <w:rFonts w:asciiTheme="minorHAnsi" w:eastAsiaTheme="minorEastAsia" w:hAnsiTheme="minorHAnsi" w:cstheme="minorBidi"/>
          <w:noProof/>
          <w:sz w:val="22"/>
          <w:szCs w:val="22"/>
        </w:rPr>
      </w:pPr>
      <w:hyperlink w:anchor="_Toc463469712" w:history="1">
        <w:r w:rsidRPr="00971E6F">
          <w:rPr>
            <w:rStyle w:val="Hyperlink"/>
            <w:noProof/>
          </w:rPr>
          <w:t>6.7.19</w:t>
        </w:r>
        <w:r>
          <w:rPr>
            <w:rFonts w:asciiTheme="minorHAnsi" w:eastAsiaTheme="minorEastAsia" w:hAnsiTheme="minorHAnsi" w:cstheme="minorBidi"/>
            <w:noProof/>
            <w:sz w:val="22"/>
            <w:szCs w:val="22"/>
          </w:rPr>
          <w:tab/>
        </w:r>
        <w:r w:rsidRPr="00971E6F">
          <w:rPr>
            <w:rStyle w:val="Hyperlink"/>
            <w:noProof/>
          </w:rPr>
          <w:t>Class Representation Rule</w:t>
        </w:r>
        <w:r>
          <w:rPr>
            <w:noProof/>
            <w:webHidden/>
          </w:rPr>
          <w:tab/>
        </w:r>
        <w:r>
          <w:rPr>
            <w:noProof/>
            <w:webHidden/>
          </w:rPr>
          <w:fldChar w:fldCharType="begin"/>
        </w:r>
        <w:r>
          <w:rPr>
            <w:noProof/>
            <w:webHidden/>
          </w:rPr>
          <w:instrText xml:space="preserve"> PAGEREF _Toc463469712 \h </w:instrText>
        </w:r>
        <w:r>
          <w:rPr>
            <w:noProof/>
            <w:webHidden/>
          </w:rPr>
        </w:r>
        <w:r>
          <w:rPr>
            <w:noProof/>
            <w:webHidden/>
          </w:rPr>
          <w:fldChar w:fldCharType="separate"/>
        </w:r>
        <w:r>
          <w:rPr>
            <w:noProof/>
            <w:webHidden/>
          </w:rPr>
          <w:t>62</w:t>
        </w:r>
        <w:r>
          <w:rPr>
            <w:noProof/>
            <w:webHidden/>
          </w:rPr>
          <w:fldChar w:fldCharType="end"/>
        </w:r>
      </w:hyperlink>
    </w:p>
    <w:p w14:paraId="09E6E2F8" w14:textId="790971D0" w:rsidR="001C6946" w:rsidRDefault="001C6946">
      <w:pPr>
        <w:pStyle w:val="TOC3"/>
        <w:rPr>
          <w:rFonts w:asciiTheme="minorHAnsi" w:eastAsiaTheme="minorEastAsia" w:hAnsiTheme="minorHAnsi" w:cstheme="minorBidi"/>
          <w:noProof/>
          <w:sz w:val="22"/>
          <w:szCs w:val="22"/>
        </w:rPr>
      </w:pPr>
      <w:hyperlink w:anchor="_Toc463469713" w:history="1">
        <w:r w:rsidRPr="00971E6F">
          <w:rPr>
            <w:rStyle w:val="Hyperlink"/>
            <w:noProof/>
          </w:rPr>
          <w:t>6.7.20</w:t>
        </w:r>
        <w:r>
          <w:rPr>
            <w:rFonts w:asciiTheme="minorHAnsi" w:eastAsiaTheme="minorEastAsia" w:hAnsiTheme="minorHAnsi" w:cstheme="minorBidi"/>
            <w:noProof/>
            <w:sz w:val="22"/>
            <w:szCs w:val="22"/>
          </w:rPr>
          <w:tab/>
        </w:r>
        <w:r w:rsidRPr="00971E6F">
          <w:rPr>
            <w:rStyle w:val="Hyperlink"/>
            <w:noProof/>
          </w:rPr>
          <w:t>Association Represented Concept</w:t>
        </w:r>
        <w:r>
          <w:rPr>
            <w:noProof/>
            <w:webHidden/>
          </w:rPr>
          <w:tab/>
        </w:r>
        <w:r>
          <w:rPr>
            <w:noProof/>
            <w:webHidden/>
          </w:rPr>
          <w:fldChar w:fldCharType="begin"/>
        </w:r>
        <w:r>
          <w:rPr>
            <w:noProof/>
            <w:webHidden/>
          </w:rPr>
          <w:instrText xml:space="preserve"> PAGEREF _Toc463469713 \h </w:instrText>
        </w:r>
        <w:r>
          <w:rPr>
            <w:noProof/>
            <w:webHidden/>
          </w:rPr>
        </w:r>
        <w:r>
          <w:rPr>
            <w:noProof/>
            <w:webHidden/>
          </w:rPr>
          <w:fldChar w:fldCharType="separate"/>
        </w:r>
        <w:r>
          <w:rPr>
            <w:noProof/>
            <w:webHidden/>
          </w:rPr>
          <w:t>63</w:t>
        </w:r>
        <w:r>
          <w:rPr>
            <w:noProof/>
            <w:webHidden/>
          </w:rPr>
          <w:fldChar w:fldCharType="end"/>
        </w:r>
      </w:hyperlink>
    </w:p>
    <w:p w14:paraId="799E0637" w14:textId="47C0A583" w:rsidR="001C6946" w:rsidRDefault="001C6946">
      <w:pPr>
        <w:pStyle w:val="TOC2"/>
        <w:rPr>
          <w:rFonts w:asciiTheme="minorHAnsi" w:eastAsiaTheme="minorEastAsia" w:hAnsiTheme="minorHAnsi" w:cstheme="minorBidi"/>
          <w:noProof/>
          <w:sz w:val="22"/>
          <w:szCs w:val="22"/>
        </w:rPr>
      </w:pPr>
      <w:hyperlink w:anchor="_Toc463469714" w:history="1">
        <w:r w:rsidRPr="00971E6F">
          <w:rPr>
            <w:rStyle w:val="Hyperlink"/>
            <w:noProof/>
          </w:rPr>
          <w:t>6.8</w:t>
        </w:r>
        <w:r>
          <w:rPr>
            <w:rFonts w:asciiTheme="minorHAnsi" w:eastAsiaTheme="minorEastAsia" w:hAnsiTheme="minorHAnsi" w:cstheme="minorBidi"/>
            <w:noProof/>
            <w:sz w:val="22"/>
            <w:szCs w:val="22"/>
          </w:rPr>
          <w:tab/>
        </w:r>
        <w:r w:rsidRPr="00971E6F">
          <w:rPr>
            <w:rStyle w:val="Hyperlink"/>
            <w:noProof/>
          </w:rPr>
          <w:t>SIMF Conceptual Model::Metadata</w:t>
        </w:r>
        <w:r>
          <w:rPr>
            <w:noProof/>
            <w:webHidden/>
          </w:rPr>
          <w:tab/>
        </w:r>
        <w:r>
          <w:rPr>
            <w:noProof/>
            <w:webHidden/>
          </w:rPr>
          <w:fldChar w:fldCharType="begin"/>
        </w:r>
        <w:r>
          <w:rPr>
            <w:noProof/>
            <w:webHidden/>
          </w:rPr>
          <w:instrText xml:space="preserve"> PAGEREF _Toc463469714 \h </w:instrText>
        </w:r>
        <w:r>
          <w:rPr>
            <w:noProof/>
            <w:webHidden/>
          </w:rPr>
        </w:r>
        <w:r>
          <w:rPr>
            <w:noProof/>
            <w:webHidden/>
          </w:rPr>
          <w:fldChar w:fldCharType="separate"/>
        </w:r>
        <w:r>
          <w:rPr>
            <w:noProof/>
            <w:webHidden/>
          </w:rPr>
          <w:t>64</w:t>
        </w:r>
        <w:r>
          <w:rPr>
            <w:noProof/>
            <w:webHidden/>
          </w:rPr>
          <w:fldChar w:fldCharType="end"/>
        </w:r>
      </w:hyperlink>
    </w:p>
    <w:p w14:paraId="3E61646E" w14:textId="35DFB40D" w:rsidR="001C6946" w:rsidRDefault="001C6946">
      <w:pPr>
        <w:pStyle w:val="TOC3"/>
        <w:rPr>
          <w:rFonts w:asciiTheme="minorHAnsi" w:eastAsiaTheme="minorEastAsia" w:hAnsiTheme="minorHAnsi" w:cstheme="minorBidi"/>
          <w:noProof/>
          <w:sz w:val="22"/>
          <w:szCs w:val="22"/>
        </w:rPr>
      </w:pPr>
      <w:hyperlink w:anchor="_Toc463469715" w:history="1">
        <w:r w:rsidRPr="00971E6F">
          <w:rPr>
            <w:rStyle w:val="Hyperlink"/>
            <w:noProof/>
          </w:rPr>
          <w:t>6.8.1</w:t>
        </w:r>
        <w:r>
          <w:rPr>
            <w:rFonts w:asciiTheme="minorHAnsi" w:eastAsiaTheme="minorEastAsia" w:hAnsiTheme="minorHAnsi" w:cstheme="minorBidi"/>
            <w:noProof/>
            <w:sz w:val="22"/>
            <w:szCs w:val="22"/>
          </w:rPr>
          <w:tab/>
        </w:r>
        <w:r w:rsidRPr="00971E6F">
          <w:rPr>
            <w:rStyle w:val="Hyperlink"/>
            <w:noProof/>
          </w:rPr>
          <w:t>Diagram: Metadata</w:t>
        </w:r>
        <w:r>
          <w:rPr>
            <w:noProof/>
            <w:webHidden/>
          </w:rPr>
          <w:tab/>
        </w:r>
        <w:r>
          <w:rPr>
            <w:noProof/>
            <w:webHidden/>
          </w:rPr>
          <w:fldChar w:fldCharType="begin"/>
        </w:r>
        <w:r>
          <w:rPr>
            <w:noProof/>
            <w:webHidden/>
          </w:rPr>
          <w:instrText xml:space="preserve"> PAGEREF _Toc463469715 \h </w:instrText>
        </w:r>
        <w:r>
          <w:rPr>
            <w:noProof/>
            <w:webHidden/>
          </w:rPr>
        </w:r>
        <w:r>
          <w:rPr>
            <w:noProof/>
            <w:webHidden/>
          </w:rPr>
          <w:fldChar w:fldCharType="separate"/>
        </w:r>
        <w:r>
          <w:rPr>
            <w:noProof/>
            <w:webHidden/>
          </w:rPr>
          <w:t>64</w:t>
        </w:r>
        <w:r>
          <w:rPr>
            <w:noProof/>
            <w:webHidden/>
          </w:rPr>
          <w:fldChar w:fldCharType="end"/>
        </w:r>
      </w:hyperlink>
    </w:p>
    <w:p w14:paraId="3956962B" w14:textId="24A449DE" w:rsidR="001C6946" w:rsidRDefault="001C6946">
      <w:pPr>
        <w:pStyle w:val="TOC3"/>
        <w:rPr>
          <w:rFonts w:asciiTheme="minorHAnsi" w:eastAsiaTheme="minorEastAsia" w:hAnsiTheme="minorHAnsi" w:cstheme="minorBidi"/>
          <w:noProof/>
          <w:sz w:val="22"/>
          <w:szCs w:val="22"/>
        </w:rPr>
      </w:pPr>
      <w:hyperlink w:anchor="_Toc463469716" w:history="1">
        <w:r w:rsidRPr="00971E6F">
          <w:rPr>
            <w:rStyle w:val="Hyperlink"/>
            <w:noProof/>
          </w:rPr>
          <w:t>6.8.2</w:t>
        </w:r>
        <w:r>
          <w:rPr>
            <w:rFonts w:asciiTheme="minorHAnsi" w:eastAsiaTheme="minorEastAsia" w:hAnsiTheme="minorHAnsi" w:cstheme="minorBidi"/>
            <w:noProof/>
            <w:sz w:val="22"/>
            <w:szCs w:val="22"/>
          </w:rPr>
          <w:tab/>
        </w:r>
        <w:r w:rsidRPr="00971E6F">
          <w:rPr>
            <w:rStyle w:val="Hyperlink"/>
            <w:noProof/>
          </w:rPr>
          <w:t>Association Assertion Statement</w:t>
        </w:r>
        <w:r>
          <w:rPr>
            <w:noProof/>
            <w:webHidden/>
          </w:rPr>
          <w:tab/>
        </w:r>
        <w:r>
          <w:rPr>
            <w:noProof/>
            <w:webHidden/>
          </w:rPr>
          <w:fldChar w:fldCharType="begin"/>
        </w:r>
        <w:r>
          <w:rPr>
            <w:noProof/>
            <w:webHidden/>
          </w:rPr>
          <w:instrText xml:space="preserve"> PAGEREF _Toc463469716 \h </w:instrText>
        </w:r>
        <w:r>
          <w:rPr>
            <w:noProof/>
            <w:webHidden/>
          </w:rPr>
        </w:r>
        <w:r>
          <w:rPr>
            <w:noProof/>
            <w:webHidden/>
          </w:rPr>
          <w:fldChar w:fldCharType="separate"/>
        </w:r>
        <w:r>
          <w:rPr>
            <w:noProof/>
            <w:webHidden/>
          </w:rPr>
          <w:t>64</w:t>
        </w:r>
        <w:r>
          <w:rPr>
            <w:noProof/>
            <w:webHidden/>
          </w:rPr>
          <w:fldChar w:fldCharType="end"/>
        </w:r>
      </w:hyperlink>
    </w:p>
    <w:p w14:paraId="49CBD107" w14:textId="1235E8A4" w:rsidR="001C6946" w:rsidRDefault="001C6946">
      <w:pPr>
        <w:pStyle w:val="TOC3"/>
        <w:rPr>
          <w:rFonts w:asciiTheme="minorHAnsi" w:eastAsiaTheme="minorEastAsia" w:hAnsiTheme="minorHAnsi" w:cstheme="minorBidi"/>
          <w:noProof/>
          <w:sz w:val="22"/>
          <w:szCs w:val="22"/>
        </w:rPr>
      </w:pPr>
      <w:hyperlink w:anchor="_Toc463469717" w:history="1">
        <w:r w:rsidRPr="00971E6F">
          <w:rPr>
            <w:rStyle w:val="Hyperlink"/>
            <w:noProof/>
          </w:rPr>
          <w:t>6.8.3</w:t>
        </w:r>
        <w:r>
          <w:rPr>
            <w:rFonts w:asciiTheme="minorHAnsi" w:eastAsiaTheme="minorEastAsia" w:hAnsiTheme="minorHAnsi" w:cstheme="minorBidi"/>
            <w:noProof/>
            <w:sz w:val="22"/>
            <w:szCs w:val="22"/>
          </w:rPr>
          <w:tab/>
        </w:r>
        <w:r w:rsidRPr="00971E6F">
          <w:rPr>
            <w:rStyle w:val="Hyperlink"/>
            <w:noProof/>
          </w:rPr>
          <w:t>Class Definition</w:t>
        </w:r>
        <w:r>
          <w:rPr>
            <w:noProof/>
            <w:webHidden/>
          </w:rPr>
          <w:tab/>
        </w:r>
        <w:r>
          <w:rPr>
            <w:noProof/>
            <w:webHidden/>
          </w:rPr>
          <w:fldChar w:fldCharType="begin"/>
        </w:r>
        <w:r>
          <w:rPr>
            <w:noProof/>
            <w:webHidden/>
          </w:rPr>
          <w:instrText xml:space="preserve"> PAGEREF _Toc463469717 \h </w:instrText>
        </w:r>
        <w:r>
          <w:rPr>
            <w:noProof/>
            <w:webHidden/>
          </w:rPr>
        </w:r>
        <w:r>
          <w:rPr>
            <w:noProof/>
            <w:webHidden/>
          </w:rPr>
          <w:fldChar w:fldCharType="separate"/>
        </w:r>
        <w:r>
          <w:rPr>
            <w:noProof/>
            <w:webHidden/>
          </w:rPr>
          <w:t>65</w:t>
        </w:r>
        <w:r>
          <w:rPr>
            <w:noProof/>
            <w:webHidden/>
          </w:rPr>
          <w:fldChar w:fldCharType="end"/>
        </w:r>
      </w:hyperlink>
    </w:p>
    <w:p w14:paraId="2B1ED87B" w14:textId="59D9417B" w:rsidR="001C6946" w:rsidRDefault="001C6946">
      <w:pPr>
        <w:pStyle w:val="TOC3"/>
        <w:rPr>
          <w:rFonts w:asciiTheme="minorHAnsi" w:eastAsiaTheme="minorEastAsia" w:hAnsiTheme="minorHAnsi" w:cstheme="minorBidi"/>
          <w:noProof/>
          <w:sz w:val="22"/>
          <w:szCs w:val="22"/>
        </w:rPr>
      </w:pPr>
      <w:hyperlink w:anchor="_Toc463469718" w:history="1">
        <w:r w:rsidRPr="00971E6F">
          <w:rPr>
            <w:rStyle w:val="Hyperlink"/>
            <w:noProof/>
          </w:rPr>
          <w:t>6.8.4</w:t>
        </w:r>
        <w:r>
          <w:rPr>
            <w:rFonts w:asciiTheme="minorHAnsi" w:eastAsiaTheme="minorEastAsia" w:hAnsiTheme="minorHAnsi" w:cstheme="minorBidi"/>
            <w:noProof/>
            <w:sz w:val="22"/>
            <w:szCs w:val="22"/>
          </w:rPr>
          <w:tab/>
        </w:r>
        <w:r w:rsidRPr="00971E6F">
          <w:rPr>
            <w:rStyle w:val="Hyperlink"/>
            <w:noProof/>
          </w:rPr>
          <w:t>Association Definition Relationship</w:t>
        </w:r>
        <w:r>
          <w:rPr>
            <w:noProof/>
            <w:webHidden/>
          </w:rPr>
          <w:tab/>
        </w:r>
        <w:r>
          <w:rPr>
            <w:noProof/>
            <w:webHidden/>
          </w:rPr>
          <w:fldChar w:fldCharType="begin"/>
        </w:r>
        <w:r>
          <w:rPr>
            <w:noProof/>
            <w:webHidden/>
          </w:rPr>
          <w:instrText xml:space="preserve"> PAGEREF _Toc463469718 \h </w:instrText>
        </w:r>
        <w:r>
          <w:rPr>
            <w:noProof/>
            <w:webHidden/>
          </w:rPr>
        </w:r>
        <w:r>
          <w:rPr>
            <w:noProof/>
            <w:webHidden/>
          </w:rPr>
          <w:fldChar w:fldCharType="separate"/>
        </w:r>
        <w:r>
          <w:rPr>
            <w:noProof/>
            <w:webHidden/>
          </w:rPr>
          <w:t>65</w:t>
        </w:r>
        <w:r>
          <w:rPr>
            <w:noProof/>
            <w:webHidden/>
          </w:rPr>
          <w:fldChar w:fldCharType="end"/>
        </w:r>
      </w:hyperlink>
    </w:p>
    <w:p w14:paraId="59639F7A" w14:textId="17E19FC8" w:rsidR="001C6946" w:rsidRDefault="001C6946">
      <w:pPr>
        <w:pStyle w:val="TOC3"/>
        <w:rPr>
          <w:rFonts w:asciiTheme="minorHAnsi" w:eastAsiaTheme="minorEastAsia" w:hAnsiTheme="minorHAnsi" w:cstheme="minorBidi"/>
          <w:noProof/>
          <w:sz w:val="22"/>
          <w:szCs w:val="22"/>
        </w:rPr>
      </w:pPr>
      <w:hyperlink w:anchor="_Toc463469719" w:history="1">
        <w:r w:rsidRPr="00971E6F">
          <w:rPr>
            <w:rStyle w:val="Hyperlink"/>
            <w:noProof/>
          </w:rPr>
          <w:t>6.8.5</w:t>
        </w:r>
        <w:r>
          <w:rPr>
            <w:rFonts w:asciiTheme="minorHAnsi" w:eastAsiaTheme="minorEastAsia" w:hAnsiTheme="minorHAnsi" w:cstheme="minorBidi"/>
            <w:noProof/>
            <w:sz w:val="22"/>
            <w:szCs w:val="22"/>
          </w:rPr>
          <w:tab/>
        </w:r>
        <w:r w:rsidRPr="00971E6F">
          <w:rPr>
            <w:rStyle w:val="Hyperlink"/>
            <w:noProof/>
          </w:rPr>
          <w:t>Class Information Source</w:t>
        </w:r>
        <w:r>
          <w:rPr>
            <w:noProof/>
            <w:webHidden/>
          </w:rPr>
          <w:tab/>
        </w:r>
        <w:r>
          <w:rPr>
            <w:noProof/>
            <w:webHidden/>
          </w:rPr>
          <w:fldChar w:fldCharType="begin"/>
        </w:r>
        <w:r>
          <w:rPr>
            <w:noProof/>
            <w:webHidden/>
          </w:rPr>
          <w:instrText xml:space="preserve"> PAGEREF _Toc463469719 \h </w:instrText>
        </w:r>
        <w:r>
          <w:rPr>
            <w:noProof/>
            <w:webHidden/>
          </w:rPr>
        </w:r>
        <w:r>
          <w:rPr>
            <w:noProof/>
            <w:webHidden/>
          </w:rPr>
          <w:fldChar w:fldCharType="separate"/>
        </w:r>
        <w:r>
          <w:rPr>
            <w:noProof/>
            <w:webHidden/>
          </w:rPr>
          <w:t>65</w:t>
        </w:r>
        <w:r>
          <w:rPr>
            <w:noProof/>
            <w:webHidden/>
          </w:rPr>
          <w:fldChar w:fldCharType="end"/>
        </w:r>
      </w:hyperlink>
    </w:p>
    <w:p w14:paraId="5DE9FF62" w14:textId="57D7CB7F" w:rsidR="001C6946" w:rsidRDefault="001C6946">
      <w:pPr>
        <w:pStyle w:val="TOC3"/>
        <w:rPr>
          <w:rFonts w:asciiTheme="minorHAnsi" w:eastAsiaTheme="minorEastAsia" w:hAnsiTheme="minorHAnsi" w:cstheme="minorBidi"/>
          <w:noProof/>
          <w:sz w:val="22"/>
          <w:szCs w:val="22"/>
        </w:rPr>
      </w:pPr>
      <w:hyperlink w:anchor="_Toc463469720" w:history="1">
        <w:r w:rsidRPr="00971E6F">
          <w:rPr>
            <w:rStyle w:val="Hyperlink"/>
            <w:noProof/>
          </w:rPr>
          <w:t>6.8.6</w:t>
        </w:r>
        <w:r>
          <w:rPr>
            <w:rFonts w:asciiTheme="minorHAnsi" w:eastAsiaTheme="minorEastAsia" w:hAnsiTheme="minorHAnsi" w:cstheme="minorBidi"/>
            <w:noProof/>
            <w:sz w:val="22"/>
            <w:szCs w:val="22"/>
          </w:rPr>
          <w:tab/>
        </w:r>
        <w:r w:rsidRPr="00971E6F">
          <w:rPr>
            <w:rStyle w:val="Hyperlink"/>
            <w:noProof/>
          </w:rPr>
          <w:t>Class Metadata</w:t>
        </w:r>
        <w:r>
          <w:rPr>
            <w:noProof/>
            <w:webHidden/>
          </w:rPr>
          <w:tab/>
        </w:r>
        <w:r>
          <w:rPr>
            <w:noProof/>
            <w:webHidden/>
          </w:rPr>
          <w:fldChar w:fldCharType="begin"/>
        </w:r>
        <w:r>
          <w:rPr>
            <w:noProof/>
            <w:webHidden/>
          </w:rPr>
          <w:instrText xml:space="preserve"> PAGEREF _Toc463469720 \h </w:instrText>
        </w:r>
        <w:r>
          <w:rPr>
            <w:noProof/>
            <w:webHidden/>
          </w:rPr>
        </w:r>
        <w:r>
          <w:rPr>
            <w:noProof/>
            <w:webHidden/>
          </w:rPr>
          <w:fldChar w:fldCharType="separate"/>
        </w:r>
        <w:r>
          <w:rPr>
            <w:noProof/>
            <w:webHidden/>
          </w:rPr>
          <w:t>65</w:t>
        </w:r>
        <w:r>
          <w:rPr>
            <w:noProof/>
            <w:webHidden/>
          </w:rPr>
          <w:fldChar w:fldCharType="end"/>
        </w:r>
      </w:hyperlink>
    </w:p>
    <w:p w14:paraId="74F73A4D" w14:textId="05380494" w:rsidR="001C6946" w:rsidRDefault="001C6946">
      <w:pPr>
        <w:pStyle w:val="TOC3"/>
        <w:rPr>
          <w:rFonts w:asciiTheme="minorHAnsi" w:eastAsiaTheme="minorEastAsia" w:hAnsiTheme="minorHAnsi" w:cstheme="minorBidi"/>
          <w:noProof/>
          <w:sz w:val="22"/>
          <w:szCs w:val="22"/>
        </w:rPr>
      </w:pPr>
      <w:hyperlink w:anchor="_Toc463469721" w:history="1">
        <w:r w:rsidRPr="00971E6F">
          <w:rPr>
            <w:rStyle w:val="Hyperlink"/>
            <w:noProof/>
          </w:rPr>
          <w:t>6.8.7</w:t>
        </w:r>
        <w:r>
          <w:rPr>
            <w:rFonts w:asciiTheme="minorHAnsi" w:eastAsiaTheme="minorEastAsia" w:hAnsiTheme="minorHAnsi" w:cstheme="minorBidi"/>
            <w:noProof/>
            <w:sz w:val="22"/>
            <w:szCs w:val="22"/>
          </w:rPr>
          <w:tab/>
        </w:r>
        <w:r w:rsidRPr="00971E6F">
          <w:rPr>
            <w:rStyle w:val="Hyperlink"/>
            <w:noProof/>
          </w:rPr>
          <w:t>Association Metadata relationship</w:t>
        </w:r>
        <w:r>
          <w:rPr>
            <w:noProof/>
            <w:webHidden/>
          </w:rPr>
          <w:tab/>
        </w:r>
        <w:r>
          <w:rPr>
            <w:noProof/>
            <w:webHidden/>
          </w:rPr>
          <w:fldChar w:fldCharType="begin"/>
        </w:r>
        <w:r>
          <w:rPr>
            <w:noProof/>
            <w:webHidden/>
          </w:rPr>
          <w:instrText xml:space="preserve"> PAGEREF _Toc463469721 \h </w:instrText>
        </w:r>
        <w:r>
          <w:rPr>
            <w:noProof/>
            <w:webHidden/>
          </w:rPr>
        </w:r>
        <w:r>
          <w:rPr>
            <w:noProof/>
            <w:webHidden/>
          </w:rPr>
          <w:fldChar w:fldCharType="separate"/>
        </w:r>
        <w:r>
          <w:rPr>
            <w:noProof/>
            <w:webHidden/>
          </w:rPr>
          <w:t>66</w:t>
        </w:r>
        <w:r>
          <w:rPr>
            <w:noProof/>
            <w:webHidden/>
          </w:rPr>
          <w:fldChar w:fldCharType="end"/>
        </w:r>
      </w:hyperlink>
    </w:p>
    <w:p w14:paraId="4B8484CC" w14:textId="0D676628" w:rsidR="001C6946" w:rsidRDefault="001C6946">
      <w:pPr>
        <w:pStyle w:val="TOC3"/>
        <w:rPr>
          <w:rFonts w:asciiTheme="minorHAnsi" w:eastAsiaTheme="minorEastAsia" w:hAnsiTheme="minorHAnsi" w:cstheme="minorBidi"/>
          <w:noProof/>
          <w:sz w:val="22"/>
          <w:szCs w:val="22"/>
        </w:rPr>
      </w:pPr>
      <w:hyperlink w:anchor="_Toc463469722" w:history="1">
        <w:r w:rsidRPr="00971E6F">
          <w:rPr>
            <w:rStyle w:val="Hyperlink"/>
            <w:noProof/>
          </w:rPr>
          <w:t>6.8.8</w:t>
        </w:r>
        <w:r>
          <w:rPr>
            <w:rFonts w:asciiTheme="minorHAnsi" w:eastAsiaTheme="minorEastAsia" w:hAnsiTheme="minorHAnsi" w:cstheme="minorBidi"/>
            <w:noProof/>
            <w:sz w:val="22"/>
            <w:szCs w:val="22"/>
          </w:rPr>
          <w:tab/>
        </w:r>
        <w:r w:rsidRPr="00971E6F">
          <w:rPr>
            <w:rStyle w:val="Hyperlink"/>
            <w:noProof/>
          </w:rPr>
          <w:t>Association Record of a thing</w:t>
        </w:r>
        <w:r>
          <w:rPr>
            <w:noProof/>
            <w:webHidden/>
          </w:rPr>
          <w:tab/>
        </w:r>
        <w:r>
          <w:rPr>
            <w:noProof/>
            <w:webHidden/>
          </w:rPr>
          <w:fldChar w:fldCharType="begin"/>
        </w:r>
        <w:r>
          <w:rPr>
            <w:noProof/>
            <w:webHidden/>
          </w:rPr>
          <w:instrText xml:space="preserve"> PAGEREF _Toc463469722 \h </w:instrText>
        </w:r>
        <w:r>
          <w:rPr>
            <w:noProof/>
            <w:webHidden/>
          </w:rPr>
        </w:r>
        <w:r>
          <w:rPr>
            <w:noProof/>
            <w:webHidden/>
          </w:rPr>
          <w:fldChar w:fldCharType="separate"/>
        </w:r>
        <w:r>
          <w:rPr>
            <w:noProof/>
            <w:webHidden/>
          </w:rPr>
          <w:t>66</w:t>
        </w:r>
        <w:r>
          <w:rPr>
            <w:noProof/>
            <w:webHidden/>
          </w:rPr>
          <w:fldChar w:fldCharType="end"/>
        </w:r>
      </w:hyperlink>
    </w:p>
    <w:p w14:paraId="35E76472" w14:textId="03AE7D5D" w:rsidR="001C6946" w:rsidRDefault="001C6946">
      <w:pPr>
        <w:pStyle w:val="TOC3"/>
        <w:rPr>
          <w:rFonts w:asciiTheme="minorHAnsi" w:eastAsiaTheme="minorEastAsia" w:hAnsiTheme="minorHAnsi" w:cstheme="minorBidi"/>
          <w:noProof/>
          <w:sz w:val="22"/>
          <w:szCs w:val="22"/>
        </w:rPr>
      </w:pPr>
      <w:hyperlink w:anchor="_Toc463469723" w:history="1">
        <w:r w:rsidRPr="00971E6F">
          <w:rPr>
            <w:rStyle w:val="Hyperlink"/>
            <w:noProof/>
          </w:rPr>
          <w:t>6.8.9</w:t>
        </w:r>
        <w:r>
          <w:rPr>
            <w:rFonts w:asciiTheme="minorHAnsi" w:eastAsiaTheme="minorEastAsia" w:hAnsiTheme="minorHAnsi" w:cstheme="minorBidi"/>
            <w:noProof/>
            <w:sz w:val="22"/>
            <w:szCs w:val="22"/>
          </w:rPr>
          <w:tab/>
        </w:r>
        <w:r w:rsidRPr="00971E6F">
          <w:rPr>
            <w:rStyle w:val="Hyperlink"/>
            <w:noProof/>
          </w:rPr>
          <w:t>Association Source of Information</w:t>
        </w:r>
        <w:r>
          <w:rPr>
            <w:noProof/>
            <w:webHidden/>
          </w:rPr>
          <w:tab/>
        </w:r>
        <w:r>
          <w:rPr>
            <w:noProof/>
            <w:webHidden/>
          </w:rPr>
          <w:fldChar w:fldCharType="begin"/>
        </w:r>
        <w:r>
          <w:rPr>
            <w:noProof/>
            <w:webHidden/>
          </w:rPr>
          <w:instrText xml:space="preserve"> PAGEREF _Toc463469723 \h </w:instrText>
        </w:r>
        <w:r>
          <w:rPr>
            <w:noProof/>
            <w:webHidden/>
          </w:rPr>
        </w:r>
        <w:r>
          <w:rPr>
            <w:noProof/>
            <w:webHidden/>
          </w:rPr>
          <w:fldChar w:fldCharType="separate"/>
        </w:r>
        <w:r>
          <w:rPr>
            <w:noProof/>
            <w:webHidden/>
          </w:rPr>
          <w:t>66</w:t>
        </w:r>
        <w:r>
          <w:rPr>
            <w:noProof/>
            <w:webHidden/>
          </w:rPr>
          <w:fldChar w:fldCharType="end"/>
        </w:r>
      </w:hyperlink>
    </w:p>
    <w:p w14:paraId="09053731" w14:textId="0ED0E4B0" w:rsidR="001C6946" w:rsidRDefault="001C6946">
      <w:pPr>
        <w:pStyle w:val="TOC3"/>
        <w:rPr>
          <w:rFonts w:asciiTheme="minorHAnsi" w:eastAsiaTheme="minorEastAsia" w:hAnsiTheme="minorHAnsi" w:cstheme="minorBidi"/>
          <w:noProof/>
          <w:sz w:val="22"/>
          <w:szCs w:val="22"/>
        </w:rPr>
      </w:pPr>
      <w:hyperlink w:anchor="_Toc463469724" w:history="1">
        <w:r w:rsidRPr="00971E6F">
          <w:rPr>
            <w:rStyle w:val="Hyperlink"/>
            <w:noProof/>
          </w:rPr>
          <w:t>6.8.10</w:t>
        </w:r>
        <w:r>
          <w:rPr>
            <w:rFonts w:asciiTheme="minorHAnsi" w:eastAsiaTheme="minorEastAsia" w:hAnsiTheme="minorHAnsi" w:cstheme="minorBidi"/>
            <w:noProof/>
            <w:sz w:val="22"/>
            <w:szCs w:val="22"/>
          </w:rPr>
          <w:tab/>
        </w:r>
        <w:r w:rsidRPr="00971E6F">
          <w:rPr>
            <w:rStyle w:val="Hyperlink"/>
            <w:noProof/>
          </w:rPr>
          <w:t>Class Statement</w:t>
        </w:r>
        <w:r>
          <w:rPr>
            <w:noProof/>
            <w:webHidden/>
          </w:rPr>
          <w:tab/>
        </w:r>
        <w:r>
          <w:rPr>
            <w:noProof/>
            <w:webHidden/>
          </w:rPr>
          <w:fldChar w:fldCharType="begin"/>
        </w:r>
        <w:r>
          <w:rPr>
            <w:noProof/>
            <w:webHidden/>
          </w:rPr>
          <w:instrText xml:space="preserve"> PAGEREF _Toc463469724 \h </w:instrText>
        </w:r>
        <w:r>
          <w:rPr>
            <w:noProof/>
            <w:webHidden/>
          </w:rPr>
        </w:r>
        <w:r>
          <w:rPr>
            <w:noProof/>
            <w:webHidden/>
          </w:rPr>
          <w:fldChar w:fldCharType="separate"/>
        </w:r>
        <w:r>
          <w:rPr>
            <w:noProof/>
            <w:webHidden/>
          </w:rPr>
          <w:t>66</w:t>
        </w:r>
        <w:r>
          <w:rPr>
            <w:noProof/>
            <w:webHidden/>
          </w:rPr>
          <w:fldChar w:fldCharType="end"/>
        </w:r>
      </w:hyperlink>
    </w:p>
    <w:p w14:paraId="28231B1C" w14:textId="2C792C77" w:rsidR="001C6946" w:rsidRDefault="001C6946">
      <w:pPr>
        <w:pStyle w:val="TOC2"/>
        <w:rPr>
          <w:rFonts w:asciiTheme="minorHAnsi" w:eastAsiaTheme="minorEastAsia" w:hAnsiTheme="minorHAnsi" w:cstheme="minorBidi"/>
          <w:noProof/>
          <w:sz w:val="22"/>
          <w:szCs w:val="22"/>
        </w:rPr>
      </w:pPr>
      <w:hyperlink w:anchor="_Toc463469725" w:history="1">
        <w:r w:rsidRPr="00971E6F">
          <w:rPr>
            <w:rStyle w:val="Hyperlink"/>
            <w:noProof/>
          </w:rPr>
          <w:t>6.9</w:t>
        </w:r>
        <w:r>
          <w:rPr>
            <w:rFonts w:asciiTheme="minorHAnsi" w:eastAsiaTheme="minorEastAsia" w:hAnsiTheme="minorHAnsi" w:cstheme="minorBidi"/>
            <w:noProof/>
            <w:sz w:val="22"/>
            <w:szCs w:val="22"/>
          </w:rPr>
          <w:tab/>
        </w:r>
        <w:r w:rsidRPr="00971E6F">
          <w:rPr>
            <w:rStyle w:val="Hyperlink"/>
            <w:noProof/>
          </w:rPr>
          <w:t>SIMF Conceptual Model::Patterns</w:t>
        </w:r>
        <w:r>
          <w:rPr>
            <w:noProof/>
            <w:webHidden/>
          </w:rPr>
          <w:tab/>
        </w:r>
        <w:r>
          <w:rPr>
            <w:noProof/>
            <w:webHidden/>
          </w:rPr>
          <w:fldChar w:fldCharType="begin"/>
        </w:r>
        <w:r>
          <w:rPr>
            <w:noProof/>
            <w:webHidden/>
          </w:rPr>
          <w:instrText xml:space="preserve"> PAGEREF _Toc463469725 \h </w:instrText>
        </w:r>
        <w:r>
          <w:rPr>
            <w:noProof/>
            <w:webHidden/>
          </w:rPr>
        </w:r>
        <w:r>
          <w:rPr>
            <w:noProof/>
            <w:webHidden/>
          </w:rPr>
          <w:fldChar w:fldCharType="separate"/>
        </w:r>
        <w:r>
          <w:rPr>
            <w:noProof/>
            <w:webHidden/>
          </w:rPr>
          <w:t>68</w:t>
        </w:r>
        <w:r>
          <w:rPr>
            <w:noProof/>
            <w:webHidden/>
          </w:rPr>
          <w:fldChar w:fldCharType="end"/>
        </w:r>
      </w:hyperlink>
    </w:p>
    <w:p w14:paraId="65D3BF83" w14:textId="4789AAA5" w:rsidR="001C6946" w:rsidRDefault="001C6946">
      <w:pPr>
        <w:pStyle w:val="TOC3"/>
        <w:rPr>
          <w:rFonts w:asciiTheme="minorHAnsi" w:eastAsiaTheme="minorEastAsia" w:hAnsiTheme="minorHAnsi" w:cstheme="minorBidi"/>
          <w:noProof/>
          <w:sz w:val="22"/>
          <w:szCs w:val="22"/>
        </w:rPr>
      </w:pPr>
      <w:hyperlink w:anchor="_Toc463469726" w:history="1">
        <w:r w:rsidRPr="00971E6F">
          <w:rPr>
            <w:rStyle w:val="Hyperlink"/>
            <w:noProof/>
          </w:rPr>
          <w:t>6.9.1</w:t>
        </w:r>
        <w:r>
          <w:rPr>
            <w:rFonts w:asciiTheme="minorHAnsi" w:eastAsiaTheme="minorEastAsia" w:hAnsiTheme="minorHAnsi" w:cstheme="minorBidi"/>
            <w:noProof/>
            <w:sz w:val="22"/>
            <w:szCs w:val="22"/>
          </w:rPr>
          <w:tab/>
        </w:r>
        <w:r w:rsidRPr="00971E6F">
          <w:rPr>
            <w:rStyle w:val="Hyperlink"/>
            <w:noProof/>
          </w:rPr>
          <w:t>Diagram: Patterns</w:t>
        </w:r>
        <w:r>
          <w:rPr>
            <w:noProof/>
            <w:webHidden/>
          </w:rPr>
          <w:tab/>
        </w:r>
        <w:r>
          <w:rPr>
            <w:noProof/>
            <w:webHidden/>
          </w:rPr>
          <w:fldChar w:fldCharType="begin"/>
        </w:r>
        <w:r>
          <w:rPr>
            <w:noProof/>
            <w:webHidden/>
          </w:rPr>
          <w:instrText xml:space="preserve"> PAGEREF _Toc463469726 \h </w:instrText>
        </w:r>
        <w:r>
          <w:rPr>
            <w:noProof/>
            <w:webHidden/>
          </w:rPr>
        </w:r>
        <w:r>
          <w:rPr>
            <w:noProof/>
            <w:webHidden/>
          </w:rPr>
          <w:fldChar w:fldCharType="separate"/>
        </w:r>
        <w:r>
          <w:rPr>
            <w:noProof/>
            <w:webHidden/>
          </w:rPr>
          <w:t>68</w:t>
        </w:r>
        <w:r>
          <w:rPr>
            <w:noProof/>
            <w:webHidden/>
          </w:rPr>
          <w:fldChar w:fldCharType="end"/>
        </w:r>
      </w:hyperlink>
    </w:p>
    <w:p w14:paraId="0766E33A" w14:textId="1C495953" w:rsidR="001C6946" w:rsidRDefault="001C6946">
      <w:pPr>
        <w:pStyle w:val="TOC3"/>
        <w:rPr>
          <w:rFonts w:asciiTheme="minorHAnsi" w:eastAsiaTheme="minorEastAsia" w:hAnsiTheme="minorHAnsi" w:cstheme="minorBidi"/>
          <w:noProof/>
          <w:sz w:val="22"/>
          <w:szCs w:val="22"/>
        </w:rPr>
      </w:pPr>
      <w:hyperlink w:anchor="_Toc463469727" w:history="1">
        <w:r w:rsidRPr="00971E6F">
          <w:rPr>
            <w:rStyle w:val="Hyperlink"/>
            <w:noProof/>
          </w:rPr>
          <w:t>6.9.2</w:t>
        </w:r>
        <w:r>
          <w:rPr>
            <w:rFonts w:asciiTheme="minorHAnsi" w:eastAsiaTheme="minorEastAsia" w:hAnsiTheme="minorHAnsi" w:cstheme="minorBidi"/>
            <w:noProof/>
            <w:sz w:val="22"/>
            <w:szCs w:val="22"/>
          </w:rPr>
          <w:tab/>
        </w:r>
        <w:r w:rsidRPr="00971E6F">
          <w:rPr>
            <w:rStyle w:val="Hyperlink"/>
            <w:noProof/>
          </w:rPr>
          <w:t>Association Defining Relative Property</w:t>
        </w:r>
        <w:r>
          <w:rPr>
            <w:noProof/>
            <w:webHidden/>
          </w:rPr>
          <w:tab/>
        </w:r>
        <w:r>
          <w:rPr>
            <w:noProof/>
            <w:webHidden/>
          </w:rPr>
          <w:fldChar w:fldCharType="begin"/>
        </w:r>
        <w:r>
          <w:rPr>
            <w:noProof/>
            <w:webHidden/>
          </w:rPr>
          <w:instrText xml:space="preserve"> PAGEREF _Toc463469727 \h </w:instrText>
        </w:r>
        <w:r>
          <w:rPr>
            <w:noProof/>
            <w:webHidden/>
          </w:rPr>
        </w:r>
        <w:r>
          <w:rPr>
            <w:noProof/>
            <w:webHidden/>
          </w:rPr>
          <w:fldChar w:fldCharType="separate"/>
        </w:r>
        <w:r>
          <w:rPr>
            <w:noProof/>
            <w:webHidden/>
          </w:rPr>
          <w:t>68</w:t>
        </w:r>
        <w:r>
          <w:rPr>
            <w:noProof/>
            <w:webHidden/>
          </w:rPr>
          <w:fldChar w:fldCharType="end"/>
        </w:r>
      </w:hyperlink>
    </w:p>
    <w:p w14:paraId="1127EB5C" w14:textId="0000618D" w:rsidR="001C6946" w:rsidRDefault="001C6946">
      <w:pPr>
        <w:pStyle w:val="TOC3"/>
        <w:rPr>
          <w:rFonts w:asciiTheme="minorHAnsi" w:eastAsiaTheme="minorEastAsia" w:hAnsiTheme="minorHAnsi" w:cstheme="minorBidi"/>
          <w:noProof/>
          <w:sz w:val="22"/>
          <w:szCs w:val="22"/>
        </w:rPr>
      </w:pPr>
      <w:hyperlink w:anchor="_Toc463469728" w:history="1">
        <w:r w:rsidRPr="00971E6F">
          <w:rPr>
            <w:rStyle w:val="Hyperlink"/>
            <w:noProof/>
          </w:rPr>
          <w:t>6.9.3</w:t>
        </w:r>
        <w:r>
          <w:rPr>
            <w:rFonts w:asciiTheme="minorHAnsi" w:eastAsiaTheme="minorEastAsia" w:hAnsiTheme="minorHAnsi" w:cstheme="minorBidi"/>
            <w:noProof/>
            <w:sz w:val="22"/>
            <w:szCs w:val="22"/>
          </w:rPr>
          <w:tab/>
        </w:r>
        <w:r w:rsidRPr="00971E6F">
          <w:rPr>
            <w:rStyle w:val="Hyperlink"/>
            <w:noProof/>
          </w:rPr>
          <w:t>Class Focus Property</w:t>
        </w:r>
        <w:r>
          <w:rPr>
            <w:noProof/>
            <w:webHidden/>
          </w:rPr>
          <w:tab/>
        </w:r>
        <w:r>
          <w:rPr>
            <w:noProof/>
            <w:webHidden/>
          </w:rPr>
          <w:fldChar w:fldCharType="begin"/>
        </w:r>
        <w:r>
          <w:rPr>
            <w:noProof/>
            <w:webHidden/>
          </w:rPr>
          <w:instrText xml:space="preserve"> PAGEREF _Toc463469728 \h </w:instrText>
        </w:r>
        <w:r>
          <w:rPr>
            <w:noProof/>
            <w:webHidden/>
          </w:rPr>
        </w:r>
        <w:r>
          <w:rPr>
            <w:noProof/>
            <w:webHidden/>
          </w:rPr>
          <w:fldChar w:fldCharType="separate"/>
        </w:r>
        <w:r>
          <w:rPr>
            <w:noProof/>
            <w:webHidden/>
          </w:rPr>
          <w:t>69</w:t>
        </w:r>
        <w:r>
          <w:rPr>
            <w:noProof/>
            <w:webHidden/>
          </w:rPr>
          <w:fldChar w:fldCharType="end"/>
        </w:r>
      </w:hyperlink>
    </w:p>
    <w:p w14:paraId="437CE03E" w14:textId="0AE8075D" w:rsidR="001C6946" w:rsidRDefault="001C6946">
      <w:pPr>
        <w:pStyle w:val="TOC3"/>
        <w:rPr>
          <w:rFonts w:asciiTheme="minorHAnsi" w:eastAsiaTheme="minorEastAsia" w:hAnsiTheme="minorHAnsi" w:cstheme="minorBidi"/>
          <w:noProof/>
          <w:sz w:val="22"/>
          <w:szCs w:val="22"/>
        </w:rPr>
      </w:pPr>
      <w:hyperlink w:anchor="_Toc463469729" w:history="1">
        <w:r w:rsidRPr="00971E6F">
          <w:rPr>
            <w:rStyle w:val="Hyperlink"/>
            <w:noProof/>
          </w:rPr>
          <w:t>6.9.4</w:t>
        </w:r>
        <w:r>
          <w:rPr>
            <w:rFonts w:asciiTheme="minorHAnsi" w:eastAsiaTheme="minorEastAsia" w:hAnsiTheme="minorHAnsi" w:cstheme="minorBidi"/>
            <w:noProof/>
            <w:sz w:val="22"/>
            <w:szCs w:val="22"/>
          </w:rPr>
          <w:tab/>
        </w:r>
        <w:r w:rsidRPr="00971E6F">
          <w:rPr>
            <w:rStyle w:val="Hyperlink"/>
            <w:noProof/>
          </w:rPr>
          <w:t>Association Match Rules</w:t>
        </w:r>
        <w:r>
          <w:rPr>
            <w:noProof/>
            <w:webHidden/>
          </w:rPr>
          <w:tab/>
        </w:r>
        <w:r>
          <w:rPr>
            <w:noProof/>
            <w:webHidden/>
          </w:rPr>
          <w:fldChar w:fldCharType="begin"/>
        </w:r>
        <w:r>
          <w:rPr>
            <w:noProof/>
            <w:webHidden/>
          </w:rPr>
          <w:instrText xml:space="preserve"> PAGEREF _Toc463469729 \h </w:instrText>
        </w:r>
        <w:r>
          <w:rPr>
            <w:noProof/>
            <w:webHidden/>
          </w:rPr>
        </w:r>
        <w:r>
          <w:rPr>
            <w:noProof/>
            <w:webHidden/>
          </w:rPr>
          <w:fldChar w:fldCharType="separate"/>
        </w:r>
        <w:r>
          <w:rPr>
            <w:noProof/>
            <w:webHidden/>
          </w:rPr>
          <w:t>69</w:t>
        </w:r>
        <w:r>
          <w:rPr>
            <w:noProof/>
            <w:webHidden/>
          </w:rPr>
          <w:fldChar w:fldCharType="end"/>
        </w:r>
      </w:hyperlink>
    </w:p>
    <w:p w14:paraId="28B390BA" w14:textId="794743A7" w:rsidR="001C6946" w:rsidRDefault="001C6946">
      <w:pPr>
        <w:pStyle w:val="TOC3"/>
        <w:rPr>
          <w:rFonts w:asciiTheme="minorHAnsi" w:eastAsiaTheme="minorEastAsia" w:hAnsiTheme="minorHAnsi" w:cstheme="minorBidi"/>
          <w:noProof/>
          <w:sz w:val="22"/>
          <w:szCs w:val="22"/>
        </w:rPr>
      </w:pPr>
      <w:hyperlink w:anchor="_Toc463469730" w:history="1">
        <w:r w:rsidRPr="00971E6F">
          <w:rPr>
            <w:rStyle w:val="Hyperlink"/>
            <w:noProof/>
          </w:rPr>
          <w:t>6.9.5</w:t>
        </w:r>
        <w:r>
          <w:rPr>
            <w:rFonts w:asciiTheme="minorHAnsi" w:eastAsiaTheme="minorEastAsia" w:hAnsiTheme="minorHAnsi" w:cstheme="minorBidi"/>
            <w:noProof/>
            <w:sz w:val="22"/>
            <w:szCs w:val="22"/>
          </w:rPr>
          <w:tab/>
        </w:r>
        <w:r w:rsidRPr="00971E6F">
          <w:rPr>
            <w:rStyle w:val="Hyperlink"/>
            <w:noProof/>
          </w:rPr>
          <w:t>Class Part Property</w:t>
        </w:r>
        <w:r>
          <w:rPr>
            <w:noProof/>
            <w:webHidden/>
          </w:rPr>
          <w:tab/>
        </w:r>
        <w:r>
          <w:rPr>
            <w:noProof/>
            <w:webHidden/>
          </w:rPr>
          <w:fldChar w:fldCharType="begin"/>
        </w:r>
        <w:r>
          <w:rPr>
            <w:noProof/>
            <w:webHidden/>
          </w:rPr>
          <w:instrText xml:space="preserve"> PAGEREF _Toc463469730 \h </w:instrText>
        </w:r>
        <w:r>
          <w:rPr>
            <w:noProof/>
            <w:webHidden/>
          </w:rPr>
        </w:r>
        <w:r>
          <w:rPr>
            <w:noProof/>
            <w:webHidden/>
          </w:rPr>
          <w:fldChar w:fldCharType="separate"/>
        </w:r>
        <w:r>
          <w:rPr>
            <w:noProof/>
            <w:webHidden/>
          </w:rPr>
          <w:t>69</w:t>
        </w:r>
        <w:r>
          <w:rPr>
            <w:noProof/>
            <w:webHidden/>
          </w:rPr>
          <w:fldChar w:fldCharType="end"/>
        </w:r>
      </w:hyperlink>
    </w:p>
    <w:p w14:paraId="0BC4001F" w14:textId="691DE655" w:rsidR="001C6946" w:rsidRDefault="001C6946">
      <w:pPr>
        <w:pStyle w:val="TOC3"/>
        <w:rPr>
          <w:rFonts w:asciiTheme="minorHAnsi" w:eastAsiaTheme="minorEastAsia" w:hAnsiTheme="minorHAnsi" w:cstheme="minorBidi"/>
          <w:noProof/>
          <w:sz w:val="22"/>
          <w:szCs w:val="22"/>
        </w:rPr>
      </w:pPr>
      <w:hyperlink w:anchor="_Toc463469731" w:history="1">
        <w:r w:rsidRPr="00971E6F">
          <w:rPr>
            <w:rStyle w:val="Hyperlink"/>
            <w:noProof/>
          </w:rPr>
          <w:t>6.9.6</w:t>
        </w:r>
        <w:r>
          <w:rPr>
            <w:rFonts w:asciiTheme="minorHAnsi" w:eastAsiaTheme="minorEastAsia" w:hAnsiTheme="minorHAnsi" w:cstheme="minorBidi"/>
            <w:noProof/>
            <w:sz w:val="22"/>
            <w:szCs w:val="22"/>
          </w:rPr>
          <w:tab/>
        </w:r>
        <w:r w:rsidRPr="00971E6F">
          <w:rPr>
            <w:rStyle w:val="Hyperlink"/>
            <w:noProof/>
          </w:rPr>
          <w:t>Class Pattern</w:t>
        </w:r>
        <w:r>
          <w:rPr>
            <w:noProof/>
            <w:webHidden/>
          </w:rPr>
          <w:tab/>
        </w:r>
        <w:r>
          <w:rPr>
            <w:noProof/>
            <w:webHidden/>
          </w:rPr>
          <w:fldChar w:fldCharType="begin"/>
        </w:r>
        <w:r>
          <w:rPr>
            <w:noProof/>
            <w:webHidden/>
          </w:rPr>
          <w:instrText xml:space="preserve"> PAGEREF _Toc463469731 \h </w:instrText>
        </w:r>
        <w:r>
          <w:rPr>
            <w:noProof/>
            <w:webHidden/>
          </w:rPr>
        </w:r>
        <w:r>
          <w:rPr>
            <w:noProof/>
            <w:webHidden/>
          </w:rPr>
          <w:fldChar w:fldCharType="separate"/>
        </w:r>
        <w:r>
          <w:rPr>
            <w:noProof/>
            <w:webHidden/>
          </w:rPr>
          <w:t>69</w:t>
        </w:r>
        <w:r>
          <w:rPr>
            <w:noProof/>
            <w:webHidden/>
          </w:rPr>
          <w:fldChar w:fldCharType="end"/>
        </w:r>
      </w:hyperlink>
    </w:p>
    <w:p w14:paraId="794562D9" w14:textId="3D6C974E" w:rsidR="001C6946" w:rsidRDefault="001C6946">
      <w:pPr>
        <w:pStyle w:val="TOC3"/>
        <w:rPr>
          <w:rFonts w:asciiTheme="minorHAnsi" w:eastAsiaTheme="minorEastAsia" w:hAnsiTheme="minorHAnsi" w:cstheme="minorBidi"/>
          <w:noProof/>
          <w:sz w:val="22"/>
          <w:szCs w:val="22"/>
        </w:rPr>
      </w:pPr>
      <w:hyperlink w:anchor="_Toc463469732" w:history="1">
        <w:r w:rsidRPr="00971E6F">
          <w:rPr>
            <w:rStyle w:val="Hyperlink"/>
            <w:noProof/>
          </w:rPr>
          <w:t>6.9.7</w:t>
        </w:r>
        <w:r>
          <w:rPr>
            <w:rFonts w:asciiTheme="minorHAnsi" w:eastAsiaTheme="minorEastAsia" w:hAnsiTheme="minorHAnsi" w:cstheme="minorBidi"/>
            <w:noProof/>
            <w:sz w:val="22"/>
            <w:szCs w:val="22"/>
          </w:rPr>
          <w:tab/>
        </w:r>
        <w:r w:rsidRPr="00971E6F">
          <w:rPr>
            <w:rStyle w:val="Hyperlink"/>
            <w:noProof/>
          </w:rPr>
          <w:t>Class Pattern of Type</w:t>
        </w:r>
        <w:r>
          <w:rPr>
            <w:noProof/>
            <w:webHidden/>
          </w:rPr>
          <w:tab/>
        </w:r>
        <w:r>
          <w:rPr>
            <w:noProof/>
            <w:webHidden/>
          </w:rPr>
          <w:fldChar w:fldCharType="begin"/>
        </w:r>
        <w:r>
          <w:rPr>
            <w:noProof/>
            <w:webHidden/>
          </w:rPr>
          <w:instrText xml:space="preserve"> PAGEREF _Toc463469732 \h </w:instrText>
        </w:r>
        <w:r>
          <w:rPr>
            <w:noProof/>
            <w:webHidden/>
          </w:rPr>
        </w:r>
        <w:r>
          <w:rPr>
            <w:noProof/>
            <w:webHidden/>
          </w:rPr>
          <w:fldChar w:fldCharType="separate"/>
        </w:r>
        <w:r>
          <w:rPr>
            <w:noProof/>
            <w:webHidden/>
          </w:rPr>
          <w:t>70</w:t>
        </w:r>
        <w:r>
          <w:rPr>
            <w:noProof/>
            <w:webHidden/>
          </w:rPr>
          <w:fldChar w:fldCharType="end"/>
        </w:r>
      </w:hyperlink>
    </w:p>
    <w:p w14:paraId="75EE2ADF" w14:textId="723EA538" w:rsidR="001C6946" w:rsidRDefault="001C6946">
      <w:pPr>
        <w:pStyle w:val="TOC3"/>
        <w:rPr>
          <w:rFonts w:asciiTheme="minorHAnsi" w:eastAsiaTheme="minorEastAsia" w:hAnsiTheme="minorHAnsi" w:cstheme="minorBidi"/>
          <w:noProof/>
          <w:sz w:val="22"/>
          <w:szCs w:val="22"/>
        </w:rPr>
      </w:pPr>
      <w:hyperlink w:anchor="_Toc463469733" w:history="1">
        <w:r w:rsidRPr="00971E6F">
          <w:rPr>
            <w:rStyle w:val="Hyperlink"/>
            <w:noProof/>
          </w:rPr>
          <w:t>6.9.8</w:t>
        </w:r>
        <w:r>
          <w:rPr>
            <w:rFonts w:asciiTheme="minorHAnsi" w:eastAsiaTheme="minorEastAsia" w:hAnsiTheme="minorHAnsi" w:cstheme="minorBidi"/>
            <w:noProof/>
            <w:sz w:val="22"/>
            <w:szCs w:val="22"/>
          </w:rPr>
          <w:tab/>
        </w:r>
        <w:r w:rsidRPr="00971E6F">
          <w:rPr>
            <w:rStyle w:val="Hyperlink"/>
            <w:noProof/>
          </w:rPr>
          <w:t>Association Pattern Properties</w:t>
        </w:r>
        <w:r>
          <w:rPr>
            <w:noProof/>
            <w:webHidden/>
          </w:rPr>
          <w:tab/>
        </w:r>
        <w:r>
          <w:rPr>
            <w:noProof/>
            <w:webHidden/>
          </w:rPr>
          <w:fldChar w:fldCharType="begin"/>
        </w:r>
        <w:r>
          <w:rPr>
            <w:noProof/>
            <w:webHidden/>
          </w:rPr>
          <w:instrText xml:space="preserve"> PAGEREF _Toc463469733 \h </w:instrText>
        </w:r>
        <w:r>
          <w:rPr>
            <w:noProof/>
            <w:webHidden/>
          </w:rPr>
        </w:r>
        <w:r>
          <w:rPr>
            <w:noProof/>
            <w:webHidden/>
          </w:rPr>
          <w:fldChar w:fldCharType="separate"/>
        </w:r>
        <w:r>
          <w:rPr>
            <w:noProof/>
            <w:webHidden/>
          </w:rPr>
          <w:t>70</w:t>
        </w:r>
        <w:r>
          <w:rPr>
            <w:noProof/>
            <w:webHidden/>
          </w:rPr>
          <w:fldChar w:fldCharType="end"/>
        </w:r>
      </w:hyperlink>
    </w:p>
    <w:p w14:paraId="4CEF9995" w14:textId="79499C18" w:rsidR="001C6946" w:rsidRDefault="001C6946">
      <w:pPr>
        <w:pStyle w:val="TOC3"/>
        <w:rPr>
          <w:rFonts w:asciiTheme="minorHAnsi" w:eastAsiaTheme="minorEastAsia" w:hAnsiTheme="minorHAnsi" w:cstheme="minorBidi"/>
          <w:noProof/>
          <w:sz w:val="22"/>
          <w:szCs w:val="22"/>
        </w:rPr>
      </w:pPr>
      <w:hyperlink w:anchor="_Toc463469734" w:history="1">
        <w:r w:rsidRPr="00971E6F">
          <w:rPr>
            <w:rStyle w:val="Hyperlink"/>
            <w:noProof/>
          </w:rPr>
          <w:t>6.9.9</w:t>
        </w:r>
        <w:r>
          <w:rPr>
            <w:rFonts w:asciiTheme="minorHAnsi" w:eastAsiaTheme="minorEastAsia" w:hAnsiTheme="minorHAnsi" w:cstheme="minorBidi"/>
            <w:noProof/>
            <w:sz w:val="22"/>
            <w:szCs w:val="22"/>
          </w:rPr>
          <w:tab/>
        </w:r>
        <w:r w:rsidRPr="00971E6F">
          <w:rPr>
            <w:rStyle w:val="Hyperlink"/>
            <w:noProof/>
          </w:rPr>
          <w:t>Class Pattern Property</w:t>
        </w:r>
        <w:r>
          <w:rPr>
            <w:noProof/>
            <w:webHidden/>
          </w:rPr>
          <w:tab/>
        </w:r>
        <w:r>
          <w:rPr>
            <w:noProof/>
            <w:webHidden/>
          </w:rPr>
          <w:fldChar w:fldCharType="begin"/>
        </w:r>
        <w:r>
          <w:rPr>
            <w:noProof/>
            <w:webHidden/>
          </w:rPr>
          <w:instrText xml:space="preserve"> PAGEREF _Toc463469734 \h </w:instrText>
        </w:r>
        <w:r>
          <w:rPr>
            <w:noProof/>
            <w:webHidden/>
          </w:rPr>
        </w:r>
        <w:r>
          <w:rPr>
            <w:noProof/>
            <w:webHidden/>
          </w:rPr>
          <w:fldChar w:fldCharType="separate"/>
        </w:r>
        <w:r>
          <w:rPr>
            <w:noProof/>
            <w:webHidden/>
          </w:rPr>
          <w:t>70</w:t>
        </w:r>
        <w:r>
          <w:rPr>
            <w:noProof/>
            <w:webHidden/>
          </w:rPr>
          <w:fldChar w:fldCharType="end"/>
        </w:r>
      </w:hyperlink>
    </w:p>
    <w:p w14:paraId="1EE3CA9D" w14:textId="50232C93" w:rsidR="001C6946" w:rsidRDefault="001C6946">
      <w:pPr>
        <w:pStyle w:val="TOC3"/>
        <w:rPr>
          <w:rFonts w:asciiTheme="minorHAnsi" w:eastAsiaTheme="minorEastAsia" w:hAnsiTheme="minorHAnsi" w:cstheme="minorBidi"/>
          <w:noProof/>
          <w:sz w:val="22"/>
          <w:szCs w:val="22"/>
        </w:rPr>
      </w:pPr>
      <w:hyperlink w:anchor="_Toc463469735" w:history="1">
        <w:r w:rsidRPr="00971E6F">
          <w:rPr>
            <w:rStyle w:val="Hyperlink"/>
            <w:noProof/>
          </w:rPr>
          <w:t>6.9.10</w:t>
        </w:r>
        <w:r>
          <w:rPr>
            <w:rFonts w:asciiTheme="minorHAnsi" w:eastAsiaTheme="minorEastAsia" w:hAnsiTheme="minorHAnsi" w:cstheme="minorBidi"/>
            <w:noProof/>
            <w:sz w:val="22"/>
            <w:szCs w:val="22"/>
          </w:rPr>
          <w:tab/>
        </w:r>
        <w:r w:rsidRPr="00971E6F">
          <w:rPr>
            <w:rStyle w:val="Hyperlink"/>
            <w:noProof/>
          </w:rPr>
          <w:t>Class Pattern Property Subset</w:t>
        </w:r>
        <w:r>
          <w:rPr>
            <w:noProof/>
            <w:webHidden/>
          </w:rPr>
          <w:tab/>
        </w:r>
        <w:r>
          <w:rPr>
            <w:noProof/>
            <w:webHidden/>
          </w:rPr>
          <w:fldChar w:fldCharType="begin"/>
        </w:r>
        <w:r>
          <w:rPr>
            <w:noProof/>
            <w:webHidden/>
          </w:rPr>
          <w:instrText xml:space="preserve"> PAGEREF _Toc463469735 \h </w:instrText>
        </w:r>
        <w:r>
          <w:rPr>
            <w:noProof/>
            <w:webHidden/>
          </w:rPr>
        </w:r>
        <w:r>
          <w:rPr>
            <w:noProof/>
            <w:webHidden/>
          </w:rPr>
          <w:fldChar w:fldCharType="separate"/>
        </w:r>
        <w:r>
          <w:rPr>
            <w:noProof/>
            <w:webHidden/>
          </w:rPr>
          <w:t>71</w:t>
        </w:r>
        <w:r>
          <w:rPr>
            <w:noProof/>
            <w:webHidden/>
          </w:rPr>
          <w:fldChar w:fldCharType="end"/>
        </w:r>
      </w:hyperlink>
    </w:p>
    <w:p w14:paraId="23E0A894" w14:textId="7E38BDB4" w:rsidR="001C6946" w:rsidRDefault="001C6946">
      <w:pPr>
        <w:pStyle w:val="TOC3"/>
        <w:rPr>
          <w:rFonts w:asciiTheme="minorHAnsi" w:eastAsiaTheme="minorEastAsia" w:hAnsiTheme="minorHAnsi" w:cstheme="minorBidi"/>
          <w:noProof/>
          <w:sz w:val="22"/>
          <w:szCs w:val="22"/>
        </w:rPr>
      </w:pPr>
      <w:hyperlink w:anchor="_Toc463469736" w:history="1">
        <w:r w:rsidRPr="00971E6F">
          <w:rPr>
            <w:rStyle w:val="Hyperlink"/>
            <w:noProof/>
          </w:rPr>
          <w:t>6.9.11</w:t>
        </w:r>
        <w:r>
          <w:rPr>
            <w:rFonts w:asciiTheme="minorHAnsi" w:eastAsiaTheme="minorEastAsia" w:hAnsiTheme="minorHAnsi" w:cstheme="minorBidi"/>
            <w:noProof/>
            <w:sz w:val="22"/>
            <w:szCs w:val="22"/>
          </w:rPr>
          <w:tab/>
        </w:r>
        <w:r w:rsidRPr="00971E6F">
          <w:rPr>
            <w:rStyle w:val="Hyperlink"/>
            <w:noProof/>
          </w:rPr>
          <w:t>Class Pattern Relationship</w:t>
        </w:r>
        <w:r>
          <w:rPr>
            <w:noProof/>
            <w:webHidden/>
          </w:rPr>
          <w:tab/>
        </w:r>
        <w:r>
          <w:rPr>
            <w:noProof/>
            <w:webHidden/>
          </w:rPr>
          <w:fldChar w:fldCharType="begin"/>
        </w:r>
        <w:r>
          <w:rPr>
            <w:noProof/>
            <w:webHidden/>
          </w:rPr>
          <w:instrText xml:space="preserve"> PAGEREF _Toc463469736 \h </w:instrText>
        </w:r>
        <w:r>
          <w:rPr>
            <w:noProof/>
            <w:webHidden/>
          </w:rPr>
        </w:r>
        <w:r>
          <w:rPr>
            <w:noProof/>
            <w:webHidden/>
          </w:rPr>
          <w:fldChar w:fldCharType="separate"/>
        </w:r>
        <w:r>
          <w:rPr>
            <w:noProof/>
            <w:webHidden/>
          </w:rPr>
          <w:t>71</w:t>
        </w:r>
        <w:r>
          <w:rPr>
            <w:noProof/>
            <w:webHidden/>
          </w:rPr>
          <w:fldChar w:fldCharType="end"/>
        </w:r>
      </w:hyperlink>
    </w:p>
    <w:p w14:paraId="7CAFEA70" w14:textId="3CAE3DA7" w:rsidR="001C6946" w:rsidRDefault="001C6946">
      <w:pPr>
        <w:pStyle w:val="TOC3"/>
        <w:rPr>
          <w:rFonts w:asciiTheme="minorHAnsi" w:eastAsiaTheme="minorEastAsia" w:hAnsiTheme="minorHAnsi" w:cstheme="minorBidi"/>
          <w:noProof/>
          <w:sz w:val="22"/>
          <w:szCs w:val="22"/>
        </w:rPr>
      </w:pPr>
      <w:hyperlink w:anchor="_Toc463469737" w:history="1">
        <w:r w:rsidRPr="00971E6F">
          <w:rPr>
            <w:rStyle w:val="Hyperlink"/>
            <w:noProof/>
          </w:rPr>
          <w:t>6.9.12</w:t>
        </w:r>
        <w:r>
          <w:rPr>
            <w:rFonts w:asciiTheme="minorHAnsi" w:eastAsiaTheme="minorEastAsia" w:hAnsiTheme="minorHAnsi" w:cstheme="minorBidi"/>
            <w:noProof/>
            <w:sz w:val="22"/>
            <w:szCs w:val="22"/>
          </w:rPr>
          <w:tab/>
        </w:r>
        <w:r w:rsidRPr="00971E6F">
          <w:rPr>
            <w:rStyle w:val="Hyperlink"/>
            <w:noProof/>
          </w:rPr>
          <w:t>Association Pattern Relationship</w:t>
        </w:r>
        <w:r>
          <w:rPr>
            <w:noProof/>
            <w:webHidden/>
          </w:rPr>
          <w:tab/>
        </w:r>
        <w:r>
          <w:rPr>
            <w:noProof/>
            <w:webHidden/>
          </w:rPr>
          <w:fldChar w:fldCharType="begin"/>
        </w:r>
        <w:r>
          <w:rPr>
            <w:noProof/>
            <w:webHidden/>
          </w:rPr>
          <w:instrText xml:space="preserve"> PAGEREF _Toc463469737 \h </w:instrText>
        </w:r>
        <w:r>
          <w:rPr>
            <w:noProof/>
            <w:webHidden/>
          </w:rPr>
        </w:r>
        <w:r>
          <w:rPr>
            <w:noProof/>
            <w:webHidden/>
          </w:rPr>
          <w:fldChar w:fldCharType="separate"/>
        </w:r>
        <w:r>
          <w:rPr>
            <w:noProof/>
            <w:webHidden/>
          </w:rPr>
          <w:t>71</w:t>
        </w:r>
        <w:r>
          <w:rPr>
            <w:noProof/>
            <w:webHidden/>
          </w:rPr>
          <w:fldChar w:fldCharType="end"/>
        </w:r>
      </w:hyperlink>
    </w:p>
    <w:p w14:paraId="03C1BF21" w14:textId="40E5277E" w:rsidR="001C6946" w:rsidRDefault="001C6946">
      <w:pPr>
        <w:pStyle w:val="TOC3"/>
        <w:rPr>
          <w:rFonts w:asciiTheme="minorHAnsi" w:eastAsiaTheme="minorEastAsia" w:hAnsiTheme="minorHAnsi" w:cstheme="minorBidi"/>
          <w:noProof/>
          <w:sz w:val="22"/>
          <w:szCs w:val="22"/>
        </w:rPr>
      </w:pPr>
      <w:hyperlink w:anchor="_Toc463469738" w:history="1">
        <w:r w:rsidRPr="00971E6F">
          <w:rPr>
            <w:rStyle w:val="Hyperlink"/>
            <w:noProof/>
          </w:rPr>
          <w:t>6.9.13</w:t>
        </w:r>
        <w:r>
          <w:rPr>
            <w:rFonts w:asciiTheme="minorHAnsi" w:eastAsiaTheme="minorEastAsia" w:hAnsiTheme="minorHAnsi" w:cstheme="minorBidi"/>
            <w:noProof/>
            <w:sz w:val="22"/>
            <w:szCs w:val="22"/>
          </w:rPr>
          <w:tab/>
        </w:r>
        <w:r w:rsidRPr="00971E6F">
          <w:rPr>
            <w:rStyle w:val="Hyperlink"/>
            <w:noProof/>
          </w:rPr>
          <w:t>Class Quantified Property</w:t>
        </w:r>
        <w:r>
          <w:rPr>
            <w:noProof/>
            <w:webHidden/>
          </w:rPr>
          <w:tab/>
        </w:r>
        <w:r>
          <w:rPr>
            <w:noProof/>
            <w:webHidden/>
          </w:rPr>
          <w:fldChar w:fldCharType="begin"/>
        </w:r>
        <w:r>
          <w:rPr>
            <w:noProof/>
            <w:webHidden/>
          </w:rPr>
          <w:instrText xml:space="preserve"> PAGEREF _Toc463469738 \h </w:instrText>
        </w:r>
        <w:r>
          <w:rPr>
            <w:noProof/>
            <w:webHidden/>
          </w:rPr>
        </w:r>
        <w:r>
          <w:rPr>
            <w:noProof/>
            <w:webHidden/>
          </w:rPr>
          <w:fldChar w:fldCharType="separate"/>
        </w:r>
        <w:r>
          <w:rPr>
            <w:noProof/>
            <w:webHidden/>
          </w:rPr>
          <w:t>71</w:t>
        </w:r>
        <w:r>
          <w:rPr>
            <w:noProof/>
            <w:webHidden/>
          </w:rPr>
          <w:fldChar w:fldCharType="end"/>
        </w:r>
      </w:hyperlink>
    </w:p>
    <w:p w14:paraId="3ACE12F4" w14:textId="0191FBB7" w:rsidR="001C6946" w:rsidRDefault="001C6946">
      <w:pPr>
        <w:pStyle w:val="TOC3"/>
        <w:rPr>
          <w:rFonts w:asciiTheme="minorHAnsi" w:eastAsiaTheme="minorEastAsia" w:hAnsiTheme="minorHAnsi" w:cstheme="minorBidi"/>
          <w:noProof/>
          <w:sz w:val="22"/>
          <w:szCs w:val="22"/>
        </w:rPr>
      </w:pPr>
      <w:hyperlink w:anchor="_Toc463469739" w:history="1">
        <w:r w:rsidRPr="00971E6F">
          <w:rPr>
            <w:rStyle w:val="Hyperlink"/>
            <w:noProof/>
          </w:rPr>
          <w:t>6.9.14</w:t>
        </w:r>
        <w:r>
          <w:rPr>
            <w:rFonts w:asciiTheme="minorHAnsi" w:eastAsiaTheme="minorEastAsia" w:hAnsiTheme="minorHAnsi" w:cstheme="minorBidi"/>
            <w:noProof/>
            <w:sz w:val="22"/>
            <w:szCs w:val="22"/>
          </w:rPr>
          <w:tab/>
        </w:r>
        <w:r w:rsidRPr="00971E6F">
          <w:rPr>
            <w:rStyle w:val="Hyperlink"/>
            <w:noProof/>
          </w:rPr>
          <w:t>Class Relative Property</w:t>
        </w:r>
        <w:r>
          <w:rPr>
            <w:noProof/>
            <w:webHidden/>
          </w:rPr>
          <w:tab/>
        </w:r>
        <w:r>
          <w:rPr>
            <w:noProof/>
            <w:webHidden/>
          </w:rPr>
          <w:fldChar w:fldCharType="begin"/>
        </w:r>
        <w:r>
          <w:rPr>
            <w:noProof/>
            <w:webHidden/>
          </w:rPr>
          <w:instrText xml:space="preserve"> PAGEREF _Toc463469739 \h </w:instrText>
        </w:r>
        <w:r>
          <w:rPr>
            <w:noProof/>
            <w:webHidden/>
          </w:rPr>
        </w:r>
        <w:r>
          <w:rPr>
            <w:noProof/>
            <w:webHidden/>
          </w:rPr>
          <w:fldChar w:fldCharType="separate"/>
        </w:r>
        <w:r>
          <w:rPr>
            <w:noProof/>
            <w:webHidden/>
          </w:rPr>
          <w:t>72</w:t>
        </w:r>
        <w:r>
          <w:rPr>
            <w:noProof/>
            <w:webHidden/>
          </w:rPr>
          <w:fldChar w:fldCharType="end"/>
        </w:r>
      </w:hyperlink>
    </w:p>
    <w:p w14:paraId="0EB9FCCD" w14:textId="44E5CD31" w:rsidR="001C6946" w:rsidRDefault="001C6946">
      <w:pPr>
        <w:pStyle w:val="TOC3"/>
        <w:rPr>
          <w:rFonts w:asciiTheme="minorHAnsi" w:eastAsiaTheme="minorEastAsia" w:hAnsiTheme="minorHAnsi" w:cstheme="minorBidi"/>
          <w:noProof/>
          <w:sz w:val="22"/>
          <w:szCs w:val="22"/>
        </w:rPr>
      </w:pPr>
      <w:hyperlink w:anchor="_Toc463469740" w:history="1">
        <w:r w:rsidRPr="00971E6F">
          <w:rPr>
            <w:rStyle w:val="Hyperlink"/>
            <w:noProof/>
          </w:rPr>
          <w:t>6.9.15</w:t>
        </w:r>
        <w:r>
          <w:rPr>
            <w:rFonts w:asciiTheme="minorHAnsi" w:eastAsiaTheme="minorEastAsia" w:hAnsiTheme="minorHAnsi" w:cstheme="minorBidi"/>
            <w:noProof/>
            <w:sz w:val="22"/>
            <w:szCs w:val="22"/>
          </w:rPr>
          <w:tab/>
        </w:r>
        <w:r w:rsidRPr="00971E6F">
          <w:rPr>
            <w:rStyle w:val="Hyperlink"/>
            <w:noProof/>
          </w:rPr>
          <w:t>Association Subject of Pattern Relationship</w:t>
        </w:r>
        <w:r>
          <w:rPr>
            <w:noProof/>
            <w:webHidden/>
          </w:rPr>
          <w:tab/>
        </w:r>
        <w:r>
          <w:rPr>
            <w:noProof/>
            <w:webHidden/>
          </w:rPr>
          <w:fldChar w:fldCharType="begin"/>
        </w:r>
        <w:r>
          <w:rPr>
            <w:noProof/>
            <w:webHidden/>
          </w:rPr>
          <w:instrText xml:space="preserve"> PAGEREF _Toc463469740 \h </w:instrText>
        </w:r>
        <w:r>
          <w:rPr>
            <w:noProof/>
            <w:webHidden/>
          </w:rPr>
        </w:r>
        <w:r>
          <w:rPr>
            <w:noProof/>
            <w:webHidden/>
          </w:rPr>
          <w:fldChar w:fldCharType="separate"/>
        </w:r>
        <w:r>
          <w:rPr>
            <w:noProof/>
            <w:webHidden/>
          </w:rPr>
          <w:t>72</w:t>
        </w:r>
        <w:r>
          <w:rPr>
            <w:noProof/>
            <w:webHidden/>
          </w:rPr>
          <w:fldChar w:fldCharType="end"/>
        </w:r>
      </w:hyperlink>
    </w:p>
    <w:p w14:paraId="1023F601" w14:textId="1781590A" w:rsidR="001C6946" w:rsidRDefault="001C6946">
      <w:pPr>
        <w:pStyle w:val="TOC3"/>
        <w:rPr>
          <w:rFonts w:asciiTheme="minorHAnsi" w:eastAsiaTheme="minorEastAsia" w:hAnsiTheme="minorHAnsi" w:cstheme="minorBidi"/>
          <w:noProof/>
          <w:sz w:val="22"/>
          <w:szCs w:val="22"/>
        </w:rPr>
      </w:pPr>
      <w:hyperlink w:anchor="_Toc463469741" w:history="1">
        <w:r w:rsidRPr="00971E6F">
          <w:rPr>
            <w:rStyle w:val="Hyperlink"/>
            <w:noProof/>
          </w:rPr>
          <w:t>6.9.16</w:t>
        </w:r>
        <w:r>
          <w:rPr>
            <w:rFonts w:asciiTheme="minorHAnsi" w:eastAsiaTheme="minorEastAsia" w:hAnsiTheme="minorHAnsi" w:cstheme="minorBidi"/>
            <w:noProof/>
            <w:sz w:val="22"/>
            <w:szCs w:val="22"/>
          </w:rPr>
          <w:tab/>
        </w:r>
        <w:r w:rsidRPr="00971E6F">
          <w:rPr>
            <w:rStyle w:val="Hyperlink"/>
            <w:noProof/>
          </w:rPr>
          <w:t>Class Type Pattern Property</w:t>
        </w:r>
        <w:r>
          <w:rPr>
            <w:noProof/>
            <w:webHidden/>
          </w:rPr>
          <w:tab/>
        </w:r>
        <w:r>
          <w:rPr>
            <w:noProof/>
            <w:webHidden/>
          </w:rPr>
          <w:fldChar w:fldCharType="begin"/>
        </w:r>
        <w:r>
          <w:rPr>
            <w:noProof/>
            <w:webHidden/>
          </w:rPr>
          <w:instrText xml:space="preserve"> PAGEREF _Toc463469741 \h </w:instrText>
        </w:r>
        <w:r>
          <w:rPr>
            <w:noProof/>
            <w:webHidden/>
          </w:rPr>
        </w:r>
        <w:r>
          <w:rPr>
            <w:noProof/>
            <w:webHidden/>
          </w:rPr>
          <w:fldChar w:fldCharType="separate"/>
        </w:r>
        <w:r>
          <w:rPr>
            <w:noProof/>
            <w:webHidden/>
          </w:rPr>
          <w:t>72</w:t>
        </w:r>
        <w:r>
          <w:rPr>
            <w:noProof/>
            <w:webHidden/>
          </w:rPr>
          <w:fldChar w:fldCharType="end"/>
        </w:r>
      </w:hyperlink>
    </w:p>
    <w:p w14:paraId="4EA13A50" w14:textId="30B799A0" w:rsidR="001C6946" w:rsidRDefault="001C6946">
      <w:pPr>
        <w:pStyle w:val="TOC2"/>
        <w:rPr>
          <w:rFonts w:asciiTheme="minorHAnsi" w:eastAsiaTheme="minorEastAsia" w:hAnsiTheme="minorHAnsi" w:cstheme="minorBidi"/>
          <w:noProof/>
          <w:sz w:val="22"/>
          <w:szCs w:val="22"/>
        </w:rPr>
      </w:pPr>
      <w:hyperlink w:anchor="_Toc463469742" w:history="1">
        <w:r w:rsidRPr="00971E6F">
          <w:rPr>
            <w:rStyle w:val="Hyperlink"/>
            <w:noProof/>
          </w:rPr>
          <w:t>6.10</w:t>
        </w:r>
        <w:r>
          <w:rPr>
            <w:rFonts w:asciiTheme="minorHAnsi" w:eastAsiaTheme="minorEastAsia" w:hAnsiTheme="minorHAnsi" w:cstheme="minorBidi"/>
            <w:noProof/>
            <w:sz w:val="22"/>
            <w:szCs w:val="22"/>
          </w:rPr>
          <w:tab/>
        </w:r>
        <w:r w:rsidRPr="00971E6F">
          <w:rPr>
            <w:rStyle w:val="Hyperlink"/>
            <w:noProof/>
          </w:rPr>
          <w:t>SIMF Conceptual Model::Properties</w:t>
        </w:r>
        <w:r>
          <w:rPr>
            <w:noProof/>
            <w:webHidden/>
          </w:rPr>
          <w:tab/>
        </w:r>
        <w:r>
          <w:rPr>
            <w:noProof/>
            <w:webHidden/>
          </w:rPr>
          <w:fldChar w:fldCharType="begin"/>
        </w:r>
        <w:r>
          <w:rPr>
            <w:noProof/>
            <w:webHidden/>
          </w:rPr>
          <w:instrText xml:space="preserve"> PAGEREF _Toc463469742 \h </w:instrText>
        </w:r>
        <w:r>
          <w:rPr>
            <w:noProof/>
            <w:webHidden/>
          </w:rPr>
        </w:r>
        <w:r>
          <w:rPr>
            <w:noProof/>
            <w:webHidden/>
          </w:rPr>
          <w:fldChar w:fldCharType="separate"/>
        </w:r>
        <w:r>
          <w:rPr>
            <w:noProof/>
            <w:webHidden/>
          </w:rPr>
          <w:t>74</w:t>
        </w:r>
        <w:r>
          <w:rPr>
            <w:noProof/>
            <w:webHidden/>
          </w:rPr>
          <w:fldChar w:fldCharType="end"/>
        </w:r>
      </w:hyperlink>
    </w:p>
    <w:p w14:paraId="1A46E083" w14:textId="5103788B" w:rsidR="001C6946" w:rsidRDefault="001C6946">
      <w:pPr>
        <w:pStyle w:val="TOC3"/>
        <w:rPr>
          <w:rFonts w:asciiTheme="minorHAnsi" w:eastAsiaTheme="minorEastAsia" w:hAnsiTheme="minorHAnsi" w:cstheme="minorBidi"/>
          <w:noProof/>
          <w:sz w:val="22"/>
          <w:szCs w:val="22"/>
        </w:rPr>
      </w:pPr>
      <w:hyperlink w:anchor="_Toc463469743" w:history="1">
        <w:r w:rsidRPr="00971E6F">
          <w:rPr>
            <w:rStyle w:val="Hyperlink"/>
            <w:noProof/>
          </w:rPr>
          <w:t>6.10.1</w:t>
        </w:r>
        <w:r>
          <w:rPr>
            <w:rFonts w:asciiTheme="minorHAnsi" w:eastAsiaTheme="minorEastAsia" w:hAnsiTheme="minorHAnsi" w:cstheme="minorBidi"/>
            <w:noProof/>
            <w:sz w:val="22"/>
            <w:szCs w:val="22"/>
          </w:rPr>
          <w:tab/>
        </w:r>
        <w:r w:rsidRPr="00971E6F">
          <w:rPr>
            <w:rStyle w:val="Hyperlink"/>
            <w:noProof/>
          </w:rPr>
          <w:t>Diagram: Properties</w:t>
        </w:r>
        <w:r>
          <w:rPr>
            <w:noProof/>
            <w:webHidden/>
          </w:rPr>
          <w:tab/>
        </w:r>
        <w:r>
          <w:rPr>
            <w:noProof/>
            <w:webHidden/>
          </w:rPr>
          <w:fldChar w:fldCharType="begin"/>
        </w:r>
        <w:r>
          <w:rPr>
            <w:noProof/>
            <w:webHidden/>
          </w:rPr>
          <w:instrText xml:space="preserve"> PAGEREF _Toc463469743 \h </w:instrText>
        </w:r>
        <w:r>
          <w:rPr>
            <w:noProof/>
            <w:webHidden/>
          </w:rPr>
        </w:r>
        <w:r>
          <w:rPr>
            <w:noProof/>
            <w:webHidden/>
          </w:rPr>
          <w:fldChar w:fldCharType="separate"/>
        </w:r>
        <w:r>
          <w:rPr>
            <w:noProof/>
            <w:webHidden/>
          </w:rPr>
          <w:t>74</w:t>
        </w:r>
        <w:r>
          <w:rPr>
            <w:noProof/>
            <w:webHidden/>
          </w:rPr>
          <w:fldChar w:fldCharType="end"/>
        </w:r>
      </w:hyperlink>
    </w:p>
    <w:p w14:paraId="2C1FC613" w14:textId="0933393C" w:rsidR="001C6946" w:rsidRDefault="001C6946">
      <w:pPr>
        <w:pStyle w:val="TOC3"/>
        <w:rPr>
          <w:rFonts w:asciiTheme="minorHAnsi" w:eastAsiaTheme="minorEastAsia" w:hAnsiTheme="minorHAnsi" w:cstheme="minorBidi"/>
          <w:noProof/>
          <w:sz w:val="22"/>
          <w:szCs w:val="22"/>
        </w:rPr>
      </w:pPr>
      <w:hyperlink w:anchor="_Toc463469744" w:history="1">
        <w:r w:rsidRPr="00971E6F">
          <w:rPr>
            <w:rStyle w:val="Hyperlink"/>
            <w:noProof/>
          </w:rPr>
          <w:t>6.10.2</w:t>
        </w:r>
        <w:r>
          <w:rPr>
            <w:rFonts w:asciiTheme="minorHAnsi" w:eastAsiaTheme="minorEastAsia" w:hAnsiTheme="minorHAnsi" w:cstheme="minorBidi"/>
            <w:noProof/>
            <w:sz w:val="22"/>
            <w:szCs w:val="22"/>
          </w:rPr>
          <w:tab/>
        </w:r>
        <w:r w:rsidRPr="00971E6F">
          <w:rPr>
            <w:rStyle w:val="Hyperlink"/>
            <w:noProof/>
          </w:rPr>
          <w:t>Class Annotation Property</w:t>
        </w:r>
        <w:r>
          <w:rPr>
            <w:noProof/>
            <w:webHidden/>
          </w:rPr>
          <w:tab/>
        </w:r>
        <w:r>
          <w:rPr>
            <w:noProof/>
            <w:webHidden/>
          </w:rPr>
          <w:fldChar w:fldCharType="begin"/>
        </w:r>
        <w:r>
          <w:rPr>
            <w:noProof/>
            <w:webHidden/>
          </w:rPr>
          <w:instrText xml:space="preserve"> PAGEREF _Toc463469744 \h </w:instrText>
        </w:r>
        <w:r>
          <w:rPr>
            <w:noProof/>
            <w:webHidden/>
          </w:rPr>
        </w:r>
        <w:r>
          <w:rPr>
            <w:noProof/>
            <w:webHidden/>
          </w:rPr>
          <w:fldChar w:fldCharType="separate"/>
        </w:r>
        <w:r>
          <w:rPr>
            <w:noProof/>
            <w:webHidden/>
          </w:rPr>
          <w:t>74</w:t>
        </w:r>
        <w:r>
          <w:rPr>
            <w:noProof/>
            <w:webHidden/>
          </w:rPr>
          <w:fldChar w:fldCharType="end"/>
        </w:r>
      </w:hyperlink>
    </w:p>
    <w:p w14:paraId="59FEA17D" w14:textId="11832138" w:rsidR="001C6946" w:rsidRDefault="001C6946">
      <w:pPr>
        <w:pStyle w:val="TOC3"/>
        <w:rPr>
          <w:rFonts w:asciiTheme="minorHAnsi" w:eastAsiaTheme="minorEastAsia" w:hAnsiTheme="minorHAnsi" w:cstheme="minorBidi"/>
          <w:noProof/>
          <w:sz w:val="22"/>
          <w:szCs w:val="22"/>
        </w:rPr>
      </w:pPr>
      <w:hyperlink w:anchor="_Toc463469745" w:history="1">
        <w:r w:rsidRPr="00971E6F">
          <w:rPr>
            <w:rStyle w:val="Hyperlink"/>
            <w:noProof/>
          </w:rPr>
          <w:t>6.10.3</w:t>
        </w:r>
        <w:r>
          <w:rPr>
            <w:rFonts w:asciiTheme="minorHAnsi" w:eastAsiaTheme="minorEastAsia" w:hAnsiTheme="minorHAnsi" w:cstheme="minorBidi"/>
            <w:noProof/>
            <w:sz w:val="22"/>
            <w:szCs w:val="22"/>
          </w:rPr>
          <w:tab/>
        </w:r>
        <w:r w:rsidRPr="00971E6F">
          <w:rPr>
            <w:rStyle w:val="Hyperlink"/>
            <w:noProof/>
          </w:rPr>
          <w:t>Association Bound Individual</w:t>
        </w:r>
        <w:r>
          <w:rPr>
            <w:noProof/>
            <w:webHidden/>
          </w:rPr>
          <w:tab/>
        </w:r>
        <w:r>
          <w:rPr>
            <w:noProof/>
            <w:webHidden/>
          </w:rPr>
          <w:fldChar w:fldCharType="begin"/>
        </w:r>
        <w:r>
          <w:rPr>
            <w:noProof/>
            <w:webHidden/>
          </w:rPr>
          <w:instrText xml:space="preserve"> PAGEREF _Toc463469745 \h </w:instrText>
        </w:r>
        <w:r>
          <w:rPr>
            <w:noProof/>
            <w:webHidden/>
          </w:rPr>
        </w:r>
        <w:r>
          <w:rPr>
            <w:noProof/>
            <w:webHidden/>
          </w:rPr>
          <w:fldChar w:fldCharType="separate"/>
        </w:r>
        <w:r>
          <w:rPr>
            <w:noProof/>
            <w:webHidden/>
          </w:rPr>
          <w:t>75</w:t>
        </w:r>
        <w:r>
          <w:rPr>
            <w:noProof/>
            <w:webHidden/>
          </w:rPr>
          <w:fldChar w:fldCharType="end"/>
        </w:r>
      </w:hyperlink>
    </w:p>
    <w:p w14:paraId="18862968" w14:textId="7247681F" w:rsidR="001C6946" w:rsidRDefault="001C6946">
      <w:pPr>
        <w:pStyle w:val="TOC3"/>
        <w:rPr>
          <w:rFonts w:asciiTheme="minorHAnsi" w:eastAsiaTheme="minorEastAsia" w:hAnsiTheme="minorHAnsi" w:cstheme="minorBidi"/>
          <w:noProof/>
          <w:sz w:val="22"/>
          <w:szCs w:val="22"/>
        </w:rPr>
      </w:pPr>
      <w:hyperlink w:anchor="_Toc463469746" w:history="1">
        <w:r w:rsidRPr="00971E6F">
          <w:rPr>
            <w:rStyle w:val="Hyperlink"/>
            <w:noProof/>
          </w:rPr>
          <w:t>6.10.4</w:t>
        </w:r>
        <w:r>
          <w:rPr>
            <w:rFonts w:asciiTheme="minorHAnsi" w:eastAsiaTheme="minorEastAsia" w:hAnsiTheme="minorHAnsi" w:cstheme="minorBidi"/>
            <w:noProof/>
            <w:sz w:val="22"/>
            <w:szCs w:val="22"/>
          </w:rPr>
          <w:tab/>
        </w:r>
        <w:r w:rsidRPr="00971E6F">
          <w:rPr>
            <w:rStyle w:val="Hyperlink"/>
            <w:noProof/>
          </w:rPr>
          <w:t>Association Bound Property</w:t>
        </w:r>
        <w:r>
          <w:rPr>
            <w:noProof/>
            <w:webHidden/>
          </w:rPr>
          <w:tab/>
        </w:r>
        <w:r>
          <w:rPr>
            <w:noProof/>
            <w:webHidden/>
          </w:rPr>
          <w:fldChar w:fldCharType="begin"/>
        </w:r>
        <w:r>
          <w:rPr>
            <w:noProof/>
            <w:webHidden/>
          </w:rPr>
          <w:instrText xml:space="preserve"> PAGEREF _Toc463469746 \h </w:instrText>
        </w:r>
        <w:r>
          <w:rPr>
            <w:noProof/>
            <w:webHidden/>
          </w:rPr>
        </w:r>
        <w:r>
          <w:rPr>
            <w:noProof/>
            <w:webHidden/>
          </w:rPr>
          <w:fldChar w:fldCharType="separate"/>
        </w:r>
        <w:r>
          <w:rPr>
            <w:noProof/>
            <w:webHidden/>
          </w:rPr>
          <w:t>75</w:t>
        </w:r>
        <w:r>
          <w:rPr>
            <w:noProof/>
            <w:webHidden/>
          </w:rPr>
          <w:fldChar w:fldCharType="end"/>
        </w:r>
      </w:hyperlink>
    </w:p>
    <w:p w14:paraId="6DEF2AF5" w14:textId="1FE941C9" w:rsidR="001C6946" w:rsidRDefault="001C6946">
      <w:pPr>
        <w:pStyle w:val="TOC3"/>
        <w:rPr>
          <w:rFonts w:asciiTheme="minorHAnsi" w:eastAsiaTheme="minorEastAsia" w:hAnsiTheme="minorHAnsi" w:cstheme="minorBidi"/>
          <w:noProof/>
          <w:sz w:val="22"/>
          <w:szCs w:val="22"/>
        </w:rPr>
      </w:pPr>
      <w:hyperlink w:anchor="_Toc463469747" w:history="1">
        <w:r w:rsidRPr="00971E6F">
          <w:rPr>
            <w:rStyle w:val="Hyperlink"/>
            <w:noProof/>
          </w:rPr>
          <w:t>6.10.5</w:t>
        </w:r>
        <w:r>
          <w:rPr>
            <w:rFonts w:asciiTheme="minorHAnsi" w:eastAsiaTheme="minorEastAsia" w:hAnsiTheme="minorHAnsi" w:cstheme="minorBidi"/>
            <w:noProof/>
            <w:sz w:val="22"/>
            <w:szCs w:val="22"/>
          </w:rPr>
          <w:tab/>
        </w:r>
        <w:r w:rsidRPr="00971E6F">
          <w:rPr>
            <w:rStyle w:val="Hyperlink"/>
            <w:noProof/>
          </w:rPr>
          <w:t>Association Bound Subject</w:t>
        </w:r>
        <w:r>
          <w:rPr>
            <w:noProof/>
            <w:webHidden/>
          </w:rPr>
          <w:tab/>
        </w:r>
        <w:r>
          <w:rPr>
            <w:noProof/>
            <w:webHidden/>
          </w:rPr>
          <w:fldChar w:fldCharType="begin"/>
        </w:r>
        <w:r>
          <w:rPr>
            <w:noProof/>
            <w:webHidden/>
          </w:rPr>
          <w:instrText xml:space="preserve"> PAGEREF _Toc463469747 \h </w:instrText>
        </w:r>
        <w:r>
          <w:rPr>
            <w:noProof/>
            <w:webHidden/>
          </w:rPr>
        </w:r>
        <w:r>
          <w:rPr>
            <w:noProof/>
            <w:webHidden/>
          </w:rPr>
          <w:fldChar w:fldCharType="separate"/>
        </w:r>
        <w:r>
          <w:rPr>
            <w:noProof/>
            <w:webHidden/>
          </w:rPr>
          <w:t>75</w:t>
        </w:r>
        <w:r>
          <w:rPr>
            <w:noProof/>
            <w:webHidden/>
          </w:rPr>
          <w:fldChar w:fldCharType="end"/>
        </w:r>
      </w:hyperlink>
    </w:p>
    <w:p w14:paraId="0B4FF158" w14:textId="7FB9F937" w:rsidR="001C6946" w:rsidRDefault="001C6946">
      <w:pPr>
        <w:pStyle w:val="TOC3"/>
        <w:rPr>
          <w:rFonts w:asciiTheme="minorHAnsi" w:eastAsiaTheme="minorEastAsia" w:hAnsiTheme="minorHAnsi" w:cstheme="minorBidi"/>
          <w:noProof/>
          <w:sz w:val="22"/>
          <w:szCs w:val="22"/>
        </w:rPr>
      </w:pPr>
      <w:hyperlink w:anchor="_Toc463469748" w:history="1">
        <w:r w:rsidRPr="00971E6F">
          <w:rPr>
            <w:rStyle w:val="Hyperlink"/>
            <w:noProof/>
          </w:rPr>
          <w:t>6.10.6</w:t>
        </w:r>
        <w:r>
          <w:rPr>
            <w:rFonts w:asciiTheme="minorHAnsi" w:eastAsiaTheme="minorEastAsia" w:hAnsiTheme="minorHAnsi" w:cstheme="minorBidi"/>
            <w:noProof/>
            <w:sz w:val="22"/>
            <w:szCs w:val="22"/>
          </w:rPr>
          <w:tab/>
        </w:r>
        <w:r w:rsidRPr="00971E6F">
          <w:rPr>
            <w:rStyle w:val="Hyperlink"/>
            <w:noProof/>
          </w:rPr>
          <w:t>Class Characteristic Binding</w:t>
        </w:r>
        <w:r>
          <w:rPr>
            <w:noProof/>
            <w:webHidden/>
          </w:rPr>
          <w:tab/>
        </w:r>
        <w:r>
          <w:rPr>
            <w:noProof/>
            <w:webHidden/>
          </w:rPr>
          <w:fldChar w:fldCharType="begin"/>
        </w:r>
        <w:r>
          <w:rPr>
            <w:noProof/>
            <w:webHidden/>
          </w:rPr>
          <w:instrText xml:space="preserve"> PAGEREF _Toc463469748 \h </w:instrText>
        </w:r>
        <w:r>
          <w:rPr>
            <w:noProof/>
            <w:webHidden/>
          </w:rPr>
        </w:r>
        <w:r>
          <w:rPr>
            <w:noProof/>
            <w:webHidden/>
          </w:rPr>
          <w:fldChar w:fldCharType="separate"/>
        </w:r>
        <w:r>
          <w:rPr>
            <w:noProof/>
            <w:webHidden/>
          </w:rPr>
          <w:t>75</w:t>
        </w:r>
        <w:r>
          <w:rPr>
            <w:noProof/>
            <w:webHidden/>
          </w:rPr>
          <w:fldChar w:fldCharType="end"/>
        </w:r>
      </w:hyperlink>
    </w:p>
    <w:p w14:paraId="14EA65A8" w14:textId="66F16BE0" w:rsidR="001C6946" w:rsidRDefault="001C6946">
      <w:pPr>
        <w:pStyle w:val="TOC3"/>
        <w:rPr>
          <w:rFonts w:asciiTheme="minorHAnsi" w:eastAsiaTheme="minorEastAsia" w:hAnsiTheme="minorHAnsi" w:cstheme="minorBidi"/>
          <w:noProof/>
          <w:sz w:val="22"/>
          <w:szCs w:val="22"/>
        </w:rPr>
      </w:pPr>
      <w:hyperlink w:anchor="_Toc463469749" w:history="1">
        <w:r w:rsidRPr="00971E6F">
          <w:rPr>
            <w:rStyle w:val="Hyperlink"/>
            <w:noProof/>
          </w:rPr>
          <w:t>6.10.7</w:t>
        </w:r>
        <w:r>
          <w:rPr>
            <w:rFonts w:asciiTheme="minorHAnsi" w:eastAsiaTheme="minorEastAsia" w:hAnsiTheme="minorHAnsi" w:cstheme="minorBidi"/>
            <w:noProof/>
            <w:sz w:val="22"/>
            <w:szCs w:val="22"/>
          </w:rPr>
          <w:tab/>
        </w:r>
        <w:r w:rsidRPr="00971E6F">
          <w:rPr>
            <w:rStyle w:val="Hyperlink"/>
            <w:noProof/>
          </w:rPr>
          <w:t>Class Characteristic Type</w:t>
        </w:r>
        <w:r>
          <w:rPr>
            <w:noProof/>
            <w:webHidden/>
          </w:rPr>
          <w:tab/>
        </w:r>
        <w:r>
          <w:rPr>
            <w:noProof/>
            <w:webHidden/>
          </w:rPr>
          <w:fldChar w:fldCharType="begin"/>
        </w:r>
        <w:r>
          <w:rPr>
            <w:noProof/>
            <w:webHidden/>
          </w:rPr>
          <w:instrText xml:space="preserve"> PAGEREF _Toc463469749 \h </w:instrText>
        </w:r>
        <w:r>
          <w:rPr>
            <w:noProof/>
            <w:webHidden/>
          </w:rPr>
        </w:r>
        <w:r>
          <w:rPr>
            <w:noProof/>
            <w:webHidden/>
          </w:rPr>
          <w:fldChar w:fldCharType="separate"/>
        </w:r>
        <w:r>
          <w:rPr>
            <w:noProof/>
            <w:webHidden/>
          </w:rPr>
          <w:t>75</w:t>
        </w:r>
        <w:r>
          <w:rPr>
            <w:noProof/>
            <w:webHidden/>
          </w:rPr>
          <w:fldChar w:fldCharType="end"/>
        </w:r>
      </w:hyperlink>
    </w:p>
    <w:p w14:paraId="7F4AA9B5" w14:textId="70341C45" w:rsidR="001C6946" w:rsidRDefault="001C6946">
      <w:pPr>
        <w:pStyle w:val="TOC3"/>
        <w:rPr>
          <w:rFonts w:asciiTheme="minorHAnsi" w:eastAsiaTheme="minorEastAsia" w:hAnsiTheme="minorHAnsi" w:cstheme="minorBidi"/>
          <w:noProof/>
          <w:sz w:val="22"/>
          <w:szCs w:val="22"/>
        </w:rPr>
      </w:pPr>
      <w:hyperlink w:anchor="_Toc463469750" w:history="1">
        <w:r w:rsidRPr="00971E6F">
          <w:rPr>
            <w:rStyle w:val="Hyperlink"/>
            <w:noProof/>
          </w:rPr>
          <w:t>6.10.8</w:t>
        </w:r>
        <w:r>
          <w:rPr>
            <w:rFonts w:asciiTheme="minorHAnsi" w:eastAsiaTheme="minorEastAsia" w:hAnsiTheme="minorHAnsi" w:cstheme="minorBidi"/>
            <w:noProof/>
            <w:sz w:val="22"/>
            <w:szCs w:val="22"/>
          </w:rPr>
          <w:tab/>
        </w:r>
        <w:r w:rsidRPr="00971E6F">
          <w:rPr>
            <w:rStyle w:val="Hyperlink"/>
            <w:noProof/>
          </w:rPr>
          <w:t>Association Properties Relationship</w:t>
        </w:r>
        <w:r>
          <w:rPr>
            <w:noProof/>
            <w:webHidden/>
          </w:rPr>
          <w:tab/>
        </w:r>
        <w:r>
          <w:rPr>
            <w:noProof/>
            <w:webHidden/>
          </w:rPr>
          <w:fldChar w:fldCharType="begin"/>
        </w:r>
        <w:r>
          <w:rPr>
            <w:noProof/>
            <w:webHidden/>
          </w:rPr>
          <w:instrText xml:space="preserve"> PAGEREF _Toc463469750 \h </w:instrText>
        </w:r>
        <w:r>
          <w:rPr>
            <w:noProof/>
            <w:webHidden/>
          </w:rPr>
        </w:r>
        <w:r>
          <w:rPr>
            <w:noProof/>
            <w:webHidden/>
          </w:rPr>
          <w:fldChar w:fldCharType="separate"/>
        </w:r>
        <w:r>
          <w:rPr>
            <w:noProof/>
            <w:webHidden/>
          </w:rPr>
          <w:t>76</w:t>
        </w:r>
        <w:r>
          <w:rPr>
            <w:noProof/>
            <w:webHidden/>
          </w:rPr>
          <w:fldChar w:fldCharType="end"/>
        </w:r>
      </w:hyperlink>
    </w:p>
    <w:p w14:paraId="6E5D7020" w14:textId="27B69606" w:rsidR="001C6946" w:rsidRDefault="001C6946">
      <w:pPr>
        <w:pStyle w:val="TOC3"/>
        <w:rPr>
          <w:rFonts w:asciiTheme="minorHAnsi" w:eastAsiaTheme="minorEastAsia" w:hAnsiTheme="minorHAnsi" w:cstheme="minorBidi"/>
          <w:noProof/>
          <w:sz w:val="22"/>
          <w:szCs w:val="22"/>
        </w:rPr>
      </w:pPr>
      <w:hyperlink w:anchor="_Toc463469751" w:history="1">
        <w:r w:rsidRPr="00971E6F">
          <w:rPr>
            <w:rStyle w:val="Hyperlink"/>
            <w:noProof/>
          </w:rPr>
          <w:t>6.10.9</w:t>
        </w:r>
        <w:r>
          <w:rPr>
            <w:rFonts w:asciiTheme="minorHAnsi" w:eastAsiaTheme="minorEastAsia" w:hAnsiTheme="minorHAnsi" w:cstheme="minorBidi"/>
            <w:noProof/>
            <w:sz w:val="22"/>
            <w:szCs w:val="22"/>
          </w:rPr>
          <w:tab/>
        </w:r>
        <w:r w:rsidRPr="00971E6F">
          <w:rPr>
            <w:rStyle w:val="Hyperlink"/>
            <w:noProof/>
          </w:rPr>
          <w:t>Class Property Binding</w:t>
        </w:r>
        <w:r>
          <w:rPr>
            <w:noProof/>
            <w:webHidden/>
          </w:rPr>
          <w:tab/>
        </w:r>
        <w:r>
          <w:rPr>
            <w:noProof/>
            <w:webHidden/>
          </w:rPr>
          <w:fldChar w:fldCharType="begin"/>
        </w:r>
        <w:r>
          <w:rPr>
            <w:noProof/>
            <w:webHidden/>
          </w:rPr>
          <w:instrText xml:space="preserve"> PAGEREF _Toc463469751 \h </w:instrText>
        </w:r>
        <w:r>
          <w:rPr>
            <w:noProof/>
            <w:webHidden/>
          </w:rPr>
        </w:r>
        <w:r>
          <w:rPr>
            <w:noProof/>
            <w:webHidden/>
          </w:rPr>
          <w:fldChar w:fldCharType="separate"/>
        </w:r>
        <w:r>
          <w:rPr>
            <w:noProof/>
            <w:webHidden/>
          </w:rPr>
          <w:t>76</w:t>
        </w:r>
        <w:r>
          <w:rPr>
            <w:noProof/>
            <w:webHidden/>
          </w:rPr>
          <w:fldChar w:fldCharType="end"/>
        </w:r>
      </w:hyperlink>
    </w:p>
    <w:p w14:paraId="11A360B5" w14:textId="78144EA5" w:rsidR="001C6946" w:rsidRDefault="001C6946">
      <w:pPr>
        <w:pStyle w:val="TOC3"/>
        <w:rPr>
          <w:rFonts w:asciiTheme="minorHAnsi" w:eastAsiaTheme="minorEastAsia" w:hAnsiTheme="minorHAnsi" w:cstheme="minorBidi"/>
          <w:noProof/>
          <w:sz w:val="22"/>
          <w:szCs w:val="22"/>
        </w:rPr>
      </w:pPr>
      <w:hyperlink w:anchor="_Toc463469752" w:history="1">
        <w:r w:rsidRPr="00971E6F">
          <w:rPr>
            <w:rStyle w:val="Hyperlink"/>
            <w:noProof/>
          </w:rPr>
          <w:t>6.10.10</w:t>
        </w:r>
        <w:r>
          <w:rPr>
            <w:rFonts w:asciiTheme="minorHAnsi" w:eastAsiaTheme="minorEastAsia" w:hAnsiTheme="minorHAnsi" w:cstheme="minorBidi"/>
            <w:noProof/>
            <w:sz w:val="22"/>
            <w:szCs w:val="22"/>
          </w:rPr>
          <w:tab/>
        </w:r>
        <w:r w:rsidRPr="00971E6F">
          <w:rPr>
            <w:rStyle w:val="Hyperlink"/>
            <w:noProof/>
          </w:rPr>
          <w:t>Class Property Type</w:t>
        </w:r>
        <w:r>
          <w:rPr>
            <w:noProof/>
            <w:webHidden/>
          </w:rPr>
          <w:tab/>
        </w:r>
        <w:r>
          <w:rPr>
            <w:noProof/>
            <w:webHidden/>
          </w:rPr>
          <w:fldChar w:fldCharType="begin"/>
        </w:r>
        <w:r>
          <w:rPr>
            <w:noProof/>
            <w:webHidden/>
          </w:rPr>
          <w:instrText xml:space="preserve"> PAGEREF _Toc463469752 \h </w:instrText>
        </w:r>
        <w:r>
          <w:rPr>
            <w:noProof/>
            <w:webHidden/>
          </w:rPr>
        </w:r>
        <w:r>
          <w:rPr>
            <w:noProof/>
            <w:webHidden/>
          </w:rPr>
          <w:fldChar w:fldCharType="separate"/>
        </w:r>
        <w:r>
          <w:rPr>
            <w:noProof/>
            <w:webHidden/>
          </w:rPr>
          <w:t>76</w:t>
        </w:r>
        <w:r>
          <w:rPr>
            <w:noProof/>
            <w:webHidden/>
          </w:rPr>
          <w:fldChar w:fldCharType="end"/>
        </w:r>
      </w:hyperlink>
    </w:p>
    <w:p w14:paraId="43C1B494" w14:textId="069C7FC0" w:rsidR="001C6946" w:rsidRDefault="001C6946">
      <w:pPr>
        <w:pStyle w:val="TOC2"/>
        <w:rPr>
          <w:rFonts w:asciiTheme="minorHAnsi" w:eastAsiaTheme="minorEastAsia" w:hAnsiTheme="minorHAnsi" w:cstheme="minorBidi"/>
          <w:noProof/>
          <w:sz w:val="22"/>
          <w:szCs w:val="22"/>
        </w:rPr>
      </w:pPr>
      <w:hyperlink w:anchor="_Toc463469753" w:history="1">
        <w:r w:rsidRPr="00971E6F">
          <w:rPr>
            <w:rStyle w:val="Hyperlink"/>
            <w:noProof/>
          </w:rPr>
          <w:t>6.11</w:t>
        </w:r>
        <w:r>
          <w:rPr>
            <w:rFonts w:asciiTheme="minorHAnsi" w:eastAsiaTheme="minorEastAsia" w:hAnsiTheme="minorHAnsi" w:cstheme="minorBidi"/>
            <w:noProof/>
            <w:sz w:val="22"/>
            <w:szCs w:val="22"/>
          </w:rPr>
          <w:tab/>
        </w:r>
        <w:r w:rsidRPr="00971E6F">
          <w:rPr>
            <w:rStyle w:val="Hyperlink"/>
            <w:noProof/>
          </w:rPr>
          <w:t>SIMF Conceptual Model::Relationships</w:t>
        </w:r>
        <w:r>
          <w:rPr>
            <w:noProof/>
            <w:webHidden/>
          </w:rPr>
          <w:tab/>
        </w:r>
        <w:r>
          <w:rPr>
            <w:noProof/>
            <w:webHidden/>
          </w:rPr>
          <w:fldChar w:fldCharType="begin"/>
        </w:r>
        <w:r>
          <w:rPr>
            <w:noProof/>
            <w:webHidden/>
          </w:rPr>
          <w:instrText xml:space="preserve"> PAGEREF _Toc463469753 \h </w:instrText>
        </w:r>
        <w:r>
          <w:rPr>
            <w:noProof/>
            <w:webHidden/>
          </w:rPr>
        </w:r>
        <w:r>
          <w:rPr>
            <w:noProof/>
            <w:webHidden/>
          </w:rPr>
          <w:fldChar w:fldCharType="separate"/>
        </w:r>
        <w:r>
          <w:rPr>
            <w:noProof/>
            <w:webHidden/>
          </w:rPr>
          <w:t>78</w:t>
        </w:r>
        <w:r>
          <w:rPr>
            <w:noProof/>
            <w:webHidden/>
          </w:rPr>
          <w:fldChar w:fldCharType="end"/>
        </w:r>
      </w:hyperlink>
    </w:p>
    <w:p w14:paraId="79396DC6" w14:textId="66B58D08" w:rsidR="001C6946" w:rsidRDefault="001C6946">
      <w:pPr>
        <w:pStyle w:val="TOC3"/>
        <w:rPr>
          <w:rFonts w:asciiTheme="minorHAnsi" w:eastAsiaTheme="minorEastAsia" w:hAnsiTheme="minorHAnsi" w:cstheme="minorBidi"/>
          <w:noProof/>
          <w:sz w:val="22"/>
          <w:szCs w:val="22"/>
        </w:rPr>
      </w:pPr>
      <w:hyperlink w:anchor="_Toc463469754" w:history="1">
        <w:r w:rsidRPr="00971E6F">
          <w:rPr>
            <w:rStyle w:val="Hyperlink"/>
            <w:noProof/>
          </w:rPr>
          <w:t>6.11.1</w:t>
        </w:r>
        <w:r>
          <w:rPr>
            <w:rFonts w:asciiTheme="minorHAnsi" w:eastAsiaTheme="minorEastAsia" w:hAnsiTheme="minorHAnsi" w:cstheme="minorBidi"/>
            <w:noProof/>
            <w:sz w:val="22"/>
            <w:szCs w:val="22"/>
          </w:rPr>
          <w:tab/>
        </w:r>
        <w:r w:rsidRPr="00971E6F">
          <w:rPr>
            <w:rStyle w:val="Hyperlink"/>
            <w:noProof/>
          </w:rPr>
          <w:t>Diagram: Relationships</w:t>
        </w:r>
        <w:r>
          <w:rPr>
            <w:noProof/>
            <w:webHidden/>
          </w:rPr>
          <w:tab/>
        </w:r>
        <w:r>
          <w:rPr>
            <w:noProof/>
            <w:webHidden/>
          </w:rPr>
          <w:fldChar w:fldCharType="begin"/>
        </w:r>
        <w:r>
          <w:rPr>
            <w:noProof/>
            <w:webHidden/>
          </w:rPr>
          <w:instrText xml:space="preserve"> PAGEREF _Toc463469754 \h </w:instrText>
        </w:r>
        <w:r>
          <w:rPr>
            <w:noProof/>
            <w:webHidden/>
          </w:rPr>
        </w:r>
        <w:r>
          <w:rPr>
            <w:noProof/>
            <w:webHidden/>
          </w:rPr>
          <w:fldChar w:fldCharType="separate"/>
        </w:r>
        <w:r>
          <w:rPr>
            <w:noProof/>
            <w:webHidden/>
          </w:rPr>
          <w:t>78</w:t>
        </w:r>
        <w:r>
          <w:rPr>
            <w:noProof/>
            <w:webHidden/>
          </w:rPr>
          <w:fldChar w:fldCharType="end"/>
        </w:r>
      </w:hyperlink>
    </w:p>
    <w:p w14:paraId="2B35473B" w14:textId="30549AFF" w:rsidR="001C6946" w:rsidRDefault="001C6946">
      <w:pPr>
        <w:pStyle w:val="TOC3"/>
        <w:rPr>
          <w:rFonts w:asciiTheme="minorHAnsi" w:eastAsiaTheme="minorEastAsia" w:hAnsiTheme="minorHAnsi" w:cstheme="minorBidi"/>
          <w:noProof/>
          <w:sz w:val="22"/>
          <w:szCs w:val="22"/>
        </w:rPr>
      </w:pPr>
      <w:hyperlink w:anchor="_Toc463469755" w:history="1">
        <w:r w:rsidRPr="00971E6F">
          <w:rPr>
            <w:rStyle w:val="Hyperlink"/>
            <w:noProof/>
          </w:rPr>
          <w:t>6.11.2</w:t>
        </w:r>
        <w:r>
          <w:rPr>
            <w:rFonts w:asciiTheme="minorHAnsi" w:eastAsiaTheme="minorEastAsia" w:hAnsiTheme="minorHAnsi" w:cstheme="minorBidi"/>
            <w:noProof/>
            <w:sz w:val="22"/>
            <w:szCs w:val="22"/>
          </w:rPr>
          <w:tab/>
        </w:r>
        <w:r w:rsidRPr="00971E6F">
          <w:rPr>
            <w:rStyle w:val="Hyperlink"/>
            <w:noProof/>
          </w:rPr>
          <w:t>Class Relationship</w:t>
        </w:r>
        <w:r>
          <w:rPr>
            <w:noProof/>
            <w:webHidden/>
          </w:rPr>
          <w:tab/>
        </w:r>
        <w:r>
          <w:rPr>
            <w:noProof/>
            <w:webHidden/>
          </w:rPr>
          <w:fldChar w:fldCharType="begin"/>
        </w:r>
        <w:r>
          <w:rPr>
            <w:noProof/>
            <w:webHidden/>
          </w:rPr>
          <w:instrText xml:space="preserve"> PAGEREF _Toc463469755 \h </w:instrText>
        </w:r>
        <w:r>
          <w:rPr>
            <w:noProof/>
            <w:webHidden/>
          </w:rPr>
        </w:r>
        <w:r>
          <w:rPr>
            <w:noProof/>
            <w:webHidden/>
          </w:rPr>
          <w:fldChar w:fldCharType="separate"/>
        </w:r>
        <w:r>
          <w:rPr>
            <w:noProof/>
            <w:webHidden/>
          </w:rPr>
          <w:t>78</w:t>
        </w:r>
        <w:r>
          <w:rPr>
            <w:noProof/>
            <w:webHidden/>
          </w:rPr>
          <w:fldChar w:fldCharType="end"/>
        </w:r>
      </w:hyperlink>
    </w:p>
    <w:p w14:paraId="35FA777A" w14:textId="7349AF58" w:rsidR="001C6946" w:rsidRDefault="001C6946">
      <w:pPr>
        <w:pStyle w:val="TOC3"/>
        <w:rPr>
          <w:rFonts w:asciiTheme="minorHAnsi" w:eastAsiaTheme="minorEastAsia" w:hAnsiTheme="minorHAnsi" w:cstheme="minorBidi"/>
          <w:noProof/>
          <w:sz w:val="22"/>
          <w:szCs w:val="22"/>
        </w:rPr>
      </w:pPr>
      <w:hyperlink w:anchor="_Toc463469756" w:history="1">
        <w:r w:rsidRPr="00971E6F">
          <w:rPr>
            <w:rStyle w:val="Hyperlink"/>
            <w:noProof/>
          </w:rPr>
          <w:t>6.11.3</w:t>
        </w:r>
        <w:r>
          <w:rPr>
            <w:rFonts w:asciiTheme="minorHAnsi" w:eastAsiaTheme="minorEastAsia" w:hAnsiTheme="minorHAnsi" w:cstheme="minorBidi"/>
            <w:noProof/>
            <w:sz w:val="22"/>
            <w:szCs w:val="22"/>
          </w:rPr>
          <w:tab/>
        </w:r>
        <w:r w:rsidRPr="00971E6F">
          <w:rPr>
            <w:rStyle w:val="Hyperlink"/>
            <w:noProof/>
          </w:rPr>
          <w:t>Class Relationship Type</w:t>
        </w:r>
        <w:r>
          <w:rPr>
            <w:noProof/>
            <w:webHidden/>
          </w:rPr>
          <w:tab/>
        </w:r>
        <w:r>
          <w:rPr>
            <w:noProof/>
            <w:webHidden/>
          </w:rPr>
          <w:fldChar w:fldCharType="begin"/>
        </w:r>
        <w:r>
          <w:rPr>
            <w:noProof/>
            <w:webHidden/>
          </w:rPr>
          <w:instrText xml:space="preserve"> PAGEREF _Toc463469756 \h </w:instrText>
        </w:r>
        <w:r>
          <w:rPr>
            <w:noProof/>
            <w:webHidden/>
          </w:rPr>
        </w:r>
        <w:r>
          <w:rPr>
            <w:noProof/>
            <w:webHidden/>
          </w:rPr>
          <w:fldChar w:fldCharType="separate"/>
        </w:r>
        <w:r>
          <w:rPr>
            <w:noProof/>
            <w:webHidden/>
          </w:rPr>
          <w:t>79</w:t>
        </w:r>
        <w:r>
          <w:rPr>
            <w:noProof/>
            <w:webHidden/>
          </w:rPr>
          <w:fldChar w:fldCharType="end"/>
        </w:r>
      </w:hyperlink>
    </w:p>
    <w:p w14:paraId="64C66360" w14:textId="6975A0BD" w:rsidR="001C6946" w:rsidRDefault="001C6946">
      <w:pPr>
        <w:pStyle w:val="TOC2"/>
        <w:rPr>
          <w:rFonts w:asciiTheme="minorHAnsi" w:eastAsiaTheme="minorEastAsia" w:hAnsiTheme="minorHAnsi" w:cstheme="minorBidi"/>
          <w:noProof/>
          <w:sz w:val="22"/>
          <w:szCs w:val="22"/>
        </w:rPr>
      </w:pPr>
      <w:hyperlink w:anchor="_Toc463469757" w:history="1">
        <w:r w:rsidRPr="00971E6F">
          <w:rPr>
            <w:rStyle w:val="Hyperlink"/>
            <w:noProof/>
          </w:rPr>
          <w:t>6.12</w:t>
        </w:r>
        <w:r>
          <w:rPr>
            <w:rFonts w:asciiTheme="minorHAnsi" w:eastAsiaTheme="minorEastAsia" w:hAnsiTheme="minorHAnsi" w:cstheme="minorBidi"/>
            <w:noProof/>
            <w:sz w:val="22"/>
            <w:szCs w:val="22"/>
          </w:rPr>
          <w:tab/>
        </w:r>
        <w:r w:rsidRPr="00971E6F">
          <w:rPr>
            <w:rStyle w:val="Hyperlink"/>
            <w:noProof/>
          </w:rPr>
          <w:t>SIMF Conceptual Model::Rules</w:t>
        </w:r>
        <w:r>
          <w:rPr>
            <w:noProof/>
            <w:webHidden/>
          </w:rPr>
          <w:tab/>
        </w:r>
        <w:r>
          <w:rPr>
            <w:noProof/>
            <w:webHidden/>
          </w:rPr>
          <w:fldChar w:fldCharType="begin"/>
        </w:r>
        <w:r>
          <w:rPr>
            <w:noProof/>
            <w:webHidden/>
          </w:rPr>
          <w:instrText xml:space="preserve"> PAGEREF _Toc463469757 \h </w:instrText>
        </w:r>
        <w:r>
          <w:rPr>
            <w:noProof/>
            <w:webHidden/>
          </w:rPr>
        </w:r>
        <w:r>
          <w:rPr>
            <w:noProof/>
            <w:webHidden/>
          </w:rPr>
          <w:fldChar w:fldCharType="separate"/>
        </w:r>
        <w:r>
          <w:rPr>
            <w:noProof/>
            <w:webHidden/>
          </w:rPr>
          <w:t>80</w:t>
        </w:r>
        <w:r>
          <w:rPr>
            <w:noProof/>
            <w:webHidden/>
          </w:rPr>
          <w:fldChar w:fldCharType="end"/>
        </w:r>
      </w:hyperlink>
    </w:p>
    <w:p w14:paraId="29DF54D6" w14:textId="742FDDFD" w:rsidR="001C6946" w:rsidRDefault="001C6946">
      <w:pPr>
        <w:pStyle w:val="TOC3"/>
        <w:rPr>
          <w:rFonts w:asciiTheme="minorHAnsi" w:eastAsiaTheme="minorEastAsia" w:hAnsiTheme="minorHAnsi" w:cstheme="minorBidi"/>
          <w:noProof/>
          <w:sz w:val="22"/>
          <w:szCs w:val="22"/>
        </w:rPr>
      </w:pPr>
      <w:hyperlink w:anchor="_Toc463469758" w:history="1">
        <w:r w:rsidRPr="00971E6F">
          <w:rPr>
            <w:rStyle w:val="Hyperlink"/>
            <w:noProof/>
          </w:rPr>
          <w:t>6.12.1</w:t>
        </w:r>
        <w:r>
          <w:rPr>
            <w:rFonts w:asciiTheme="minorHAnsi" w:eastAsiaTheme="minorEastAsia" w:hAnsiTheme="minorHAnsi" w:cstheme="minorBidi"/>
            <w:noProof/>
            <w:sz w:val="22"/>
            <w:szCs w:val="22"/>
          </w:rPr>
          <w:tab/>
        </w:r>
        <w:r w:rsidRPr="00971E6F">
          <w:rPr>
            <w:rStyle w:val="Hyperlink"/>
            <w:noProof/>
          </w:rPr>
          <w:t>Diagram: General Rules</w:t>
        </w:r>
        <w:r>
          <w:rPr>
            <w:noProof/>
            <w:webHidden/>
          </w:rPr>
          <w:tab/>
        </w:r>
        <w:r>
          <w:rPr>
            <w:noProof/>
            <w:webHidden/>
          </w:rPr>
          <w:fldChar w:fldCharType="begin"/>
        </w:r>
        <w:r>
          <w:rPr>
            <w:noProof/>
            <w:webHidden/>
          </w:rPr>
          <w:instrText xml:space="preserve"> PAGEREF _Toc463469758 \h </w:instrText>
        </w:r>
        <w:r>
          <w:rPr>
            <w:noProof/>
            <w:webHidden/>
          </w:rPr>
        </w:r>
        <w:r>
          <w:rPr>
            <w:noProof/>
            <w:webHidden/>
          </w:rPr>
          <w:fldChar w:fldCharType="separate"/>
        </w:r>
        <w:r>
          <w:rPr>
            <w:noProof/>
            <w:webHidden/>
          </w:rPr>
          <w:t>80</w:t>
        </w:r>
        <w:r>
          <w:rPr>
            <w:noProof/>
            <w:webHidden/>
          </w:rPr>
          <w:fldChar w:fldCharType="end"/>
        </w:r>
      </w:hyperlink>
    </w:p>
    <w:p w14:paraId="77C64BFD" w14:textId="1D21C342" w:rsidR="001C6946" w:rsidRDefault="001C6946">
      <w:pPr>
        <w:pStyle w:val="TOC3"/>
        <w:rPr>
          <w:rFonts w:asciiTheme="minorHAnsi" w:eastAsiaTheme="minorEastAsia" w:hAnsiTheme="minorHAnsi" w:cstheme="minorBidi"/>
          <w:noProof/>
          <w:sz w:val="22"/>
          <w:szCs w:val="22"/>
        </w:rPr>
      </w:pPr>
      <w:hyperlink w:anchor="_Toc463469759" w:history="1">
        <w:r w:rsidRPr="00971E6F">
          <w:rPr>
            <w:rStyle w:val="Hyperlink"/>
            <w:noProof/>
          </w:rPr>
          <w:t>6.12.2</w:t>
        </w:r>
        <w:r>
          <w:rPr>
            <w:rFonts w:asciiTheme="minorHAnsi" w:eastAsiaTheme="minorEastAsia" w:hAnsiTheme="minorHAnsi" w:cstheme="minorBidi"/>
            <w:noProof/>
            <w:sz w:val="22"/>
            <w:szCs w:val="22"/>
          </w:rPr>
          <w:tab/>
        </w:r>
        <w:r w:rsidRPr="00971E6F">
          <w:rPr>
            <w:rStyle w:val="Hyperlink"/>
            <w:noProof/>
          </w:rPr>
          <w:t>Diagram: Property Constraints</w:t>
        </w:r>
        <w:r>
          <w:rPr>
            <w:noProof/>
            <w:webHidden/>
          </w:rPr>
          <w:tab/>
        </w:r>
        <w:r>
          <w:rPr>
            <w:noProof/>
            <w:webHidden/>
          </w:rPr>
          <w:fldChar w:fldCharType="begin"/>
        </w:r>
        <w:r>
          <w:rPr>
            <w:noProof/>
            <w:webHidden/>
          </w:rPr>
          <w:instrText xml:space="preserve"> PAGEREF _Toc463469759 \h </w:instrText>
        </w:r>
        <w:r>
          <w:rPr>
            <w:noProof/>
            <w:webHidden/>
          </w:rPr>
        </w:r>
        <w:r>
          <w:rPr>
            <w:noProof/>
            <w:webHidden/>
          </w:rPr>
          <w:fldChar w:fldCharType="separate"/>
        </w:r>
        <w:r>
          <w:rPr>
            <w:noProof/>
            <w:webHidden/>
          </w:rPr>
          <w:t>81</w:t>
        </w:r>
        <w:r>
          <w:rPr>
            <w:noProof/>
            <w:webHidden/>
          </w:rPr>
          <w:fldChar w:fldCharType="end"/>
        </w:r>
      </w:hyperlink>
    </w:p>
    <w:p w14:paraId="0D5E163C" w14:textId="69445483" w:rsidR="001C6946" w:rsidRDefault="001C6946">
      <w:pPr>
        <w:pStyle w:val="TOC3"/>
        <w:rPr>
          <w:rFonts w:asciiTheme="minorHAnsi" w:eastAsiaTheme="minorEastAsia" w:hAnsiTheme="minorHAnsi" w:cstheme="minorBidi"/>
          <w:noProof/>
          <w:sz w:val="22"/>
          <w:szCs w:val="22"/>
        </w:rPr>
      </w:pPr>
      <w:hyperlink w:anchor="_Toc463469760" w:history="1">
        <w:r w:rsidRPr="00971E6F">
          <w:rPr>
            <w:rStyle w:val="Hyperlink"/>
            <w:noProof/>
          </w:rPr>
          <w:t>6.12.3</w:t>
        </w:r>
        <w:r>
          <w:rPr>
            <w:rFonts w:asciiTheme="minorHAnsi" w:eastAsiaTheme="minorEastAsia" w:hAnsiTheme="minorHAnsi" w:cstheme="minorBidi"/>
            <w:noProof/>
            <w:sz w:val="22"/>
            <w:szCs w:val="22"/>
          </w:rPr>
          <w:tab/>
        </w:r>
        <w:r w:rsidRPr="00971E6F">
          <w:rPr>
            <w:rStyle w:val="Hyperlink"/>
            <w:noProof/>
          </w:rPr>
          <w:t>Diagram: Rules in Context</w:t>
        </w:r>
        <w:r>
          <w:rPr>
            <w:noProof/>
            <w:webHidden/>
          </w:rPr>
          <w:tab/>
        </w:r>
        <w:r>
          <w:rPr>
            <w:noProof/>
            <w:webHidden/>
          </w:rPr>
          <w:fldChar w:fldCharType="begin"/>
        </w:r>
        <w:r>
          <w:rPr>
            <w:noProof/>
            <w:webHidden/>
          </w:rPr>
          <w:instrText xml:space="preserve"> PAGEREF _Toc463469760 \h </w:instrText>
        </w:r>
        <w:r>
          <w:rPr>
            <w:noProof/>
            <w:webHidden/>
          </w:rPr>
        </w:r>
        <w:r>
          <w:rPr>
            <w:noProof/>
            <w:webHidden/>
          </w:rPr>
          <w:fldChar w:fldCharType="separate"/>
        </w:r>
        <w:r>
          <w:rPr>
            <w:noProof/>
            <w:webHidden/>
          </w:rPr>
          <w:t>82</w:t>
        </w:r>
        <w:r>
          <w:rPr>
            <w:noProof/>
            <w:webHidden/>
          </w:rPr>
          <w:fldChar w:fldCharType="end"/>
        </w:r>
      </w:hyperlink>
    </w:p>
    <w:p w14:paraId="6D87AFDF" w14:textId="4D4A379A" w:rsidR="001C6946" w:rsidRDefault="001C6946">
      <w:pPr>
        <w:pStyle w:val="TOC3"/>
        <w:rPr>
          <w:rFonts w:asciiTheme="minorHAnsi" w:eastAsiaTheme="minorEastAsia" w:hAnsiTheme="minorHAnsi" w:cstheme="minorBidi"/>
          <w:noProof/>
          <w:sz w:val="22"/>
          <w:szCs w:val="22"/>
        </w:rPr>
      </w:pPr>
      <w:hyperlink w:anchor="_Toc463469761" w:history="1">
        <w:r w:rsidRPr="00971E6F">
          <w:rPr>
            <w:rStyle w:val="Hyperlink"/>
            <w:noProof/>
          </w:rPr>
          <w:t>6.12.4</w:t>
        </w:r>
        <w:r>
          <w:rPr>
            <w:rFonts w:asciiTheme="minorHAnsi" w:eastAsiaTheme="minorEastAsia" w:hAnsiTheme="minorHAnsi" w:cstheme="minorBidi"/>
            <w:noProof/>
            <w:sz w:val="22"/>
            <w:szCs w:val="22"/>
          </w:rPr>
          <w:tab/>
        </w:r>
        <w:r w:rsidRPr="00971E6F">
          <w:rPr>
            <w:rStyle w:val="Hyperlink"/>
            <w:noProof/>
          </w:rPr>
          <w:t>Diagram: Rules Summary</w:t>
        </w:r>
        <w:r>
          <w:rPr>
            <w:noProof/>
            <w:webHidden/>
          </w:rPr>
          <w:tab/>
        </w:r>
        <w:r>
          <w:rPr>
            <w:noProof/>
            <w:webHidden/>
          </w:rPr>
          <w:fldChar w:fldCharType="begin"/>
        </w:r>
        <w:r>
          <w:rPr>
            <w:noProof/>
            <w:webHidden/>
          </w:rPr>
          <w:instrText xml:space="preserve"> PAGEREF _Toc463469761 \h </w:instrText>
        </w:r>
        <w:r>
          <w:rPr>
            <w:noProof/>
            <w:webHidden/>
          </w:rPr>
        </w:r>
        <w:r>
          <w:rPr>
            <w:noProof/>
            <w:webHidden/>
          </w:rPr>
          <w:fldChar w:fldCharType="separate"/>
        </w:r>
        <w:r>
          <w:rPr>
            <w:noProof/>
            <w:webHidden/>
          </w:rPr>
          <w:t>83</w:t>
        </w:r>
        <w:r>
          <w:rPr>
            <w:noProof/>
            <w:webHidden/>
          </w:rPr>
          <w:fldChar w:fldCharType="end"/>
        </w:r>
      </w:hyperlink>
    </w:p>
    <w:p w14:paraId="0972E112" w14:textId="594361EF" w:rsidR="001C6946" w:rsidRDefault="001C6946">
      <w:pPr>
        <w:pStyle w:val="TOC3"/>
        <w:rPr>
          <w:rFonts w:asciiTheme="minorHAnsi" w:eastAsiaTheme="minorEastAsia" w:hAnsiTheme="minorHAnsi" w:cstheme="minorBidi"/>
          <w:noProof/>
          <w:sz w:val="22"/>
          <w:szCs w:val="22"/>
        </w:rPr>
      </w:pPr>
      <w:hyperlink w:anchor="_Toc463469762" w:history="1">
        <w:r w:rsidRPr="00971E6F">
          <w:rPr>
            <w:rStyle w:val="Hyperlink"/>
            <w:noProof/>
          </w:rPr>
          <w:t>6.12.5</w:t>
        </w:r>
        <w:r>
          <w:rPr>
            <w:rFonts w:asciiTheme="minorHAnsi" w:eastAsiaTheme="minorEastAsia" w:hAnsiTheme="minorHAnsi" w:cstheme="minorBidi"/>
            <w:noProof/>
            <w:sz w:val="22"/>
            <w:szCs w:val="22"/>
          </w:rPr>
          <w:tab/>
        </w:r>
        <w:r w:rsidRPr="00971E6F">
          <w:rPr>
            <w:rStyle w:val="Hyperlink"/>
            <w:noProof/>
          </w:rPr>
          <w:t>Diagram: Type Constraints</w:t>
        </w:r>
        <w:r>
          <w:rPr>
            <w:noProof/>
            <w:webHidden/>
          </w:rPr>
          <w:tab/>
        </w:r>
        <w:r>
          <w:rPr>
            <w:noProof/>
            <w:webHidden/>
          </w:rPr>
          <w:fldChar w:fldCharType="begin"/>
        </w:r>
        <w:r>
          <w:rPr>
            <w:noProof/>
            <w:webHidden/>
          </w:rPr>
          <w:instrText xml:space="preserve"> PAGEREF _Toc463469762 \h </w:instrText>
        </w:r>
        <w:r>
          <w:rPr>
            <w:noProof/>
            <w:webHidden/>
          </w:rPr>
        </w:r>
        <w:r>
          <w:rPr>
            <w:noProof/>
            <w:webHidden/>
          </w:rPr>
          <w:fldChar w:fldCharType="separate"/>
        </w:r>
        <w:r>
          <w:rPr>
            <w:noProof/>
            <w:webHidden/>
          </w:rPr>
          <w:t>84</w:t>
        </w:r>
        <w:r>
          <w:rPr>
            <w:noProof/>
            <w:webHidden/>
          </w:rPr>
          <w:fldChar w:fldCharType="end"/>
        </w:r>
      </w:hyperlink>
    </w:p>
    <w:p w14:paraId="1731281D" w14:textId="16D6E672" w:rsidR="001C6946" w:rsidRDefault="001C6946">
      <w:pPr>
        <w:pStyle w:val="TOC3"/>
        <w:rPr>
          <w:rFonts w:asciiTheme="minorHAnsi" w:eastAsiaTheme="minorEastAsia" w:hAnsiTheme="minorHAnsi" w:cstheme="minorBidi"/>
          <w:noProof/>
          <w:sz w:val="22"/>
          <w:szCs w:val="22"/>
        </w:rPr>
      </w:pPr>
      <w:hyperlink w:anchor="_Toc463469763" w:history="1">
        <w:r w:rsidRPr="00971E6F">
          <w:rPr>
            <w:rStyle w:val="Hyperlink"/>
            <w:noProof/>
          </w:rPr>
          <w:t>6.12.6</w:t>
        </w:r>
        <w:r>
          <w:rPr>
            <w:rFonts w:asciiTheme="minorHAnsi" w:eastAsiaTheme="minorEastAsia" w:hAnsiTheme="minorHAnsi" w:cstheme="minorBidi"/>
            <w:noProof/>
            <w:sz w:val="22"/>
            <w:szCs w:val="22"/>
          </w:rPr>
          <w:tab/>
        </w:r>
        <w:r w:rsidRPr="00971E6F">
          <w:rPr>
            <w:rStyle w:val="Hyperlink"/>
            <w:noProof/>
          </w:rPr>
          <w:t>Class Conditional Rule</w:t>
        </w:r>
        <w:r>
          <w:rPr>
            <w:noProof/>
            <w:webHidden/>
          </w:rPr>
          <w:tab/>
        </w:r>
        <w:r>
          <w:rPr>
            <w:noProof/>
            <w:webHidden/>
          </w:rPr>
          <w:fldChar w:fldCharType="begin"/>
        </w:r>
        <w:r>
          <w:rPr>
            <w:noProof/>
            <w:webHidden/>
          </w:rPr>
          <w:instrText xml:space="preserve"> PAGEREF _Toc463469763 \h </w:instrText>
        </w:r>
        <w:r>
          <w:rPr>
            <w:noProof/>
            <w:webHidden/>
          </w:rPr>
        </w:r>
        <w:r>
          <w:rPr>
            <w:noProof/>
            <w:webHidden/>
          </w:rPr>
          <w:fldChar w:fldCharType="separate"/>
        </w:r>
        <w:r>
          <w:rPr>
            <w:noProof/>
            <w:webHidden/>
          </w:rPr>
          <w:t>84</w:t>
        </w:r>
        <w:r>
          <w:rPr>
            <w:noProof/>
            <w:webHidden/>
          </w:rPr>
          <w:fldChar w:fldCharType="end"/>
        </w:r>
      </w:hyperlink>
    </w:p>
    <w:p w14:paraId="53DC9954" w14:textId="0D79AE8E" w:rsidR="001C6946" w:rsidRDefault="001C6946">
      <w:pPr>
        <w:pStyle w:val="TOC3"/>
        <w:rPr>
          <w:rFonts w:asciiTheme="minorHAnsi" w:eastAsiaTheme="minorEastAsia" w:hAnsiTheme="minorHAnsi" w:cstheme="minorBidi"/>
          <w:noProof/>
          <w:sz w:val="22"/>
          <w:szCs w:val="22"/>
        </w:rPr>
      </w:pPr>
      <w:hyperlink w:anchor="_Toc463469764" w:history="1">
        <w:r w:rsidRPr="00971E6F">
          <w:rPr>
            <w:rStyle w:val="Hyperlink"/>
            <w:noProof/>
          </w:rPr>
          <w:t>6.12.7</w:t>
        </w:r>
        <w:r>
          <w:rPr>
            <w:rFonts w:asciiTheme="minorHAnsi" w:eastAsiaTheme="minorEastAsia" w:hAnsiTheme="minorHAnsi" w:cstheme="minorBidi"/>
            <w:noProof/>
            <w:sz w:val="22"/>
            <w:szCs w:val="22"/>
          </w:rPr>
          <w:tab/>
        </w:r>
        <w:r w:rsidRPr="00971E6F">
          <w:rPr>
            <w:rStyle w:val="Hyperlink"/>
            <w:noProof/>
          </w:rPr>
          <w:t>Class Covering Constraint</w:t>
        </w:r>
        <w:r>
          <w:rPr>
            <w:noProof/>
            <w:webHidden/>
          </w:rPr>
          <w:tab/>
        </w:r>
        <w:r>
          <w:rPr>
            <w:noProof/>
            <w:webHidden/>
          </w:rPr>
          <w:fldChar w:fldCharType="begin"/>
        </w:r>
        <w:r>
          <w:rPr>
            <w:noProof/>
            <w:webHidden/>
          </w:rPr>
          <w:instrText xml:space="preserve"> PAGEREF _Toc463469764 \h </w:instrText>
        </w:r>
        <w:r>
          <w:rPr>
            <w:noProof/>
            <w:webHidden/>
          </w:rPr>
        </w:r>
        <w:r>
          <w:rPr>
            <w:noProof/>
            <w:webHidden/>
          </w:rPr>
          <w:fldChar w:fldCharType="separate"/>
        </w:r>
        <w:r>
          <w:rPr>
            <w:noProof/>
            <w:webHidden/>
          </w:rPr>
          <w:t>85</w:t>
        </w:r>
        <w:r>
          <w:rPr>
            <w:noProof/>
            <w:webHidden/>
          </w:rPr>
          <w:fldChar w:fldCharType="end"/>
        </w:r>
      </w:hyperlink>
    </w:p>
    <w:p w14:paraId="50F31F94" w14:textId="00F7D5BB" w:rsidR="001C6946" w:rsidRDefault="001C6946">
      <w:pPr>
        <w:pStyle w:val="TOC3"/>
        <w:rPr>
          <w:rFonts w:asciiTheme="minorHAnsi" w:eastAsiaTheme="minorEastAsia" w:hAnsiTheme="minorHAnsi" w:cstheme="minorBidi"/>
          <w:noProof/>
          <w:sz w:val="22"/>
          <w:szCs w:val="22"/>
        </w:rPr>
      </w:pPr>
      <w:hyperlink w:anchor="_Toc463469765" w:history="1">
        <w:r w:rsidRPr="00971E6F">
          <w:rPr>
            <w:rStyle w:val="Hyperlink"/>
            <w:noProof/>
          </w:rPr>
          <w:t>6.12.8</w:t>
        </w:r>
        <w:r>
          <w:rPr>
            <w:rFonts w:asciiTheme="minorHAnsi" w:eastAsiaTheme="minorEastAsia" w:hAnsiTheme="minorHAnsi" w:cstheme="minorBidi"/>
            <w:noProof/>
            <w:sz w:val="22"/>
            <w:szCs w:val="22"/>
          </w:rPr>
          <w:tab/>
        </w:r>
        <w:r w:rsidRPr="00971E6F">
          <w:rPr>
            <w:rStyle w:val="Hyperlink"/>
            <w:noProof/>
          </w:rPr>
          <w:t>Association Covering Constraint</w:t>
        </w:r>
        <w:r>
          <w:rPr>
            <w:noProof/>
            <w:webHidden/>
          </w:rPr>
          <w:tab/>
        </w:r>
        <w:r>
          <w:rPr>
            <w:noProof/>
            <w:webHidden/>
          </w:rPr>
          <w:fldChar w:fldCharType="begin"/>
        </w:r>
        <w:r>
          <w:rPr>
            <w:noProof/>
            <w:webHidden/>
          </w:rPr>
          <w:instrText xml:space="preserve"> PAGEREF _Toc463469765 \h </w:instrText>
        </w:r>
        <w:r>
          <w:rPr>
            <w:noProof/>
            <w:webHidden/>
          </w:rPr>
        </w:r>
        <w:r>
          <w:rPr>
            <w:noProof/>
            <w:webHidden/>
          </w:rPr>
          <w:fldChar w:fldCharType="separate"/>
        </w:r>
        <w:r>
          <w:rPr>
            <w:noProof/>
            <w:webHidden/>
          </w:rPr>
          <w:t>85</w:t>
        </w:r>
        <w:r>
          <w:rPr>
            <w:noProof/>
            <w:webHidden/>
          </w:rPr>
          <w:fldChar w:fldCharType="end"/>
        </w:r>
      </w:hyperlink>
    </w:p>
    <w:p w14:paraId="1A0F5878" w14:textId="795C007F" w:rsidR="001C6946" w:rsidRDefault="001C6946">
      <w:pPr>
        <w:pStyle w:val="TOC3"/>
        <w:rPr>
          <w:rFonts w:asciiTheme="minorHAnsi" w:eastAsiaTheme="minorEastAsia" w:hAnsiTheme="minorHAnsi" w:cstheme="minorBidi"/>
          <w:noProof/>
          <w:sz w:val="22"/>
          <w:szCs w:val="22"/>
        </w:rPr>
      </w:pPr>
      <w:hyperlink w:anchor="_Toc463469766" w:history="1">
        <w:r w:rsidRPr="00971E6F">
          <w:rPr>
            <w:rStyle w:val="Hyperlink"/>
            <w:noProof/>
          </w:rPr>
          <w:t>6.12.9</w:t>
        </w:r>
        <w:r>
          <w:rPr>
            <w:rFonts w:asciiTheme="minorHAnsi" w:eastAsiaTheme="minorEastAsia" w:hAnsiTheme="minorHAnsi" w:cstheme="minorBidi"/>
            <w:noProof/>
            <w:sz w:val="22"/>
            <w:szCs w:val="22"/>
          </w:rPr>
          <w:tab/>
        </w:r>
        <w:r w:rsidRPr="00971E6F">
          <w:rPr>
            <w:rStyle w:val="Hyperlink"/>
            <w:noProof/>
          </w:rPr>
          <w:t>Class Disjoint</w:t>
        </w:r>
        <w:r>
          <w:rPr>
            <w:noProof/>
            <w:webHidden/>
          </w:rPr>
          <w:tab/>
        </w:r>
        <w:r>
          <w:rPr>
            <w:noProof/>
            <w:webHidden/>
          </w:rPr>
          <w:fldChar w:fldCharType="begin"/>
        </w:r>
        <w:r>
          <w:rPr>
            <w:noProof/>
            <w:webHidden/>
          </w:rPr>
          <w:instrText xml:space="preserve"> PAGEREF _Toc463469766 \h </w:instrText>
        </w:r>
        <w:r>
          <w:rPr>
            <w:noProof/>
            <w:webHidden/>
          </w:rPr>
        </w:r>
        <w:r>
          <w:rPr>
            <w:noProof/>
            <w:webHidden/>
          </w:rPr>
          <w:fldChar w:fldCharType="separate"/>
        </w:r>
        <w:r>
          <w:rPr>
            <w:noProof/>
            <w:webHidden/>
          </w:rPr>
          <w:t>85</w:t>
        </w:r>
        <w:r>
          <w:rPr>
            <w:noProof/>
            <w:webHidden/>
          </w:rPr>
          <w:fldChar w:fldCharType="end"/>
        </w:r>
      </w:hyperlink>
    </w:p>
    <w:p w14:paraId="59C1B60E" w14:textId="49791D7E" w:rsidR="001C6946" w:rsidRDefault="001C6946">
      <w:pPr>
        <w:pStyle w:val="TOC3"/>
        <w:rPr>
          <w:rFonts w:asciiTheme="minorHAnsi" w:eastAsiaTheme="minorEastAsia" w:hAnsiTheme="minorHAnsi" w:cstheme="minorBidi"/>
          <w:noProof/>
          <w:sz w:val="22"/>
          <w:szCs w:val="22"/>
        </w:rPr>
      </w:pPr>
      <w:hyperlink w:anchor="_Toc463469767" w:history="1">
        <w:r w:rsidRPr="00971E6F">
          <w:rPr>
            <w:rStyle w:val="Hyperlink"/>
            <w:noProof/>
          </w:rPr>
          <w:t>6.12.10</w:t>
        </w:r>
        <w:r>
          <w:rPr>
            <w:rFonts w:asciiTheme="minorHAnsi" w:eastAsiaTheme="minorEastAsia" w:hAnsiTheme="minorHAnsi" w:cstheme="minorBidi"/>
            <w:noProof/>
            <w:sz w:val="22"/>
            <w:szCs w:val="22"/>
          </w:rPr>
          <w:tab/>
        </w:r>
        <w:r w:rsidRPr="00971E6F">
          <w:rPr>
            <w:rStyle w:val="Hyperlink"/>
            <w:noProof/>
          </w:rPr>
          <w:t>Class Enumerated</w:t>
        </w:r>
        <w:r>
          <w:rPr>
            <w:noProof/>
            <w:webHidden/>
          </w:rPr>
          <w:tab/>
        </w:r>
        <w:r>
          <w:rPr>
            <w:noProof/>
            <w:webHidden/>
          </w:rPr>
          <w:fldChar w:fldCharType="begin"/>
        </w:r>
        <w:r>
          <w:rPr>
            <w:noProof/>
            <w:webHidden/>
          </w:rPr>
          <w:instrText xml:space="preserve"> PAGEREF _Toc463469767 \h </w:instrText>
        </w:r>
        <w:r>
          <w:rPr>
            <w:noProof/>
            <w:webHidden/>
          </w:rPr>
        </w:r>
        <w:r>
          <w:rPr>
            <w:noProof/>
            <w:webHidden/>
          </w:rPr>
          <w:fldChar w:fldCharType="separate"/>
        </w:r>
        <w:r>
          <w:rPr>
            <w:noProof/>
            <w:webHidden/>
          </w:rPr>
          <w:t>85</w:t>
        </w:r>
        <w:r>
          <w:rPr>
            <w:noProof/>
            <w:webHidden/>
          </w:rPr>
          <w:fldChar w:fldCharType="end"/>
        </w:r>
      </w:hyperlink>
    </w:p>
    <w:p w14:paraId="77721558" w14:textId="68FA7566" w:rsidR="001C6946" w:rsidRDefault="001C6946">
      <w:pPr>
        <w:pStyle w:val="TOC3"/>
        <w:rPr>
          <w:rFonts w:asciiTheme="minorHAnsi" w:eastAsiaTheme="minorEastAsia" w:hAnsiTheme="minorHAnsi" w:cstheme="minorBidi"/>
          <w:noProof/>
          <w:sz w:val="22"/>
          <w:szCs w:val="22"/>
        </w:rPr>
      </w:pPr>
      <w:hyperlink w:anchor="_Toc463469768" w:history="1">
        <w:r w:rsidRPr="00971E6F">
          <w:rPr>
            <w:rStyle w:val="Hyperlink"/>
            <w:noProof/>
          </w:rPr>
          <w:t>6.12.11</w:t>
        </w:r>
        <w:r>
          <w:rPr>
            <w:rFonts w:asciiTheme="minorHAnsi" w:eastAsiaTheme="minorEastAsia" w:hAnsiTheme="minorHAnsi" w:cstheme="minorBidi"/>
            <w:noProof/>
            <w:sz w:val="22"/>
            <w:szCs w:val="22"/>
          </w:rPr>
          <w:tab/>
        </w:r>
        <w:r w:rsidRPr="00971E6F">
          <w:rPr>
            <w:rStyle w:val="Hyperlink"/>
            <w:noProof/>
          </w:rPr>
          <w:t>Class Equivalent</w:t>
        </w:r>
        <w:r>
          <w:rPr>
            <w:noProof/>
            <w:webHidden/>
          </w:rPr>
          <w:tab/>
        </w:r>
        <w:r>
          <w:rPr>
            <w:noProof/>
            <w:webHidden/>
          </w:rPr>
          <w:fldChar w:fldCharType="begin"/>
        </w:r>
        <w:r>
          <w:rPr>
            <w:noProof/>
            <w:webHidden/>
          </w:rPr>
          <w:instrText xml:space="preserve"> PAGEREF _Toc463469768 \h </w:instrText>
        </w:r>
        <w:r>
          <w:rPr>
            <w:noProof/>
            <w:webHidden/>
          </w:rPr>
        </w:r>
        <w:r>
          <w:rPr>
            <w:noProof/>
            <w:webHidden/>
          </w:rPr>
          <w:fldChar w:fldCharType="separate"/>
        </w:r>
        <w:r>
          <w:rPr>
            <w:noProof/>
            <w:webHidden/>
          </w:rPr>
          <w:t>85</w:t>
        </w:r>
        <w:r>
          <w:rPr>
            <w:noProof/>
            <w:webHidden/>
          </w:rPr>
          <w:fldChar w:fldCharType="end"/>
        </w:r>
      </w:hyperlink>
    </w:p>
    <w:p w14:paraId="6EA9BE23" w14:textId="6A6D2D63" w:rsidR="001C6946" w:rsidRDefault="001C6946">
      <w:pPr>
        <w:pStyle w:val="TOC3"/>
        <w:rPr>
          <w:rFonts w:asciiTheme="minorHAnsi" w:eastAsiaTheme="minorEastAsia" w:hAnsiTheme="minorHAnsi" w:cstheme="minorBidi"/>
          <w:noProof/>
          <w:sz w:val="22"/>
          <w:szCs w:val="22"/>
        </w:rPr>
      </w:pPr>
      <w:hyperlink w:anchor="_Toc463469769" w:history="1">
        <w:r w:rsidRPr="00971E6F">
          <w:rPr>
            <w:rStyle w:val="Hyperlink"/>
            <w:noProof/>
          </w:rPr>
          <w:t>6.12.12</w:t>
        </w:r>
        <w:r>
          <w:rPr>
            <w:rFonts w:asciiTheme="minorHAnsi" w:eastAsiaTheme="minorEastAsia" w:hAnsiTheme="minorHAnsi" w:cstheme="minorBidi"/>
            <w:noProof/>
            <w:sz w:val="22"/>
            <w:szCs w:val="22"/>
          </w:rPr>
          <w:tab/>
        </w:r>
        <w:r w:rsidRPr="00971E6F">
          <w:rPr>
            <w:rStyle w:val="Hyperlink"/>
            <w:noProof/>
          </w:rPr>
          <w:t>Class Facet Classification Constraint</w:t>
        </w:r>
        <w:r>
          <w:rPr>
            <w:noProof/>
            <w:webHidden/>
          </w:rPr>
          <w:tab/>
        </w:r>
        <w:r>
          <w:rPr>
            <w:noProof/>
            <w:webHidden/>
          </w:rPr>
          <w:fldChar w:fldCharType="begin"/>
        </w:r>
        <w:r>
          <w:rPr>
            <w:noProof/>
            <w:webHidden/>
          </w:rPr>
          <w:instrText xml:space="preserve"> PAGEREF _Toc463469769 \h </w:instrText>
        </w:r>
        <w:r>
          <w:rPr>
            <w:noProof/>
            <w:webHidden/>
          </w:rPr>
        </w:r>
        <w:r>
          <w:rPr>
            <w:noProof/>
            <w:webHidden/>
          </w:rPr>
          <w:fldChar w:fldCharType="separate"/>
        </w:r>
        <w:r>
          <w:rPr>
            <w:noProof/>
            <w:webHidden/>
          </w:rPr>
          <w:t>85</w:t>
        </w:r>
        <w:r>
          <w:rPr>
            <w:noProof/>
            <w:webHidden/>
          </w:rPr>
          <w:fldChar w:fldCharType="end"/>
        </w:r>
      </w:hyperlink>
    </w:p>
    <w:p w14:paraId="00F03796" w14:textId="1FD03A6C" w:rsidR="001C6946" w:rsidRDefault="001C6946">
      <w:pPr>
        <w:pStyle w:val="TOC3"/>
        <w:rPr>
          <w:rFonts w:asciiTheme="minorHAnsi" w:eastAsiaTheme="minorEastAsia" w:hAnsiTheme="minorHAnsi" w:cstheme="minorBidi"/>
          <w:noProof/>
          <w:sz w:val="22"/>
          <w:szCs w:val="22"/>
        </w:rPr>
      </w:pPr>
      <w:hyperlink w:anchor="_Toc463469770" w:history="1">
        <w:r w:rsidRPr="00971E6F">
          <w:rPr>
            <w:rStyle w:val="Hyperlink"/>
            <w:noProof/>
          </w:rPr>
          <w:t>6.12.13</w:t>
        </w:r>
        <w:r>
          <w:rPr>
            <w:rFonts w:asciiTheme="minorHAnsi" w:eastAsiaTheme="minorEastAsia" w:hAnsiTheme="minorHAnsi" w:cstheme="minorBidi"/>
            <w:noProof/>
            <w:sz w:val="22"/>
            <w:szCs w:val="22"/>
          </w:rPr>
          <w:tab/>
        </w:r>
        <w:r w:rsidRPr="00971E6F">
          <w:rPr>
            <w:rStyle w:val="Hyperlink"/>
            <w:noProof/>
          </w:rPr>
          <w:t>Association Generalization</w:t>
        </w:r>
        <w:r>
          <w:rPr>
            <w:noProof/>
            <w:webHidden/>
          </w:rPr>
          <w:tab/>
        </w:r>
        <w:r>
          <w:rPr>
            <w:noProof/>
            <w:webHidden/>
          </w:rPr>
          <w:fldChar w:fldCharType="begin"/>
        </w:r>
        <w:r>
          <w:rPr>
            <w:noProof/>
            <w:webHidden/>
          </w:rPr>
          <w:instrText xml:space="preserve"> PAGEREF _Toc463469770 \h </w:instrText>
        </w:r>
        <w:r>
          <w:rPr>
            <w:noProof/>
            <w:webHidden/>
          </w:rPr>
        </w:r>
        <w:r>
          <w:rPr>
            <w:noProof/>
            <w:webHidden/>
          </w:rPr>
          <w:fldChar w:fldCharType="separate"/>
        </w:r>
        <w:r>
          <w:rPr>
            <w:noProof/>
            <w:webHidden/>
          </w:rPr>
          <w:t>86</w:t>
        </w:r>
        <w:r>
          <w:rPr>
            <w:noProof/>
            <w:webHidden/>
          </w:rPr>
          <w:fldChar w:fldCharType="end"/>
        </w:r>
      </w:hyperlink>
    </w:p>
    <w:p w14:paraId="1A911424" w14:textId="42EDFD83" w:rsidR="001C6946" w:rsidRDefault="001C6946">
      <w:pPr>
        <w:pStyle w:val="TOC3"/>
        <w:rPr>
          <w:rFonts w:asciiTheme="minorHAnsi" w:eastAsiaTheme="minorEastAsia" w:hAnsiTheme="minorHAnsi" w:cstheme="minorBidi"/>
          <w:noProof/>
          <w:sz w:val="22"/>
          <w:szCs w:val="22"/>
        </w:rPr>
      </w:pPr>
      <w:hyperlink w:anchor="_Toc463469771" w:history="1">
        <w:r w:rsidRPr="00971E6F">
          <w:rPr>
            <w:rStyle w:val="Hyperlink"/>
            <w:noProof/>
          </w:rPr>
          <w:t>6.12.14</w:t>
        </w:r>
        <w:r>
          <w:rPr>
            <w:rFonts w:asciiTheme="minorHAnsi" w:eastAsiaTheme="minorEastAsia" w:hAnsiTheme="minorHAnsi" w:cstheme="minorBidi"/>
            <w:noProof/>
            <w:sz w:val="22"/>
            <w:szCs w:val="22"/>
          </w:rPr>
          <w:tab/>
        </w:r>
        <w:r w:rsidRPr="00971E6F">
          <w:rPr>
            <w:rStyle w:val="Hyperlink"/>
            <w:noProof/>
          </w:rPr>
          <w:t>Class Multiplicity Constraint</w:t>
        </w:r>
        <w:r>
          <w:rPr>
            <w:noProof/>
            <w:webHidden/>
          </w:rPr>
          <w:tab/>
        </w:r>
        <w:r>
          <w:rPr>
            <w:noProof/>
            <w:webHidden/>
          </w:rPr>
          <w:fldChar w:fldCharType="begin"/>
        </w:r>
        <w:r>
          <w:rPr>
            <w:noProof/>
            <w:webHidden/>
          </w:rPr>
          <w:instrText xml:space="preserve"> PAGEREF _Toc463469771 \h </w:instrText>
        </w:r>
        <w:r>
          <w:rPr>
            <w:noProof/>
            <w:webHidden/>
          </w:rPr>
        </w:r>
        <w:r>
          <w:rPr>
            <w:noProof/>
            <w:webHidden/>
          </w:rPr>
          <w:fldChar w:fldCharType="separate"/>
        </w:r>
        <w:r>
          <w:rPr>
            <w:noProof/>
            <w:webHidden/>
          </w:rPr>
          <w:t>86</w:t>
        </w:r>
        <w:r>
          <w:rPr>
            <w:noProof/>
            <w:webHidden/>
          </w:rPr>
          <w:fldChar w:fldCharType="end"/>
        </w:r>
      </w:hyperlink>
    </w:p>
    <w:p w14:paraId="4ABE67B8" w14:textId="727241F8" w:rsidR="001C6946" w:rsidRDefault="001C6946">
      <w:pPr>
        <w:pStyle w:val="TOC3"/>
        <w:rPr>
          <w:rFonts w:asciiTheme="minorHAnsi" w:eastAsiaTheme="minorEastAsia" w:hAnsiTheme="minorHAnsi" w:cstheme="minorBidi"/>
          <w:noProof/>
          <w:sz w:val="22"/>
          <w:szCs w:val="22"/>
        </w:rPr>
      </w:pPr>
      <w:hyperlink w:anchor="_Toc463469772" w:history="1">
        <w:r w:rsidRPr="00971E6F">
          <w:rPr>
            <w:rStyle w:val="Hyperlink"/>
            <w:noProof/>
          </w:rPr>
          <w:t>6.12.15</w:t>
        </w:r>
        <w:r>
          <w:rPr>
            <w:rFonts w:asciiTheme="minorHAnsi" w:eastAsiaTheme="minorEastAsia" w:hAnsiTheme="minorHAnsi" w:cstheme="minorBidi"/>
            <w:noProof/>
            <w:sz w:val="22"/>
            <w:szCs w:val="22"/>
          </w:rPr>
          <w:tab/>
        </w:r>
        <w:r w:rsidRPr="00971E6F">
          <w:rPr>
            <w:rStyle w:val="Hyperlink"/>
            <w:noProof/>
          </w:rPr>
          <w:t>Association Multiplicity Reference</w:t>
        </w:r>
        <w:r>
          <w:rPr>
            <w:noProof/>
            <w:webHidden/>
          </w:rPr>
          <w:tab/>
        </w:r>
        <w:r>
          <w:rPr>
            <w:noProof/>
            <w:webHidden/>
          </w:rPr>
          <w:fldChar w:fldCharType="begin"/>
        </w:r>
        <w:r>
          <w:rPr>
            <w:noProof/>
            <w:webHidden/>
          </w:rPr>
          <w:instrText xml:space="preserve"> PAGEREF _Toc463469772 \h </w:instrText>
        </w:r>
        <w:r>
          <w:rPr>
            <w:noProof/>
            <w:webHidden/>
          </w:rPr>
        </w:r>
        <w:r>
          <w:rPr>
            <w:noProof/>
            <w:webHidden/>
          </w:rPr>
          <w:fldChar w:fldCharType="separate"/>
        </w:r>
        <w:r>
          <w:rPr>
            <w:noProof/>
            <w:webHidden/>
          </w:rPr>
          <w:t>86</w:t>
        </w:r>
        <w:r>
          <w:rPr>
            <w:noProof/>
            <w:webHidden/>
          </w:rPr>
          <w:fldChar w:fldCharType="end"/>
        </w:r>
      </w:hyperlink>
    </w:p>
    <w:p w14:paraId="059DDD7E" w14:textId="4587B090" w:rsidR="001C6946" w:rsidRDefault="001C6946">
      <w:pPr>
        <w:pStyle w:val="TOC3"/>
        <w:rPr>
          <w:rFonts w:asciiTheme="minorHAnsi" w:eastAsiaTheme="minorEastAsia" w:hAnsiTheme="minorHAnsi" w:cstheme="minorBidi"/>
          <w:noProof/>
          <w:sz w:val="22"/>
          <w:szCs w:val="22"/>
        </w:rPr>
      </w:pPr>
      <w:hyperlink w:anchor="_Toc463469773" w:history="1">
        <w:r w:rsidRPr="00971E6F">
          <w:rPr>
            <w:rStyle w:val="Hyperlink"/>
            <w:noProof/>
          </w:rPr>
          <w:t>6.12.16</w:t>
        </w:r>
        <w:r>
          <w:rPr>
            <w:rFonts w:asciiTheme="minorHAnsi" w:eastAsiaTheme="minorEastAsia" w:hAnsiTheme="minorHAnsi" w:cstheme="minorBidi"/>
            <w:noProof/>
            <w:sz w:val="22"/>
            <w:szCs w:val="22"/>
          </w:rPr>
          <w:tab/>
        </w:r>
        <w:r w:rsidRPr="00971E6F">
          <w:rPr>
            <w:rStyle w:val="Hyperlink"/>
            <w:noProof/>
          </w:rPr>
          <w:t>Association Multiplicity Target</w:t>
        </w:r>
        <w:r>
          <w:rPr>
            <w:noProof/>
            <w:webHidden/>
          </w:rPr>
          <w:tab/>
        </w:r>
        <w:r>
          <w:rPr>
            <w:noProof/>
            <w:webHidden/>
          </w:rPr>
          <w:fldChar w:fldCharType="begin"/>
        </w:r>
        <w:r>
          <w:rPr>
            <w:noProof/>
            <w:webHidden/>
          </w:rPr>
          <w:instrText xml:space="preserve"> PAGEREF _Toc463469773 \h </w:instrText>
        </w:r>
        <w:r>
          <w:rPr>
            <w:noProof/>
            <w:webHidden/>
          </w:rPr>
        </w:r>
        <w:r>
          <w:rPr>
            <w:noProof/>
            <w:webHidden/>
          </w:rPr>
          <w:fldChar w:fldCharType="separate"/>
        </w:r>
        <w:r>
          <w:rPr>
            <w:noProof/>
            <w:webHidden/>
          </w:rPr>
          <w:t>87</w:t>
        </w:r>
        <w:r>
          <w:rPr>
            <w:noProof/>
            <w:webHidden/>
          </w:rPr>
          <w:fldChar w:fldCharType="end"/>
        </w:r>
      </w:hyperlink>
    </w:p>
    <w:p w14:paraId="1446EC44" w14:textId="05E17B67" w:rsidR="001C6946" w:rsidRDefault="001C6946">
      <w:pPr>
        <w:pStyle w:val="TOC3"/>
        <w:rPr>
          <w:rFonts w:asciiTheme="minorHAnsi" w:eastAsiaTheme="minorEastAsia" w:hAnsiTheme="minorHAnsi" w:cstheme="minorBidi"/>
          <w:noProof/>
          <w:sz w:val="22"/>
          <w:szCs w:val="22"/>
        </w:rPr>
      </w:pPr>
      <w:hyperlink w:anchor="_Toc463469774" w:history="1">
        <w:r w:rsidRPr="00971E6F">
          <w:rPr>
            <w:rStyle w:val="Hyperlink"/>
            <w:noProof/>
          </w:rPr>
          <w:t>6.12.17</w:t>
        </w:r>
        <w:r>
          <w:rPr>
            <w:rFonts w:asciiTheme="minorHAnsi" w:eastAsiaTheme="minorEastAsia" w:hAnsiTheme="minorHAnsi" w:cstheme="minorBidi"/>
            <w:noProof/>
            <w:sz w:val="22"/>
            <w:szCs w:val="22"/>
          </w:rPr>
          <w:tab/>
        </w:r>
        <w:r w:rsidRPr="00971E6F">
          <w:rPr>
            <w:rStyle w:val="Hyperlink"/>
            <w:noProof/>
          </w:rPr>
          <w:t>Class Property Constraint</w:t>
        </w:r>
        <w:r>
          <w:rPr>
            <w:noProof/>
            <w:webHidden/>
          </w:rPr>
          <w:tab/>
        </w:r>
        <w:r>
          <w:rPr>
            <w:noProof/>
            <w:webHidden/>
          </w:rPr>
          <w:fldChar w:fldCharType="begin"/>
        </w:r>
        <w:r>
          <w:rPr>
            <w:noProof/>
            <w:webHidden/>
          </w:rPr>
          <w:instrText xml:space="preserve"> PAGEREF _Toc463469774 \h </w:instrText>
        </w:r>
        <w:r>
          <w:rPr>
            <w:noProof/>
            <w:webHidden/>
          </w:rPr>
        </w:r>
        <w:r>
          <w:rPr>
            <w:noProof/>
            <w:webHidden/>
          </w:rPr>
          <w:fldChar w:fldCharType="separate"/>
        </w:r>
        <w:r>
          <w:rPr>
            <w:noProof/>
            <w:webHidden/>
          </w:rPr>
          <w:t>87</w:t>
        </w:r>
        <w:r>
          <w:rPr>
            <w:noProof/>
            <w:webHidden/>
          </w:rPr>
          <w:fldChar w:fldCharType="end"/>
        </w:r>
      </w:hyperlink>
    </w:p>
    <w:p w14:paraId="7FE296BC" w14:textId="41772FAC" w:rsidR="001C6946" w:rsidRDefault="001C6946">
      <w:pPr>
        <w:pStyle w:val="TOC3"/>
        <w:rPr>
          <w:rFonts w:asciiTheme="minorHAnsi" w:eastAsiaTheme="minorEastAsia" w:hAnsiTheme="minorHAnsi" w:cstheme="minorBidi"/>
          <w:noProof/>
          <w:sz w:val="22"/>
          <w:szCs w:val="22"/>
        </w:rPr>
      </w:pPr>
      <w:hyperlink w:anchor="_Toc463469775" w:history="1">
        <w:r w:rsidRPr="00971E6F">
          <w:rPr>
            <w:rStyle w:val="Hyperlink"/>
            <w:noProof/>
          </w:rPr>
          <w:t>6.12.18</w:t>
        </w:r>
        <w:r>
          <w:rPr>
            <w:rFonts w:asciiTheme="minorHAnsi" w:eastAsiaTheme="minorEastAsia" w:hAnsiTheme="minorHAnsi" w:cstheme="minorBidi"/>
            <w:noProof/>
            <w:sz w:val="22"/>
            <w:szCs w:val="22"/>
          </w:rPr>
          <w:tab/>
        </w:r>
        <w:r w:rsidRPr="00971E6F">
          <w:rPr>
            <w:rStyle w:val="Hyperlink"/>
            <w:noProof/>
          </w:rPr>
          <w:t>Class Property Transitivity Constraint</w:t>
        </w:r>
        <w:r>
          <w:rPr>
            <w:noProof/>
            <w:webHidden/>
          </w:rPr>
          <w:tab/>
        </w:r>
        <w:r>
          <w:rPr>
            <w:noProof/>
            <w:webHidden/>
          </w:rPr>
          <w:fldChar w:fldCharType="begin"/>
        </w:r>
        <w:r>
          <w:rPr>
            <w:noProof/>
            <w:webHidden/>
          </w:rPr>
          <w:instrText xml:space="preserve"> PAGEREF _Toc463469775 \h </w:instrText>
        </w:r>
        <w:r>
          <w:rPr>
            <w:noProof/>
            <w:webHidden/>
          </w:rPr>
        </w:r>
        <w:r>
          <w:rPr>
            <w:noProof/>
            <w:webHidden/>
          </w:rPr>
          <w:fldChar w:fldCharType="separate"/>
        </w:r>
        <w:r>
          <w:rPr>
            <w:noProof/>
            <w:webHidden/>
          </w:rPr>
          <w:t>87</w:t>
        </w:r>
        <w:r>
          <w:rPr>
            <w:noProof/>
            <w:webHidden/>
          </w:rPr>
          <w:fldChar w:fldCharType="end"/>
        </w:r>
      </w:hyperlink>
    </w:p>
    <w:p w14:paraId="32BDA6AE" w14:textId="5509C619" w:rsidR="001C6946" w:rsidRDefault="001C6946">
      <w:pPr>
        <w:pStyle w:val="TOC3"/>
        <w:rPr>
          <w:rFonts w:asciiTheme="minorHAnsi" w:eastAsiaTheme="minorEastAsia" w:hAnsiTheme="minorHAnsi" w:cstheme="minorBidi"/>
          <w:noProof/>
          <w:sz w:val="22"/>
          <w:szCs w:val="22"/>
        </w:rPr>
      </w:pPr>
      <w:hyperlink w:anchor="_Toc463469776" w:history="1">
        <w:r w:rsidRPr="00971E6F">
          <w:rPr>
            <w:rStyle w:val="Hyperlink"/>
            <w:noProof/>
          </w:rPr>
          <w:t>6.12.19</w:t>
        </w:r>
        <w:r>
          <w:rPr>
            <w:rFonts w:asciiTheme="minorHAnsi" w:eastAsiaTheme="minorEastAsia" w:hAnsiTheme="minorHAnsi" w:cstheme="minorBidi"/>
            <w:noProof/>
            <w:sz w:val="22"/>
            <w:szCs w:val="22"/>
          </w:rPr>
          <w:tab/>
        </w:r>
        <w:r w:rsidRPr="00971E6F">
          <w:rPr>
            <w:rStyle w:val="Hyperlink"/>
            <w:noProof/>
          </w:rPr>
          <w:t>Association Property Type</w:t>
        </w:r>
        <w:r>
          <w:rPr>
            <w:noProof/>
            <w:webHidden/>
          </w:rPr>
          <w:tab/>
        </w:r>
        <w:r>
          <w:rPr>
            <w:noProof/>
            <w:webHidden/>
          </w:rPr>
          <w:fldChar w:fldCharType="begin"/>
        </w:r>
        <w:r>
          <w:rPr>
            <w:noProof/>
            <w:webHidden/>
          </w:rPr>
          <w:instrText xml:space="preserve"> PAGEREF _Toc463469776 \h </w:instrText>
        </w:r>
        <w:r>
          <w:rPr>
            <w:noProof/>
            <w:webHidden/>
          </w:rPr>
        </w:r>
        <w:r>
          <w:rPr>
            <w:noProof/>
            <w:webHidden/>
          </w:rPr>
          <w:fldChar w:fldCharType="separate"/>
        </w:r>
        <w:r>
          <w:rPr>
            <w:noProof/>
            <w:webHidden/>
          </w:rPr>
          <w:t>87</w:t>
        </w:r>
        <w:r>
          <w:rPr>
            <w:noProof/>
            <w:webHidden/>
          </w:rPr>
          <w:fldChar w:fldCharType="end"/>
        </w:r>
      </w:hyperlink>
    </w:p>
    <w:p w14:paraId="30B028C5" w14:textId="48DCD7BE" w:rsidR="001C6946" w:rsidRDefault="001C6946">
      <w:pPr>
        <w:pStyle w:val="TOC3"/>
        <w:rPr>
          <w:rFonts w:asciiTheme="minorHAnsi" w:eastAsiaTheme="minorEastAsia" w:hAnsiTheme="minorHAnsi" w:cstheme="minorBidi"/>
          <w:noProof/>
          <w:sz w:val="22"/>
          <w:szCs w:val="22"/>
        </w:rPr>
      </w:pPr>
      <w:hyperlink w:anchor="_Toc463469777" w:history="1">
        <w:r w:rsidRPr="00971E6F">
          <w:rPr>
            <w:rStyle w:val="Hyperlink"/>
            <w:noProof/>
          </w:rPr>
          <w:t>6.12.20</w:t>
        </w:r>
        <w:r>
          <w:rPr>
            <w:rFonts w:asciiTheme="minorHAnsi" w:eastAsiaTheme="minorEastAsia" w:hAnsiTheme="minorHAnsi" w:cstheme="minorBidi"/>
            <w:noProof/>
            <w:sz w:val="22"/>
            <w:szCs w:val="22"/>
          </w:rPr>
          <w:tab/>
        </w:r>
        <w:r w:rsidRPr="00971E6F">
          <w:rPr>
            <w:rStyle w:val="Hyperlink"/>
            <w:noProof/>
          </w:rPr>
          <w:t>Class Property Type Constraint</w:t>
        </w:r>
        <w:r>
          <w:rPr>
            <w:noProof/>
            <w:webHidden/>
          </w:rPr>
          <w:tab/>
        </w:r>
        <w:r>
          <w:rPr>
            <w:noProof/>
            <w:webHidden/>
          </w:rPr>
          <w:fldChar w:fldCharType="begin"/>
        </w:r>
        <w:r>
          <w:rPr>
            <w:noProof/>
            <w:webHidden/>
          </w:rPr>
          <w:instrText xml:space="preserve"> PAGEREF _Toc463469777 \h </w:instrText>
        </w:r>
        <w:r>
          <w:rPr>
            <w:noProof/>
            <w:webHidden/>
          </w:rPr>
        </w:r>
        <w:r>
          <w:rPr>
            <w:noProof/>
            <w:webHidden/>
          </w:rPr>
          <w:fldChar w:fldCharType="separate"/>
        </w:r>
        <w:r>
          <w:rPr>
            <w:noProof/>
            <w:webHidden/>
          </w:rPr>
          <w:t>88</w:t>
        </w:r>
        <w:r>
          <w:rPr>
            <w:noProof/>
            <w:webHidden/>
          </w:rPr>
          <w:fldChar w:fldCharType="end"/>
        </w:r>
      </w:hyperlink>
    </w:p>
    <w:p w14:paraId="7118D2F3" w14:textId="15AC5113" w:rsidR="001C6946" w:rsidRDefault="001C6946">
      <w:pPr>
        <w:pStyle w:val="TOC3"/>
        <w:rPr>
          <w:rFonts w:asciiTheme="minorHAnsi" w:eastAsiaTheme="minorEastAsia" w:hAnsiTheme="minorHAnsi" w:cstheme="minorBidi"/>
          <w:noProof/>
          <w:sz w:val="22"/>
          <w:szCs w:val="22"/>
        </w:rPr>
      </w:pPr>
      <w:hyperlink w:anchor="_Toc463469778" w:history="1">
        <w:r w:rsidRPr="00971E6F">
          <w:rPr>
            <w:rStyle w:val="Hyperlink"/>
            <w:noProof/>
          </w:rPr>
          <w:t>6.12.21</w:t>
        </w:r>
        <w:r>
          <w:rPr>
            <w:rFonts w:asciiTheme="minorHAnsi" w:eastAsiaTheme="minorEastAsia" w:hAnsiTheme="minorHAnsi" w:cstheme="minorBidi"/>
            <w:noProof/>
            <w:sz w:val="22"/>
            <w:szCs w:val="22"/>
          </w:rPr>
          <w:tab/>
        </w:r>
        <w:r w:rsidRPr="00971E6F">
          <w:rPr>
            <w:rStyle w:val="Hyperlink"/>
            <w:noProof/>
          </w:rPr>
          <w:t>Class Rule</w:t>
        </w:r>
        <w:r>
          <w:rPr>
            <w:noProof/>
            <w:webHidden/>
          </w:rPr>
          <w:tab/>
        </w:r>
        <w:r>
          <w:rPr>
            <w:noProof/>
            <w:webHidden/>
          </w:rPr>
          <w:fldChar w:fldCharType="begin"/>
        </w:r>
        <w:r>
          <w:rPr>
            <w:noProof/>
            <w:webHidden/>
          </w:rPr>
          <w:instrText xml:space="preserve"> PAGEREF _Toc463469778 \h </w:instrText>
        </w:r>
        <w:r>
          <w:rPr>
            <w:noProof/>
            <w:webHidden/>
          </w:rPr>
        </w:r>
        <w:r>
          <w:rPr>
            <w:noProof/>
            <w:webHidden/>
          </w:rPr>
          <w:fldChar w:fldCharType="separate"/>
        </w:r>
        <w:r>
          <w:rPr>
            <w:noProof/>
            <w:webHidden/>
          </w:rPr>
          <w:t>88</w:t>
        </w:r>
        <w:r>
          <w:rPr>
            <w:noProof/>
            <w:webHidden/>
          </w:rPr>
          <w:fldChar w:fldCharType="end"/>
        </w:r>
      </w:hyperlink>
    </w:p>
    <w:p w14:paraId="606195C2" w14:textId="7264AD52" w:rsidR="001C6946" w:rsidRDefault="001C6946">
      <w:pPr>
        <w:pStyle w:val="TOC3"/>
        <w:rPr>
          <w:rFonts w:asciiTheme="minorHAnsi" w:eastAsiaTheme="minorEastAsia" w:hAnsiTheme="minorHAnsi" w:cstheme="minorBidi"/>
          <w:noProof/>
          <w:sz w:val="22"/>
          <w:szCs w:val="22"/>
        </w:rPr>
      </w:pPr>
      <w:hyperlink w:anchor="_Toc463469779" w:history="1">
        <w:r w:rsidRPr="00971E6F">
          <w:rPr>
            <w:rStyle w:val="Hyperlink"/>
            <w:noProof/>
          </w:rPr>
          <w:t>6.12.22</w:t>
        </w:r>
        <w:r>
          <w:rPr>
            <w:rFonts w:asciiTheme="minorHAnsi" w:eastAsiaTheme="minorEastAsia" w:hAnsiTheme="minorHAnsi" w:cstheme="minorBidi"/>
            <w:noProof/>
            <w:sz w:val="22"/>
            <w:szCs w:val="22"/>
          </w:rPr>
          <w:tab/>
        </w:r>
        <w:r w:rsidRPr="00971E6F">
          <w:rPr>
            <w:rStyle w:val="Hyperlink"/>
            <w:noProof/>
          </w:rPr>
          <w:t>Association Rule Constrains</w:t>
        </w:r>
        <w:r>
          <w:rPr>
            <w:noProof/>
            <w:webHidden/>
          </w:rPr>
          <w:tab/>
        </w:r>
        <w:r>
          <w:rPr>
            <w:noProof/>
            <w:webHidden/>
          </w:rPr>
          <w:fldChar w:fldCharType="begin"/>
        </w:r>
        <w:r>
          <w:rPr>
            <w:noProof/>
            <w:webHidden/>
          </w:rPr>
          <w:instrText xml:space="preserve"> PAGEREF _Toc463469779 \h </w:instrText>
        </w:r>
        <w:r>
          <w:rPr>
            <w:noProof/>
            <w:webHidden/>
          </w:rPr>
        </w:r>
        <w:r>
          <w:rPr>
            <w:noProof/>
            <w:webHidden/>
          </w:rPr>
          <w:fldChar w:fldCharType="separate"/>
        </w:r>
        <w:r>
          <w:rPr>
            <w:noProof/>
            <w:webHidden/>
          </w:rPr>
          <w:t>88</w:t>
        </w:r>
        <w:r>
          <w:rPr>
            <w:noProof/>
            <w:webHidden/>
          </w:rPr>
          <w:fldChar w:fldCharType="end"/>
        </w:r>
      </w:hyperlink>
    </w:p>
    <w:p w14:paraId="1ABB1975" w14:textId="3593DBFD" w:rsidR="001C6946" w:rsidRDefault="001C6946">
      <w:pPr>
        <w:pStyle w:val="TOC3"/>
        <w:rPr>
          <w:rFonts w:asciiTheme="minorHAnsi" w:eastAsiaTheme="minorEastAsia" w:hAnsiTheme="minorHAnsi" w:cstheme="minorBidi"/>
          <w:noProof/>
          <w:sz w:val="22"/>
          <w:szCs w:val="22"/>
        </w:rPr>
      </w:pPr>
      <w:hyperlink w:anchor="_Toc463469780" w:history="1">
        <w:r w:rsidRPr="00971E6F">
          <w:rPr>
            <w:rStyle w:val="Hyperlink"/>
            <w:noProof/>
          </w:rPr>
          <w:t>6.12.23</w:t>
        </w:r>
        <w:r>
          <w:rPr>
            <w:rFonts w:asciiTheme="minorHAnsi" w:eastAsiaTheme="minorEastAsia" w:hAnsiTheme="minorHAnsi" w:cstheme="minorBidi"/>
            <w:noProof/>
            <w:sz w:val="22"/>
            <w:szCs w:val="22"/>
          </w:rPr>
          <w:tab/>
        </w:r>
        <w:r w:rsidRPr="00971E6F">
          <w:rPr>
            <w:rStyle w:val="Hyperlink"/>
            <w:noProof/>
          </w:rPr>
          <w:t>Association Rule Subsumption</w:t>
        </w:r>
        <w:r>
          <w:rPr>
            <w:noProof/>
            <w:webHidden/>
          </w:rPr>
          <w:tab/>
        </w:r>
        <w:r>
          <w:rPr>
            <w:noProof/>
            <w:webHidden/>
          </w:rPr>
          <w:fldChar w:fldCharType="begin"/>
        </w:r>
        <w:r>
          <w:rPr>
            <w:noProof/>
            <w:webHidden/>
          </w:rPr>
          <w:instrText xml:space="preserve"> PAGEREF _Toc463469780 \h </w:instrText>
        </w:r>
        <w:r>
          <w:rPr>
            <w:noProof/>
            <w:webHidden/>
          </w:rPr>
        </w:r>
        <w:r>
          <w:rPr>
            <w:noProof/>
            <w:webHidden/>
          </w:rPr>
          <w:fldChar w:fldCharType="separate"/>
        </w:r>
        <w:r>
          <w:rPr>
            <w:noProof/>
            <w:webHidden/>
          </w:rPr>
          <w:t>88</w:t>
        </w:r>
        <w:r>
          <w:rPr>
            <w:noProof/>
            <w:webHidden/>
          </w:rPr>
          <w:fldChar w:fldCharType="end"/>
        </w:r>
      </w:hyperlink>
    </w:p>
    <w:p w14:paraId="16CC5926" w14:textId="7D6AAC06" w:rsidR="001C6946" w:rsidRDefault="001C6946">
      <w:pPr>
        <w:pStyle w:val="TOC3"/>
        <w:rPr>
          <w:rFonts w:asciiTheme="minorHAnsi" w:eastAsiaTheme="minorEastAsia" w:hAnsiTheme="minorHAnsi" w:cstheme="minorBidi"/>
          <w:noProof/>
          <w:sz w:val="22"/>
          <w:szCs w:val="22"/>
        </w:rPr>
      </w:pPr>
      <w:hyperlink w:anchor="_Toc463469781" w:history="1">
        <w:r w:rsidRPr="00971E6F">
          <w:rPr>
            <w:rStyle w:val="Hyperlink"/>
            <w:noProof/>
          </w:rPr>
          <w:t>6.12.24</w:t>
        </w:r>
        <w:r>
          <w:rPr>
            <w:rFonts w:asciiTheme="minorHAnsi" w:eastAsiaTheme="minorEastAsia" w:hAnsiTheme="minorHAnsi" w:cstheme="minorBidi"/>
            <w:noProof/>
            <w:sz w:val="22"/>
            <w:szCs w:val="22"/>
          </w:rPr>
          <w:tab/>
        </w:r>
        <w:r w:rsidRPr="00971E6F">
          <w:rPr>
            <w:rStyle w:val="Hyperlink"/>
            <w:noProof/>
          </w:rPr>
          <w:t>Association Specialization</w:t>
        </w:r>
        <w:r>
          <w:rPr>
            <w:noProof/>
            <w:webHidden/>
          </w:rPr>
          <w:tab/>
        </w:r>
        <w:r>
          <w:rPr>
            <w:noProof/>
            <w:webHidden/>
          </w:rPr>
          <w:fldChar w:fldCharType="begin"/>
        </w:r>
        <w:r>
          <w:rPr>
            <w:noProof/>
            <w:webHidden/>
          </w:rPr>
          <w:instrText xml:space="preserve"> PAGEREF _Toc463469781 \h </w:instrText>
        </w:r>
        <w:r>
          <w:rPr>
            <w:noProof/>
            <w:webHidden/>
          </w:rPr>
        </w:r>
        <w:r>
          <w:rPr>
            <w:noProof/>
            <w:webHidden/>
          </w:rPr>
          <w:fldChar w:fldCharType="separate"/>
        </w:r>
        <w:r>
          <w:rPr>
            <w:noProof/>
            <w:webHidden/>
          </w:rPr>
          <w:t>89</w:t>
        </w:r>
        <w:r>
          <w:rPr>
            <w:noProof/>
            <w:webHidden/>
          </w:rPr>
          <w:fldChar w:fldCharType="end"/>
        </w:r>
      </w:hyperlink>
    </w:p>
    <w:p w14:paraId="3884D0C2" w14:textId="327D4716" w:rsidR="001C6946" w:rsidRDefault="001C6946">
      <w:pPr>
        <w:pStyle w:val="TOC3"/>
        <w:rPr>
          <w:rFonts w:asciiTheme="minorHAnsi" w:eastAsiaTheme="minorEastAsia" w:hAnsiTheme="minorHAnsi" w:cstheme="minorBidi"/>
          <w:noProof/>
          <w:sz w:val="22"/>
          <w:szCs w:val="22"/>
        </w:rPr>
      </w:pPr>
      <w:hyperlink w:anchor="_Toc463469782" w:history="1">
        <w:r w:rsidRPr="00971E6F">
          <w:rPr>
            <w:rStyle w:val="Hyperlink"/>
            <w:noProof/>
          </w:rPr>
          <w:t>6.12.25</w:t>
        </w:r>
        <w:r>
          <w:rPr>
            <w:rFonts w:asciiTheme="minorHAnsi" w:eastAsiaTheme="minorEastAsia" w:hAnsiTheme="minorHAnsi" w:cstheme="minorBidi"/>
            <w:noProof/>
            <w:sz w:val="22"/>
            <w:szCs w:val="22"/>
          </w:rPr>
          <w:tab/>
        </w:r>
        <w:r w:rsidRPr="00971E6F">
          <w:rPr>
            <w:rStyle w:val="Hyperlink"/>
            <w:noProof/>
          </w:rPr>
          <w:t>Class Type Constraint</w:t>
        </w:r>
        <w:r>
          <w:rPr>
            <w:noProof/>
            <w:webHidden/>
          </w:rPr>
          <w:tab/>
        </w:r>
        <w:r>
          <w:rPr>
            <w:noProof/>
            <w:webHidden/>
          </w:rPr>
          <w:fldChar w:fldCharType="begin"/>
        </w:r>
        <w:r>
          <w:rPr>
            <w:noProof/>
            <w:webHidden/>
          </w:rPr>
          <w:instrText xml:space="preserve"> PAGEREF _Toc463469782 \h </w:instrText>
        </w:r>
        <w:r>
          <w:rPr>
            <w:noProof/>
            <w:webHidden/>
          </w:rPr>
        </w:r>
        <w:r>
          <w:rPr>
            <w:noProof/>
            <w:webHidden/>
          </w:rPr>
          <w:fldChar w:fldCharType="separate"/>
        </w:r>
        <w:r>
          <w:rPr>
            <w:noProof/>
            <w:webHidden/>
          </w:rPr>
          <w:t>89</w:t>
        </w:r>
        <w:r>
          <w:rPr>
            <w:noProof/>
            <w:webHidden/>
          </w:rPr>
          <w:fldChar w:fldCharType="end"/>
        </w:r>
      </w:hyperlink>
    </w:p>
    <w:p w14:paraId="5A498707" w14:textId="269A7BC1" w:rsidR="001C6946" w:rsidRDefault="001C6946">
      <w:pPr>
        <w:pStyle w:val="TOC3"/>
        <w:rPr>
          <w:rFonts w:asciiTheme="minorHAnsi" w:eastAsiaTheme="minorEastAsia" w:hAnsiTheme="minorHAnsi" w:cstheme="minorBidi"/>
          <w:noProof/>
          <w:sz w:val="22"/>
          <w:szCs w:val="22"/>
        </w:rPr>
      </w:pPr>
      <w:hyperlink w:anchor="_Toc463469783" w:history="1">
        <w:r w:rsidRPr="00971E6F">
          <w:rPr>
            <w:rStyle w:val="Hyperlink"/>
            <w:noProof/>
          </w:rPr>
          <w:t>6.12.26</w:t>
        </w:r>
        <w:r>
          <w:rPr>
            <w:rFonts w:asciiTheme="minorHAnsi" w:eastAsiaTheme="minorEastAsia" w:hAnsiTheme="minorHAnsi" w:cstheme="minorBidi"/>
            <w:noProof/>
            <w:sz w:val="22"/>
            <w:szCs w:val="22"/>
          </w:rPr>
          <w:tab/>
        </w:r>
        <w:r w:rsidRPr="00971E6F">
          <w:rPr>
            <w:rStyle w:val="Hyperlink"/>
            <w:noProof/>
          </w:rPr>
          <w:t>Class Type Generalization Constraint</w:t>
        </w:r>
        <w:r>
          <w:rPr>
            <w:noProof/>
            <w:webHidden/>
          </w:rPr>
          <w:tab/>
        </w:r>
        <w:r>
          <w:rPr>
            <w:noProof/>
            <w:webHidden/>
          </w:rPr>
          <w:fldChar w:fldCharType="begin"/>
        </w:r>
        <w:r>
          <w:rPr>
            <w:noProof/>
            <w:webHidden/>
          </w:rPr>
          <w:instrText xml:space="preserve"> PAGEREF _Toc463469783 \h </w:instrText>
        </w:r>
        <w:r>
          <w:rPr>
            <w:noProof/>
            <w:webHidden/>
          </w:rPr>
        </w:r>
        <w:r>
          <w:rPr>
            <w:noProof/>
            <w:webHidden/>
          </w:rPr>
          <w:fldChar w:fldCharType="separate"/>
        </w:r>
        <w:r>
          <w:rPr>
            <w:noProof/>
            <w:webHidden/>
          </w:rPr>
          <w:t>89</w:t>
        </w:r>
        <w:r>
          <w:rPr>
            <w:noProof/>
            <w:webHidden/>
          </w:rPr>
          <w:fldChar w:fldCharType="end"/>
        </w:r>
      </w:hyperlink>
    </w:p>
    <w:p w14:paraId="51CE0E9A" w14:textId="2B4C4DAA" w:rsidR="001C6946" w:rsidRDefault="001C6946">
      <w:pPr>
        <w:pStyle w:val="TOC3"/>
        <w:rPr>
          <w:rFonts w:asciiTheme="minorHAnsi" w:eastAsiaTheme="minorEastAsia" w:hAnsiTheme="minorHAnsi" w:cstheme="minorBidi"/>
          <w:noProof/>
          <w:sz w:val="22"/>
          <w:szCs w:val="22"/>
        </w:rPr>
      </w:pPr>
      <w:hyperlink w:anchor="_Toc463469784" w:history="1">
        <w:r w:rsidRPr="00971E6F">
          <w:rPr>
            <w:rStyle w:val="Hyperlink"/>
            <w:noProof/>
          </w:rPr>
          <w:t>6.12.27</w:t>
        </w:r>
        <w:r>
          <w:rPr>
            <w:rFonts w:asciiTheme="minorHAnsi" w:eastAsiaTheme="minorEastAsia" w:hAnsiTheme="minorHAnsi" w:cstheme="minorBidi"/>
            <w:noProof/>
            <w:sz w:val="22"/>
            <w:szCs w:val="22"/>
          </w:rPr>
          <w:tab/>
        </w:r>
        <w:r w:rsidRPr="00971E6F">
          <w:rPr>
            <w:rStyle w:val="Hyperlink"/>
            <w:noProof/>
          </w:rPr>
          <w:t>Association Unique Set</w:t>
        </w:r>
        <w:r>
          <w:rPr>
            <w:noProof/>
            <w:webHidden/>
          </w:rPr>
          <w:tab/>
        </w:r>
        <w:r>
          <w:rPr>
            <w:noProof/>
            <w:webHidden/>
          </w:rPr>
          <w:fldChar w:fldCharType="begin"/>
        </w:r>
        <w:r>
          <w:rPr>
            <w:noProof/>
            <w:webHidden/>
          </w:rPr>
          <w:instrText xml:space="preserve"> PAGEREF _Toc463469784 \h </w:instrText>
        </w:r>
        <w:r>
          <w:rPr>
            <w:noProof/>
            <w:webHidden/>
          </w:rPr>
        </w:r>
        <w:r>
          <w:rPr>
            <w:noProof/>
            <w:webHidden/>
          </w:rPr>
          <w:fldChar w:fldCharType="separate"/>
        </w:r>
        <w:r>
          <w:rPr>
            <w:noProof/>
            <w:webHidden/>
          </w:rPr>
          <w:t>90</w:t>
        </w:r>
        <w:r>
          <w:rPr>
            <w:noProof/>
            <w:webHidden/>
          </w:rPr>
          <w:fldChar w:fldCharType="end"/>
        </w:r>
      </w:hyperlink>
    </w:p>
    <w:p w14:paraId="69131BD6" w14:textId="7EC27117" w:rsidR="001C6946" w:rsidRDefault="001C6946">
      <w:pPr>
        <w:pStyle w:val="TOC3"/>
        <w:rPr>
          <w:rFonts w:asciiTheme="minorHAnsi" w:eastAsiaTheme="minorEastAsia" w:hAnsiTheme="minorHAnsi" w:cstheme="minorBidi"/>
          <w:noProof/>
          <w:sz w:val="22"/>
          <w:szCs w:val="22"/>
        </w:rPr>
      </w:pPr>
      <w:hyperlink w:anchor="_Toc463469785" w:history="1">
        <w:r w:rsidRPr="00971E6F">
          <w:rPr>
            <w:rStyle w:val="Hyperlink"/>
            <w:noProof/>
          </w:rPr>
          <w:t>6.12.28</w:t>
        </w:r>
        <w:r>
          <w:rPr>
            <w:rFonts w:asciiTheme="minorHAnsi" w:eastAsiaTheme="minorEastAsia" w:hAnsiTheme="minorHAnsi" w:cstheme="minorBidi"/>
            <w:noProof/>
            <w:sz w:val="22"/>
            <w:szCs w:val="22"/>
          </w:rPr>
          <w:tab/>
        </w:r>
        <w:r w:rsidRPr="00971E6F">
          <w:rPr>
            <w:rStyle w:val="Hyperlink"/>
            <w:noProof/>
          </w:rPr>
          <w:t>Class Uniqueness Constraint</w:t>
        </w:r>
        <w:r>
          <w:rPr>
            <w:noProof/>
            <w:webHidden/>
          </w:rPr>
          <w:tab/>
        </w:r>
        <w:r>
          <w:rPr>
            <w:noProof/>
            <w:webHidden/>
          </w:rPr>
          <w:fldChar w:fldCharType="begin"/>
        </w:r>
        <w:r>
          <w:rPr>
            <w:noProof/>
            <w:webHidden/>
          </w:rPr>
          <w:instrText xml:space="preserve"> PAGEREF _Toc463469785 \h </w:instrText>
        </w:r>
        <w:r>
          <w:rPr>
            <w:noProof/>
            <w:webHidden/>
          </w:rPr>
        </w:r>
        <w:r>
          <w:rPr>
            <w:noProof/>
            <w:webHidden/>
          </w:rPr>
          <w:fldChar w:fldCharType="separate"/>
        </w:r>
        <w:r>
          <w:rPr>
            <w:noProof/>
            <w:webHidden/>
          </w:rPr>
          <w:t>90</w:t>
        </w:r>
        <w:r>
          <w:rPr>
            <w:noProof/>
            <w:webHidden/>
          </w:rPr>
          <w:fldChar w:fldCharType="end"/>
        </w:r>
      </w:hyperlink>
    </w:p>
    <w:p w14:paraId="1D1FBE2E" w14:textId="08FD70C9" w:rsidR="001C6946" w:rsidRDefault="001C6946">
      <w:pPr>
        <w:pStyle w:val="TOC2"/>
        <w:rPr>
          <w:rFonts w:asciiTheme="minorHAnsi" w:eastAsiaTheme="minorEastAsia" w:hAnsiTheme="minorHAnsi" w:cstheme="minorBidi"/>
          <w:noProof/>
          <w:sz w:val="22"/>
          <w:szCs w:val="22"/>
        </w:rPr>
      </w:pPr>
      <w:hyperlink w:anchor="_Toc463469786" w:history="1">
        <w:r w:rsidRPr="00971E6F">
          <w:rPr>
            <w:rStyle w:val="Hyperlink"/>
            <w:noProof/>
          </w:rPr>
          <w:t>6.13</w:t>
        </w:r>
        <w:r>
          <w:rPr>
            <w:rFonts w:asciiTheme="minorHAnsi" w:eastAsiaTheme="minorEastAsia" w:hAnsiTheme="minorHAnsi" w:cstheme="minorBidi"/>
            <w:noProof/>
            <w:sz w:val="22"/>
            <w:szCs w:val="22"/>
          </w:rPr>
          <w:tab/>
        </w:r>
        <w:r w:rsidRPr="00971E6F">
          <w:rPr>
            <w:rStyle w:val="Hyperlink"/>
            <w:noProof/>
          </w:rPr>
          <w:t>SIMF Conceptual Model::Situations</w:t>
        </w:r>
        <w:r>
          <w:rPr>
            <w:noProof/>
            <w:webHidden/>
          </w:rPr>
          <w:tab/>
        </w:r>
        <w:r>
          <w:rPr>
            <w:noProof/>
            <w:webHidden/>
          </w:rPr>
          <w:fldChar w:fldCharType="begin"/>
        </w:r>
        <w:r>
          <w:rPr>
            <w:noProof/>
            <w:webHidden/>
          </w:rPr>
          <w:instrText xml:space="preserve"> PAGEREF _Toc463469786 \h </w:instrText>
        </w:r>
        <w:r>
          <w:rPr>
            <w:noProof/>
            <w:webHidden/>
          </w:rPr>
        </w:r>
        <w:r>
          <w:rPr>
            <w:noProof/>
            <w:webHidden/>
          </w:rPr>
          <w:fldChar w:fldCharType="separate"/>
        </w:r>
        <w:r>
          <w:rPr>
            <w:noProof/>
            <w:webHidden/>
          </w:rPr>
          <w:t>91</w:t>
        </w:r>
        <w:r>
          <w:rPr>
            <w:noProof/>
            <w:webHidden/>
          </w:rPr>
          <w:fldChar w:fldCharType="end"/>
        </w:r>
      </w:hyperlink>
    </w:p>
    <w:p w14:paraId="65CFB197" w14:textId="1F20438A" w:rsidR="001C6946" w:rsidRDefault="001C6946">
      <w:pPr>
        <w:pStyle w:val="TOC3"/>
        <w:rPr>
          <w:rFonts w:asciiTheme="minorHAnsi" w:eastAsiaTheme="minorEastAsia" w:hAnsiTheme="minorHAnsi" w:cstheme="minorBidi"/>
          <w:noProof/>
          <w:sz w:val="22"/>
          <w:szCs w:val="22"/>
        </w:rPr>
      </w:pPr>
      <w:hyperlink w:anchor="_Toc463469787" w:history="1">
        <w:r w:rsidRPr="00971E6F">
          <w:rPr>
            <w:rStyle w:val="Hyperlink"/>
            <w:noProof/>
          </w:rPr>
          <w:t>6.13.1</w:t>
        </w:r>
        <w:r>
          <w:rPr>
            <w:rFonts w:asciiTheme="minorHAnsi" w:eastAsiaTheme="minorEastAsia" w:hAnsiTheme="minorHAnsi" w:cstheme="minorBidi"/>
            <w:noProof/>
            <w:sz w:val="22"/>
            <w:szCs w:val="22"/>
          </w:rPr>
          <w:tab/>
        </w:r>
        <w:r w:rsidRPr="00971E6F">
          <w:rPr>
            <w:rStyle w:val="Hyperlink"/>
            <w:noProof/>
          </w:rPr>
          <w:t>Diagram: Situations</w:t>
        </w:r>
        <w:r>
          <w:rPr>
            <w:noProof/>
            <w:webHidden/>
          </w:rPr>
          <w:tab/>
        </w:r>
        <w:r>
          <w:rPr>
            <w:noProof/>
            <w:webHidden/>
          </w:rPr>
          <w:fldChar w:fldCharType="begin"/>
        </w:r>
        <w:r>
          <w:rPr>
            <w:noProof/>
            <w:webHidden/>
          </w:rPr>
          <w:instrText xml:space="preserve"> PAGEREF _Toc463469787 \h </w:instrText>
        </w:r>
        <w:r>
          <w:rPr>
            <w:noProof/>
            <w:webHidden/>
          </w:rPr>
        </w:r>
        <w:r>
          <w:rPr>
            <w:noProof/>
            <w:webHidden/>
          </w:rPr>
          <w:fldChar w:fldCharType="separate"/>
        </w:r>
        <w:r>
          <w:rPr>
            <w:noProof/>
            <w:webHidden/>
          </w:rPr>
          <w:t>91</w:t>
        </w:r>
        <w:r>
          <w:rPr>
            <w:noProof/>
            <w:webHidden/>
          </w:rPr>
          <w:fldChar w:fldCharType="end"/>
        </w:r>
      </w:hyperlink>
    </w:p>
    <w:p w14:paraId="6BDCE79D" w14:textId="0005B75A" w:rsidR="001C6946" w:rsidRDefault="001C6946">
      <w:pPr>
        <w:pStyle w:val="TOC3"/>
        <w:rPr>
          <w:rFonts w:asciiTheme="minorHAnsi" w:eastAsiaTheme="minorEastAsia" w:hAnsiTheme="minorHAnsi" w:cstheme="minorBidi"/>
          <w:noProof/>
          <w:sz w:val="22"/>
          <w:szCs w:val="22"/>
        </w:rPr>
      </w:pPr>
      <w:hyperlink w:anchor="_Toc463469788" w:history="1">
        <w:r w:rsidRPr="00971E6F">
          <w:rPr>
            <w:rStyle w:val="Hyperlink"/>
            <w:noProof/>
          </w:rPr>
          <w:t>6.13.2</w:t>
        </w:r>
        <w:r>
          <w:rPr>
            <w:rFonts w:asciiTheme="minorHAnsi" w:eastAsiaTheme="minorEastAsia" w:hAnsiTheme="minorHAnsi" w:cstheme="minorBidi"/>
            <w:noProof/>
            <w:sz w:val="22"/>
            <w:szCs w:val="22"/>
          </w:rPr>
          <w:tab/>
        </w:r>
        <w:r w:rsidRPr="00971E6F">
          <w:rPr>
            <w:rStyle w:val="Hyperlink"/>
            <w:noProof/>
          </w:rPr>
          <w:t>Class Actual Situation</w:t>
        </w:r>
        <w:r>
          <w:rPr>
            <w:noProof/>
            <w:webHidden/>
          </w:rPr>
          <w:tab/>
        </w:r>
        <w:r>
          <w:rPr>
            <w:noProof/>
            <w:webHidden/>
          </w:rPr>
          <w:fldChar w:fldCharType="begin"/>
        </w:r>
        <w:r>
          <w:rPr>
            <w:noProof/>
            <w:webHidden/>
          </w:rPr>
          <w:instrText xml:space="preserve"> PAGEREF _Toc463469788 \h </w:instrText>
        </w:r>
        <w:r>
          <w:rPr>
            <w:noProof/>
            <w:webHidden/>
          </w:rPr>
        </w:r>
        <w:r>
          <w:rPr>
            <w:noProof/>
            <w:webHidden/>
          </w:rPr>
          <w:fldChar w:fldCharType="separate"/>
        </w:r>
        <w:r>
          <w:rPr>
            <w:noProof/>
            <w:webHidden/>
          </w:rPr>
          <w:t>91</w:t>
        </w:r>
        <w:r>
          <w:rPr>
            <w:noProof/>
            <w:webHidden/>
          </w:rPr>
          <w:fldChar w:fldCharType="end"/>
        </w:r>
      </w:hyperlink>
    </w:p>
    <w:p w14:paraId="14AE523F" w14:textId="2CD019B1" w:rsidR="001C6946" w:rsidRDefault="001C6946">
      <w:pPr>
        <w:pStyle w:val="TOC3"/>
        <w:rPr>
          <w:rFonts w:asciiTheme="minorHAnsi" w:eastAsiaTheme="minorEastAsia" w:hAnsiTheme="minorHAnsi" w:cstheme="minorBidi"/>
          <w:noProof/>
          <w:sz w:val="22"/>
          <w:szCs w:val="22"/>
        </w:rPr>
      </w:pPr>
      <w:hyperlink w:anchor="_Toc463469789" w:history="1">
        <w:r w:rsidRPr="00971E6F">
          <w:rPr>
            <w:rStyle w:val="Hyperlink"/>
            <w:noProof/>
          </w:rPr>
          <w:t>6.13.3</w:t>
        </w:r>
        <w:r>
          <w:rPr>
            <w:rFonts w:asciiTheme="minorHAnsi" w:eastAsiaTheme="minorEastAsia" w:hAnsiTheme="minorHAnsi" w:cstheme="minorBidi"/>
            <w:noProof/>
            <w:sz w:val="22"/>
            <w:szCs w:val="22"/>
          </w:rPr>
          <w:tab/>
        </w:r>
        <w:r w:rsidRPr="00971E6F">
          <w:rPr>
            <w:rStyle w:val="Hyperlink"/>
            <w:noProof/>
          </w:rPr>
          <w:t>Class Situation</w:t>
        </w:r>
        <w:r>
          <w:rPr>
            <w:noProof/>
            <w:webHidden/>
          </w:rPr>
          <w:tab/>
        </w:r>
        <w:r>
          <w:rPr>
            <w:noProof/>
            <w:webHidden/>
          </w:rPr>
          <w:fldChar w:fldCharType="begin"/>
        </w:r>
        <w:r>
          <w:rPr>
            <w:noProof/>
            <w:webHidden/>
          </w:rPr>
          <w:instrText xml:space="preserve"> PAGEREF _Toc463469789 \h </w:instrText>
        </w:r>
        <w:r>
          <w:rPr>
            <w:noProof/>
            <w:webHidden/>
          </w:rPr>
        </w:r>
        <w:r>
          <w:rPr>
            <w:noProof/>
            <w:webHidden/>
          </w:rPr>
          <w:fldChar w:fldCharType="separate"/>
        </w:r>
        <w:r>
          <w:rPr>
            <w:noProof/>
            <w:webHidden/>
          </w:rPr>
          <w:t>91</w:t>
        </w:r>
        <w:r>
          <w:rPr>
            <w:noProof/>
            <w:webHidden/>
          </w:rPr>
          <w:fldChar w:fldCharType="end"/>
        </w:r>
      </w:hyperlink>
    </w:p>
    <w:p w14:paraId="7E95F70D" w14:textId="0FEBBCE0" w:rsidR="001C6946" w:rsidRDefault="001C6946">
      <w:pPr>
        <w:pStyle w:val="TOC3"/>
        <w:rPr>
          <w:rFonts w:asciiTheme="minorHAnsi" w:eastAsiaTheme="minorEastAsia" w:hAnsiTheme="minorHAnsi" w:cstheme="minorBidi"/>
          <w:noProof/>
          <w:sz w:val="22"/>
          <w:szCs w:val="22"/>
        </w:rPr>
      </w:pPr>
      <w:hyperlink w:anchor="_Toc463469790" w:history="1">
        <w:r w:rsidRPr="00971E6F">
          <w:rPr>
            <w:rStyle w:val="Hyperlink"/>
            <w:noProof/>
          </w:rPr>
          <w:t>6.13.4</w:t>
        </w:r>
        <w:r>
          <w:rPr>
            <w:rFonts w:asciiTheme="minorHAnsi" w:eastAsiaTheme="minorEastAsia" w:hAnsiTheme="minorHAnsi" w:cstheme="minorBidi"/>
            <w:noProof/>
            <w:sz w:val="22"/>
            <w:szCs w:val="22"/>
          </w:rPr>
          <w:tab/>
        </w:r>
        <w:r w:rsidRPr="00971E6F">
          <w:rPr>
            <w:rStyle w:val="Hyperlink"/>
            <w:noProof/>
          </w:rPr>
          <w:t>Class Situation Type</w:t>
        </w:r>
        <w:r>
          <w:rPr>
            <w:noProof/>
            <w:webHidden/>
          </w:rPr>
          <w:tab/>
        </w:r>
        <w:r>
          <w:rPr>
            <w:noProof/>
            <w:webHidden/>
          </w:rPr>
          <w:fldChar w:fldCharType="begin"/>
        </w:r>
        <w:r>
          <w:rPr>
            <w:noProof/>
            <w:webHidden/>
          </w:rPr>
          <w:instrText xml:space="preserve"> PAGEREF _Toc463469790 \h </w:instrText>
        </w:r>
        <w:r>
          <w:rPr>
            <w:noProof/>
            <w:webHidden/>
          </w:rPr>
        </w:r>
        <w:r>
          <w:rPr>
            <w:noProof/>
            <w:webHidden/>
          </w:rPr>
          <w:fldChar w:fldCharType="separate"/>
        </w:r>
        <w:r>
          <w:rPr>
            <w:noProof/>
            <w:webHidden/>
          </w:rPr>
          <w:t>92</w:t>
        </w:r>
        <w:r>
          <w:rPr>
            <w:noProof/>
            <w:webHidden/>
          </w:rPr>
          <w:fldChar w:fldCharType="end"/>
        </w:r>
      </w:hyperlink>
    </w:p>
    <w:p w14:paraId="5A33A874" w14:textId="18CB629A" w:rsidR="001C6946" w:rsidRDefault="001C6946">
      <w:pPr>
        <w:pStyle w:val="TOC2"/>
        <w:rPr>
          <w:rFonts w:asciiTheme="minorHAnsi" w:eastAsiaTheme="minorEastAsia" w:hAnsiTheme="minorHAnsi" w:cstheme="minorBidi"/>
          <w:noProof/>
          <w:sz w:val="22"/>
          <w:szCs w:val="22"/>
        </w:rPr>
      </w:pPr>
      <w:hyperlink w:anchor="_Toc463469791" w:history="1">
        <w:r w:rsidRPr="00971E6F">
          <w:rPr>
            <w:rStyle w:val="Hyperlink"/>
            <w:noProof/>
          </w:rPr>
          <w:t>6.14</w:t>
        </w:r>
        <w:r>
          <w:rPr>
            <w:rFonts w:asciiTheme="minorHAnsi" w:eastAsiaTheme="minorEastAsia" w:hAnsiTheme="minorHAnsi" w:cstheme="minorBidi"/>
            <w:noProof/>
            <w:sz w:val="22"/>
            <w:szCs w:val="22"/>
          </w:rPr>
          <w:tab/>
        </w:r>
        <w:r w:rsidRPr="00971E6F">
          <w:rPr>
            <w:rStyle w:val="Hyperlink"/>
            <w:noProof/>
          </w:rPr>
          <w:t>SIMF Conceptual Model::Structures</w:t>
        </w:r>
        <w:r>
          <w:rPr>
            <w:noProof/>
            <w:webHidden/>
          </w:rPr>
          <w:tab/>
        </w:r>
        <w:r>
          <w:rPr>
            <w:noProof/>
            <w:webHidden/>
          </w:rPr>
          <w:fldChar w:fldCharType="begin"/>
        </w:r>
        <w:r>
          <w:rPr>
            <w:noProof/>
            <w:webHidden/>
          </w:rPr>
          <w:instrText xml:space="preserve"> PAGEREF _Toc463469791 \h </w:instrText>
        </w:r>
        <w:r>
          <w:rPr>
            <w:noProof/>
            <w:webHidden/>
          </w:rPr>
        </w:r>
        <w:r>
          <w:rPr>
            <w:noProof/>
            <w:webHidden/>
          </w:rPr>
          <w:fldChar w:fldCharType="separate"/>
        </w:r>
        <w:r>
          <w:rPr>
            <w:noProof/>
            <w:webHidden/>
          </w:rPr>
          <w:t>93</w:t>
        </w:r>
        <w:r>
          <w:rPr>
            <w:noProof/>
            <w:webHidden/>
          </w:rPr>
          <w:fldChar w:fldCharType="end"/>
        </w:r>
      </w:hyperlink>
    </w:p>
    <w:p w14:paraId="0AD2585D" w14:textId="5968440A" w:rsidR="001C6946" w:rsidRDefault="001C6946">
      <w:pPr>
        <w:pStyle w:val="TOC3"/>
        <w:rPr>
          <w:rFonts w:asciiTheme="minorHAnsi" w:eastAsiaTheme="minorEastAsia" w:hAnsiTheme="minorHAnsi" w:cstheme="minorBidi"/>
          <w:noProof/>
          <w:sz w:val="22"/>
          <w:szCs w:val="22"/>
        </w:rPr>
      </w:pPr>
      <w:hyperlink w:anchor="_Toc463469792" w:history="1">
        <w:r w:rsidRPr="00971E6F">
          <w:rPr>
            <w:rStyle w:val="Hyperlink"/>
            <w:noProof/>
          </w:rPr>
          <w:t>6.14.1</w:t>
        </w:r>
        <w:r>
          <w:rPr>
            <w:rFonts w:asciiTheme="minorHAnsi" w:eastAsiaTheme="minorEastAsia" w:hAnsiTheme="minorHAnsi" w:cstheme="minorBidi"/>
            <w:noProof/>
            <w:sz w:val="22"/>
            <w:szCs w:val="22"/>
          </w:rPr>
          <w:tab/>
        </w:r>
        <w:r w:rsidRPr="00971E6F">
          <w:rPr>
            <w:rStyle w:val="Hyperlink"/>
            <w:noProof/>
          </w:rPr>
          <w:t>Diagram: Records</w:t>
        </w:r>
        <w:r>
          <w:rPr>
            <w:noProof/>
            <w:webHidden/>
          </w:rPr>
          <w:tab/>
        </w:r>
        <w:r>
          <w:rPr>
            <w:noProof/>
            <w:webHidden/>
          </w:rPr>
          <w:fldChar w:fldCharType="begin"/>
        </w:r>
        <w:r>
          <w:rPr>
            <w:noProof/>
            <w:webHidden/>
          </w:rPr>
          <w:instrText xml:space="preserve"> PAGEREF _Toc463469792 \h </w:instrText>
        </w:r>
        <w:r>
          <w:rPr>
            <w:noProof/>
            <w:webHidden/>
          </w:rPr>
        </w:r>
        <w:r>
          <w:rPr>
            <w:noProof/>
            <w:webHidden/>
          </w:rPr>
          <w:fldChar w:fldCharType="separate"/>
        </w:r>
        <w:r>
          <w:rPr>
            <w:noProof/>
            <w:webHidden/>
          </w:rPr>
          <w:t>93</w:t>
        </w:r>
        <w:r>
          <w:rPr>
            <w:noProof/>
            <w:webHidden/>
          </w:rPr>
          <w:fldChar w:fldCharType="end"/>
        </w:r>
      </w:hyperlink>
    </w:p>
    <w:p w14:paraId="4294A2AE" w14:textId="2880E64A" w:rsidR="001C6946" w:rsidRDefault="001C6946">
      <w:pPr>
        <w:pStyle w:val="TOC3"/>
        <w:rPr>
          <w:rFonts w:asciiTheme="minorHAnsi" w:eastAsiaTheme="minorEastAsia" w:hAnsiTheme="minorHAnsi" w:cstheme="minorBidi"/>
          <w:noProof/>
          <w:sz w:val="22"/>
          <w:szCs w:val="22"/>
        </w:rPr>
      </w:pPr>
      <w:hyperlink w:anchor="_Toc463469793" w:history="1">
        <w:r w:rsidRPr="00971E6F">
          <w:rPr>
            <w:rStyle w:val="Hyperlink"/>
            <w:noProof/>
          </w:rPr>
          <w:t>6.14.2</w:t>
        </w:r>
        <w:r>
          <w:rPr>
            <w:rFonts w:asciiTheme="minorHAnsi" w:eastAsiaTheme="minorEastAsia" w:hAnsiTheme="minorHAnsi" w:cstheme="minorBidi"/>
            <w:noProof/>
            <w:sz w:val="22"/>
            <w:szCs w:val="22"/>
          </w:rPr>
          <w:tab/>
        </w:r>
        <w:r w:rsidRPr="00971E6F">
          <w:rPr>
            <w:rStyle w:val="Hyperlink"/>
            <w:noProof/>
          </w:rPr>
          <w:t>Diagram: Structures</w:t>
        </w:r>
        <w:r>
          <w:rPr>
            <w:noProof/>
            <w:webHidden/>
          </w:rPr>
          <w:tab/>
        </w:r>
        <w:r>
          <w:rPr>
            <w:noProof/>
            <w:webHidden/>
          </w:rPr>
          <w:fldChar w:fldCharType="begin"/>
        </w:r>
        <w:r>
          <w:rPr>
            <w:noProof/>
            <w:webHidden/>
          </w:rPr>
          <w:instrText xml:space="preserve"> PAGEREF _Toc463469793 \h </w:instrText>
        </w:r>
        <w:r>
          <w:rPr>
            <w:noProof/>
            <w:webHidden/>
          </w:rPr>
        </w:r>
        <w:r>
          <w:rPr>
            <w:noProof/>
            <w:webHidden/>
          </w:rPr>
          <w:fldChar w:fldCharType="separate"/>
        </w:r>
        <w:r>
          <w:rPr>
            <w:noProof/>
            <w:webHidden/>
          </w:rPr>
          <w:t>94</w:t>
        </w:r>
        <w:r>
          <w:rPr>
            <w:noProof/>
            <w:webHidden/>
          </w:rPr>
          <w:fldChar w:fldCharType="end"/>
        </w:r>
      </w:hyperlink>
    </w:p>
    <w:p w14:paraId="5B31BE35" w14:textId="42A9C4CF" w:rsidR="001C6946" w:rsidRDefault="001C6946">
      <w:pPr>
        <w:pStyle w:val="TOC3"/>
        <w:rPr>
          <w:rFonts w:asciiTheme="minorHAnsi" w:eastAsiaTheme="minorEastAsia" w:hAnsiTheme="minorHAnsi" w:cstheme="minorBidi"/>
          <w:noProof/>
          <w:sz w:val="22"/>
          <w:szCs w:val="22"/>
        </w:rPr>
      </w:pPr>
      <w:hyperlink w:anchor="_Toc463469794" w:history="1">
        <w:r w:rsidRPr="00971E6F">
          <w:rPr>
            <w:rStyle w:val="Hyperlink"/>
            <w:noProof/>
          </w:rPr>
          <w:t>6.14.3</w:t>
        </w:r>
        <w:r>
          <w:rPr>
            <w:rFonts w:asciiTheme="minorHAnsi" w:eastAsiaTheme="minorEastAsia" w:hAnsiTheme="minorHAnsi" w:cstheme="minorBidi"/>
            <w:noProof/>
            <w:sz w:val="22"/>
            <w:szCs w:val="22"/>
          </w:rPr>
          <w:tab/>
        </w:r>
        <w:r w:rsidRPr="00971E6F">
          <w:rPr>
            <w:rStyle w:val="Hyperlink"/>
            <w:noProof/>
          </w:rPr>
          <w:t>Class Record</w:t>
        </w:r>
        <w:r>
          <w:rPr>
            <w:noProof/>
            <w:webHidden/>
          </w:rPr>
          <w:tab/>
        </w:r>
        <w:r>
          <w:rPr>
            <w:noProof/>
            <w:webHidden/>
          </w:rPr>
          <w:fldChar w:fldCharType="begin"/>
        </w:r>
        <w:r>
          <w:rPr>
            <w:noProof/>
            <w:webHidden/>
          </w:rPr>
          <w:instrText xml:space="preserve"> PAGEREF _Toc463469794 \h </w:instrText>
        </w:r>
        <w:r>
          <w:rPr>
            <w:noProof/>
            <w:webHidden/>
          </w:rPr>
        </w:r>
        <w:r>
          <w:rPr>
            <w:noProof/>
            <w:webHidden/>
          </w:rPr>
          <w:fldChar w:fldCharType="separate"/>
        </w:r>
        <w:r>
          <w:rPr>
            <w:noProof/>
            <w:webHidden/>
          </w:rPr>
          <w:t>94</w:t>
        </w:r>
        <w:r>
          <w:rPr>
            <w:noProof/>
            <w:webHidden/>
          </w:rPr>
          <w:fldChar w:fldCharType="end"/>
        </w:r>
      </w:hyperlink>
    </w:p>
    <w:p w14:paraId="1E5ADEA8" w14:textId="2A42EB56" w:rsidR="001C6946" w:rsidRDefault="001C6946">
      <w:pPr>
        <w:pStyle w:val="TOC3"/>
        <w:rPr>
          <w:rFonts w:asciiTheme="minorHAnsi" w:eastAsiaTheme="minorEastAsia" w:hAnsiTheme="minorHAnsi" w:cstheme="minorBidi"/>
          <w:noProof/>
          <w:sz w:val="22"/>
          <w:szCs w:val="22"/>
        </w:rPr>
      </w:pPr>
      <w:hyperlink w:anchor="_Toc463469795" w:history="1">
        <w:r w:rsidRPr="00971E6F">
          <w:rPr>
            <w:rStyle w:val="Hyperlink"/>
            <w:noProof/>
          </w:rPr>
          <w:t>6.14.4</w:t>
        </w:r>
        <w:r>
          <w:rPr>
            <w:rFonts w:asciiTheme="minorHAnsi" w:eastAsiaTheme="minorEastAsia" w:hAnsiTheme="minorHAnsi" w:cstheme="minorBidi"/>
            <w:noProof/>
            <w:sz w:val="22"/>
            <w:szCs w:val="22"/>
          </w:rPr>
          <w:tab/>
        </w:r>
        <w:r w:rsidRPr="00971E6F">
          <w:rPr>
            <w:rStyle w:val="Hyperlink"/>
            <w:noProof/>
          </w:rPr>
          <w:t>Class Record Type</w:t>
        </w:r>
        <w:r>
          <w:rPr>
            <w:noProof/>
            <w:webHidden/>
          </w:rPr>
          <w:tab/>
        </w:r>
        <w:r>
          <w:rPr>
            <w:noProof/>
            <w:webHidden/>
          </w:rPr>
          <w:fldChar w:fldCharType="begin"/>
        </w:r>
        <w:r>
          <w:rPr>
            <w:noProof/>
            <w:webHidden/>
          </w:rPr>
          <w:instrText xml:space="preserve"> PAGEREF _Toc463469795 \h </w:instrText>
        </w:r>
        <w:r>
          <w:rPr>
            <w:noProof/>
            <w:webHidden/>
          </w:rPr>
        </w:r>
        <w:r>
          <w:rPr>
            <w:noProof/>
            <w:webHidden/>
          </w:rPr>
          <w:fldChar w:fldCharType="separate"/>
        </w:r>
        <w:r>
          <w:rPr>
            <w:noProof/>
            <w:webHidden/>
          </w:rPr>
          <w:t>94</w:t>
        </w:r>
        <w:r>
          <w:rPr>
            <w:noProof/>
            <w:webHidden/>
          </w:rPr>
          <w:fldChar w:fldCharType="end"/>
        </w:r>
      </w:hyperlink>
    </w:p>
    <w:p w14:paraId="1F1C9FFC" w14:textId="5074658F" w:rsidR="001C6946" w:rsidRDefault="001C6946">
      <w:pPr>
        <w:pStyle w:val="TOC3"/>
        <w:rPr>
          <w:rFonts w:asciiTheme="minorHAnsi" w:eastAsiaTheme="minorEastAsia" w:hAnsiTheme="minorHAnsi" w:cstheme="minorBidi"/>
          <w:noProof/>
          <w:sz w:val="22"/>
          <w:szCs w:val="22"/>
        </w:rPr>
      </w:pPr>
      <w:hyperlink w:anchor="_Toc463469796" w:history="1">
        <w:r w:rsidRPr="00971E6F">
          <w:rPr>
            <w:rStyle w:val="Hyperlink"/>
            <w:noProof/>
          </w:rPr>
          <w:t>6.14.5</w:t>
        </w:r>
        <w:r>
          <w:rPr>
            <w:rFonts w:asciiTheme="minorHAnsi" w:eastAsiaTheme="minorEastAsia" w:hAnsiTheme="minorHAnsi" w:cstheme="minorBidi"/>
            <w:noProof/>
            <w:sz w:val="22"/>
            <w:szCs w:val="22"/>
          </w:rPr>
          <w:tab/>
        </w:r>
        <w:r w:rsidRPr="00971E6F">
          <w:rPr>
            <w:rStyle w:val="Hyperlink"/>
            <w:noProof/>
          </w:rPr>
          <w:t>Association Record types for a type</w:t>
        </w:r>
        <w:r>
          <w:rPr>
            <w:noProof/>
            <w:webHidden/>
          </w:rPr>
          <w:tab/>
        </w:r>
        <w:r>
          <w:rPr>
            <w:noProof/>
            <w:webHidden/>
          </w:rPr>
          <w:fldChar w:fldCharType="begin"/>
        </w:r>
        <w:r>
          <w:rPr>
            <w:noProof/>
            <w:webHidden/>
          </w:rPr>
          <w:instrText xml:space="preserve"> PAGEREF _Toc463469796 \h </w:instrText>
        </w:r>
        <w:r>
          <w:rPr>
            <w:noProof/>
            <w:webHidden/>
          </w:rPr>
        </w:r>
        <w:r>
          <w:rPr>
            <w:noProof/>
            <w:webHidden/>
          </w:rPr>
          <w:fldChar w:fldCharType="separate"/>
        </w:r>
        <w:r>
          <w:rPr>
            <w:noProof/>
            <w:webHidden/>
          </w:rPr>
          <w:t>95</w:t>
        </w:r>
        <w:r>
          <w:rPr>
            <w:noProof/>
            <w:webHidden/>
          </w:rPr>
          <w:fldChar w:fldCharType="end"/>
        </w:r>
      </w:hyperlink>
    </w:p>
    <w:p w14:paraId="28324EEE" w14:textId="2635D8D2" w:rsidR="001C6946" w:rsidRDefault="001C6946">
      <w:pPr>
        <w:pStyle w:val="TOC3"/>
        <w:rPr>
          <w:rFonts w:asciiTheme="minorHAnsi" w:eastAsiaTheme="minorEastAsia" w:hAnsiTheme="minorHAnsi" w:cstheme="minorBidi"/>
          <w:noProof/>
          <w:sz w:val="22"/>
          <w:szCs w:val="22"/>
        </w:rPr>
      </w:pPr>
      <w:hyperlink w:anchor="_Toc463469797" w:history="1">
        <w:r w:rsidRPr="00971E6F">
          <w:rPr>
            <w:rStyle w:val="Hyperlink"/>
            <w:noProof/>
          </w:rPr>
          <w:t>6.14.6</w:t>
        </w:r>
        <w:r>
          <w:rPr>
            <w:rFonts w:asciiTheme="minorHAnsi" w:eastAsiaTheme="minorEastAsia" w:hAnsiTheme="minorHAnsi" w:cstheme="minorBidi"/>
            <w:noProof/>
            <w:sz w:val="22"/>
            <w:szCs w:val="22"/>
          </w:rPr>
          <w:tab/>
        </w:r>
        <w:r w:rsidRPr="00971E6F">
          <w:rPr>
            <w:rStyle w:val="Hyperlink"/>
            <w:noProof/>
          </w:rPr>
          <w:t>Class Structure</w:t>
        </w:r>
        <w:r>
          <w:rPr>
            <w:noProof/>
            <w:webHidden/>
          </w:rPr>
          <w:tab/>
        </w:r>
        <w:r>
          <w:rPr>
            <w:noProof/>
            <w:webHidden/>
          </w:rPr>
          <w:fldChar w:fldCharType="begin"/>
        </w:r>
        <w:r>
          <w:rPr>
            <w:noProof/>
            <w:webHidden/>
          </w:rPr>
          <w:instrText xml:space="preserve"> PAGEREF _Toc463469797 \h </w:instrText>
        </w:r>
        <w:r>
          <w:rPr>
            <w:noProof/>
            <w:webHidden/>
          </w:rPr>
        </w:r>
        <w:r>
          <w:rPr>
            <w:noProof/>
            <w:webHidden/>
          </w:rPr>
          <w:fldChar w:fldCharType="separate"/>
        </w:r>
        <w:r>
          <w:rPr>
            <w:noProof/>
            <w:webHidden/>
          </w:rPr>
          <w:t>95</w:t>
        </w:r>
        <w:r>
          <w:rPr>
            <w:noProof/>
            <w:webHidden/>
          </w:rPr>
          <w:fldChar w:fldCharType="end"/>
        </w:r>
      </w:hyperlink>
    </w:p>
    <w:p w14:paraId="2D0AC5C5" w14:textId="1207E33F" w:rsidR="001C6946" w:rsidRDefault="001C6946">
      <w:pPr>
        <w:pStyle w:val="TOC3"/>
        <w:rPr>
          <w:rFonts w:asciiTheme="minorHAnsi" w:eastAsiaTheme="minorEastAsia" w:hAnsiTheme="minorHAnsi" w:cstheme="minorBidi"/>
          <w:noProof/>
          <w:sz w:val="22"/>
          <w:szCs w:val="22"/>
        </w:rPr>
      </w:pPr>
      <w:hyperlink w:anchor="_Toc463469798" w:history="1">
        <w:r w:rsidRPr="00971E6F">
          <w:rPr>
            <w:rStyle w:val="Hyperlink"/>
            <w:noProof/>
          </w:rPr>
          <w:t>6.14.7</w:t>
        </w:r>
        <w:r>
          <w:rPr>
            <w:rFonts w:asciiTheme="minorHAnsi" w:eastAsiaTheme="minorEastAsia" w:hAnsiTheme="minorHAnsi" w:cstheme="minorBidi"/>
            <w:noProof/>
            <w:sz w:val="22"/>
            <w:szCs w:val="22"/>
          </w:rPr>
          <w:tab/>
        </w:r>
        <w:r w:rsidRPr="00971E6F">
          <w:rPr>
            <w:rStyle w:val="Hyperlink"/>
            <w:noProof/>
          </w:rPr>
          <w:t>Class Structure Property Binding</w:t>
        </w:r>
        <w:r>
          <w:rPr>
            <w:noProof/>
            <w:webHidden/>
          </w:rPr>
          <w:tab/>
        </w:r>
        <w:r>
          <w:rPr>
            <w:noProof/>
            <w:webHidden/>
          </w:rPr>
          <w:fldChar w:fldCharType="begin"/>
        </w:r>
        <w:r>
          <w:rPr>
            <w:noProof/>
            <w:webHidden/>
          </w:rPr>
          <w:instrText xml:space="preserve"> PAGEREF _Toc463469798 \h </w:instrText>
        </w:r>
        <w:r>
          <w:rPr>
            <w:noProof/>
            <w:webHidden/>
          </w:rPr>
        </w:r>
        <w:r>
          <w:rPr>
            <w:noProof/>
            <w:webHidden/>
          </w:rPr>
          <w:fldChar w:fldCharType="separate"/>
        </w:r>
        <w:r>
          <w:rPr>
            <w:noProof/>
            <w:webHidden/>
          </w:rPr>
          <w:t>95</w:t>
        </w:r>
        <w:r>
          <w:rPr>
            <w:noProof/>
            <w:webHidden/>
          </w:rPr>
          <w:fldChar w:fldCharType="end"/>
        </w:r>
      </w:hyperlink>
    </w:p>
    <w:p w14:paraId="1151F115" w14:textId="33E4B505" w:rsidR="001C6946" w:rsidRDefault="001C6946">
      <w:pPr>
        <w:pStyle w:val="TOC3"/>
        <w:rPr>
          <w:rFonts w:asciiTheme="minorHAnsi" w:eastAsiaTheme="minorEastAsia" w:hAnsiTheme="minorHAnsi" w:cstheme="minorBidi"/>
          <w:noProof/>
          <w:sz w:val="22"/>
          <w:szCs w:val="22"/>
        </w:rPr>
      </w:pPr>
      <w:hyperlink w:anchor="_Toc463469799" w:history="1">
        <w:r w:rsidRPr="00971E6F">
          <w:rPr>
            <w:rStyle w:val="Hyperlink"/>
            <w:noProof/>
          </w:rPr>
          <w:t>6.14.8</w:t>
        </w:r>
        <w:r>
          <w:rPr>
            <w:rFonts w:asciiTheme="minorHAnsi" w:eastAsiaTheme="minorEastAsia" w:hAnsiTheme="minorHAnsi" w:cstheme="minorBidi"/>
            <w:noProof/>
            <w:sz w:val="22"/>
            <w:szCs w:val="22"/>
          </w:rPr>
          <w:tab/>
        </w:r>
        <w:r w:rsidRPr="00971E6F">
          <w:rPr>
            <w:rStyle w:val="Hyperlink"/>
            <w:noProof/>
          </w:rPr>
          <w:t>Class Structure Type</w:t>
        </w:r>
        <w:r>
          <w:rPr>
            <w:noProof/>
            <w:webHidden/>
          </w:rPr>
          <w:tab/>
        </w:r>
        <w:r>
          <w:rPr>
            <w:noProof/>
            <w:webHidden/>
          </w:rPr>
          <w:fldChar w:fldCharType="begin"/>
        </w:r>
        <w:r>
          <w:rPr>
            <w:noProof/>
            <w:webHidden/>
          </w:rPr>
          <w:instrText xml:space="preserve"> PAGEREF _Toc463469799 \h </w:instrText>
        </w:r>
        <w:r>
          <w:rPr>
            <w:noProof/>
            <w:webHidden/>
          </w:rPr>
        </w:r>
        <w:r>
          <w:rPr>
            <w:noProof/>
            <w:webHidden/>
          </w:rPr>
          <w:fldChar w:fldCharType="separate"/>
        </w:r>
        <w:r>
          <w:rPr>
            <w:noProof/>
            <w:webHidden/>
          </w:rPr>
          <w:t>95</w:t>
        </w:r>
        <w:r>
          <w:rPr>
            <w:noProof/>
            <w:webHidden/>
          </w:rPr>
          <w:fldChar w:fldCharType="end"/>
        </w:r>
      </w:hyperlink>
    </w:p>
    <w:p w14:paraId="0F9A764B" w14:textId="745677B1" w:rsidR="001C6946" w:rsidRDefault="001C6946">
      <w:pPr>
        <w:pStyle w:val="TOC3"/>
        <w:rPr>
          <w:rFonts w:asciiTheme="minorHAnsi" w:eastAsiaTheme="minorEastAsia" w:hAnsiTheme="minorHAnsi" w:cstheme="minorBidi"/>
          <w:noProof/>
          <w:sz w:val="22"/>
          <w:szCs w:val="22"/>
        </w:rPr>
      </w:pPr>
      <w:hyperlink w:anchor="_Toc463469800" w:history="1">
        <w:r w:rsidRPr="00971E6F">
          <w:rPr>
            <w:rStyle w:val="Hyperlink"/>
            <w:noProof/>
          </w:rPr>
          <w:t>6.14.9</w:t>
        </w:r>
        <w:r>
          <w:rPr>
            <w:rFonts w:asciiTheme="minorHAnsi" w:eastAsiaTheme="minorEastAsia" w:hAnsiTheme="minorHAnsi" w:cstheme="minorBidi"/>
            <w:noProof/>
            <w:sz w:val="22"/>
            <w:szCs w:val="22"/>
          </w:rPr>
          <w:tab/>
        </w:r>
        <w:r w:rsidRPr="00971E6F">
          <w:rPr>
            <w:rStyle w:val="Hyperlink"/>
            <w:noProof/>
          </w:rPr>
          <w:t>Class Structured Property Type</w:t>
        </w:r>
        <w:r>
          <w:rPr>
            <w:noProof/>
            <w:webHidden/>
          </w:rPr>
          <w:tab/>
        </w:r>
        <w:r>
          <w:rPr>
            <w:noProof/>
            <w:webHidden/>
          </w:rPr>
          <w:fldChar w:fldCharType="begin"/>
        </w:r>
        <w:r>
          <w:rPr>
            <w:noProof/>
            <w:webHidden/>
          </w:rPr>
          <w:instrText xml:space="preserve"> PAGEREF _Toc463469800 \h </w:instrText>
        </w:r>
        <w:r>
          <w:rPr>
            <w:noProof/>
            <w:webHidden/>
          </w:rPr>
        </w:r>
        <w:r>
          <w:rPr>
            <w:noProof/>
            <w:webHidden/>
          </w:rPr>
          <w:fldChar w:fldCharType="separate"/>
        </w:r>
        <w:r>
          <w:rPr>
            <w:noProof/>
            <w:webHidden/>
          </w:rPr>
          <w:t>95</w:t>
        </w:r>
        <w:r>
          <w:rPr>
            <w:noProof/>
            <w:webHidden/>
          </w:rPr>
          <w:fldChar w:fldCharType="end"/>
        </w:r>
      </w:hyperlink>
    </w:p>
    <w:p w14:paraId="33B8CF8C" w14:textId="55AF121E" w:rsidR="001C6946" w:rsidRDefault="001C6946">
      <w:pPr>
        <w:pStyle w:val="TOC2"/>
        <w:rPr>
          <w:rFonts w:asciiTheme="minorHAnsi" w:eastAsiaTheme="minorEastAsia" w:hAnsiTheme="minorHAnsi" w:cstheme="minorBidi"/>
          <w:noProof/>
          <w:sz w:val="22"/>
          <w:szCs w:val="22"/>
        </w:rPr>
      </w:pPr>
      <w:hyperlink w:anchor="_Toc463469801" w:history="1">
        <w:r w:rsidRPr="00971E6F">
          <w:rPr>
            <w:rStyle w:val="Hyperlink"/>
            <w:noProof/>
          </w:rPr>
          <w:t>6.15</w:t>
        </w:r>
        <w:r>
          <w:rPr>
            <w:rFonts w:asciiTheme="minorHAnsi" w:eastAsiaTheme="minorEastAsia" w:hAnsiTheme="minorHAnsi" w:cstheme="minorBidi"/>
            <w:noProof/>
            <w:sz w:val="22"/>
            <w:szCs w:val="22"/>
          </w:rPr>
          <w:tab/>
        </w:r>
        <w:r w:rsidRPr="00971E6F">
          <w:rPr>
            <w:rStyle w:val="Hyperlink"/>
            <w:noProof/>
          </w:rPr>
          <w:t>SIMF Conceptual Model::Top level</w:t>
        </w:r>
        <w:r>
          <w:rPr>
            <w:noProof/>
            <w:webHidden/>
          </w:rPr>
          <w:tab/>
        </w:r>
        <w:r>
          <w:rPr>
            <w:noProof/>
            <w:webHidden/>
          </w:rPr>
          <w:fldChar w:fldCharType="begin"/>
        </w:r>
        <w:r>
          <w:rPr>
            <w:noProof/>
            <w:webHidden/>
          </w:rPr>
          <w:instrText xml:space="preserve"> PAGEREF _Toc463469801 \h </w:instrText>
        </w:r>
        <w:r>
          <w:rPr>
            <w:noProof/>
            <w:webHidden/>
          </w:rPr>
        </w:r>
        <w:r>
          <w:rPr>
            <w:noProof/>
            <w:webHidden/>
          </w:rPr>
          <w:fldChar w:fldCharType="separate"/>
        </w:r>
        <w:r>
          <w:rPr>
            <w:noProof/>
            <w:webHidden/>
          </w:rPr>
          <w:t>96</w:t>
        </w:r>
        <w:r>
          <w:rPr>
            <w:noProof/>
            <w:webHidden/>
          </w:rPr>
          <w:fldChar w:fldCharType="end"/>
        </w:r>
      </w:hyperlink>
    </w:p>
    <w:p w14:paraId="53FEFF75" w14:textId="4477F428" w:rsidR="001C6946" w:rsidRDefault="001C6946">
      <w:pPr>
        <w:pStyle w:val="TOC3"/>
        <w:rPr>
          <w:rFonts w:asciiTheme="minorHAnsi" w:eastAsiaTheme="minorEastAsia" w:hAnsiTheme="minorHAnsi" w:cstheme="minorBidi"/>
          <w:noProof/>
          <w:sz w:val="22"/>
          <w:szCs w:val="22"/>
        </w:rPr>
      </w:pPr>
      <w:hyperlink w:anchor="_Toc463469802" w:history="1">
        <w:r w:rsidRPr="00971E6F">
          <w:rPr>
            <w:rStyle w:val="Hyperlink"/>
            <w:noProof/>
          </w:rPr>
          <w:t>6.15.1</w:t>
        </w:r>
        <w:r>
          <w:rPr>
            <w:rFonts w:asciiTheme="minorHAnsi" w:eastAsiaTheme="minorEastAsia" w:hAnsiTheme="minorHAnsi" w:cstheme="minorBidi"/>
            <w:noProof/>
            <w:sz w:val="22"/>
            <w:szCs w:val="22"/>
          </w:rPr>
          <w:tab/>
        </w:r>
        <w:r w:rsidRPr="00971E6F">
          <w:rPr>
            <w:rStyle w:val="Hyperlink"/>
            <w:noProof/>
          </w:rPr>
          <w:t>Diagram: Top Level</w:t>
        </w:r>
        <w:r>
          <w:rPr>
            <w:noProof/>
            <w:webHidden/>
          </w:rPr>
          <w:tab/>
        </w:r>
        <w:r>
          <w:rPr>
            <w:noProof/>
            <w:webHidden/>
          </w:rPr>
          <w:fldChar w:fldCharType="begin"/>
        </w:r>
        <w:r>
          <w:rPr>
            <w:noProof/>
            <w:webHidden/>
          </w:rPr>
          <w:instrText xml:space="preserve"> PAGEREF _Toc463469802 \h </w:instrText>
        </w:r>
        <w:r>
          <w:rPr>
            <w:noProof/>
            <w:webHidden/>
          </w:rPr>
        </w:r>
        <w:r>
          <w:rPr>
            <w:noProof/>
            <w:webHidden/>
          </w:rPr>
          <w:fldChar w:fldCharType="separate"/>
        </w:r>
        <w:r>
          <w:rPr>
            <w:noProof/>
            <w:webHidden/>
          </w:rPr>
          <w:t>96</w:t>
        </w:r>
        <w:r>
          <w:rPr>
            <w:noProof/>
            <w:webHidden/>
          </w:rPr>
          <w:fldChar w:fldCharType="end"/>
        </w:r>
      </w:hyperlink>
    </w:p>
    <w:p w14:paraId="789AFDEC" w14:textId="69E8AC4B" w:rsidR="001C6946" w:rsidRDefault="001C6946">
      <w:pPr>
        <w:pStyle w:val="TOC3"/>
        <w:rPr>
          <w:rFonts w:asciiTheme="minorHAnsi" w:eastAsiaTheme="minorEastAsia" w:hAnsiTheme="minorHAnsi" w:cstheme="minorBidi"/>
          <w:noProof/>
          <w:sz w:val="22"/>
          <w:szCs w:val="22"/>
        </w:rPr>
      </w:pPr>
      <w:hyperlink w:anchor="_Toc463469803" w:history="1">
        <w:r w:rsidRPr="00971E6F">
          <w:rPr>
            <w:rStyle w:val="Hyperlink"/>
            <w:noProof/>
          </w:rPr>
          <w:t>6.15.2</w:t>
        </w:r>
        <w:r>
          <w:rPr>
            <w:rFonts w:asciiTheme="minorHAnsi" w:eastAsiaTheme="minorEastAsia" w:hAnsiTheme="minorHAnsi" w:cstheme="minorBidi"/>
            <w:noProof/>
            <w:sz w:val="22"/>
            <w:szCs w:val="22"/>
          </w:rPr>
          <w:tab/>
        </w:r>
        <w:r w:rsidRPr="00971E6F">
          <w:rPr>
            <w:rStyle w:val="Hyperlink"/>
            <w:noProof/>
          </w:rPr>
          <w:t>Class Actual Entity</w:t>
        </w:r>
        <w:r>
          <w:rPr>
            <w:noProof/>
            <w:webHidden/>
          </w:rPr>
          <w:tab/>
        </w:r>
        <w:r>
          <w:rPr>
            <w:noProof/>
            <w:webHidden/>
          </w:rPr>
          <w:fldChar w:fldCharType="begin"/>
        </w:r>
        <w:r>
          <w:rPr>
            <w:noProof/>
            <w:webHidden/>
          </w:rPr>
          <w:instrText xml:space="preserve"> PAGEREF _Toc463469803 \h </w:instrText>
        </w:r>
        <w:r>
          <w:rPr>
            <w:noProof/>
            <w:webHidden/>
          </w:rPr>
        </w:r>
        <w:r>
          <w:rPr>
            <w:noProof/>
            <w:webHidden/>
          </w:rPr>
          <w:fldChar w:fldCharType="separate"/>
        </w:r>
        <w:r>
          <w:rPr>
            <w:noProof/>
            <w:webHidden/>
          </w:rPr>
          <w:t>96</w:t>
        </w:r>
        <w:r>
          <w:rPr>
            <w:noProof/>
            <w:webHidden/>
          </w:rPr>
          <w:fldChar w:fldCharType="end"/>
        </w:r>
      </w:hyperlink>
    </w:p>
    <w:p w14:paraId="6D0C3F71" w14:textId="0C4E4322" w:rsidR="001C6946" w:rsidRDefault="001C6946">
      <w:pPr>
        <w:pStyle w:val="TOC3"/>
        <w:rPr>
          <w:rFonts w:asciiTheme="minorHAnsi" w:eastAsiaTheme="minorEastAsia" w:hAnsiTheme="minorHAnsi" w:cstheme="minorBidi"/>
          <w:noProof/>
          <w:sz w:val="22"/>
          <w:szCs w:val="22"/>
        </w:rPr>
      </w:pPr>
      <w:hyperlink w:anchor="_Toc463469804" w:history="1">
        <w:r w:rsidRPr="00971E6F">
          <w:rPr>
            <w:rStyle w:val="Hyperlink"/>
            <w:noProof/>
          </w:rPr>
          <w:t>6.15.3</w:t>
        </w:r>
        <w:r>
          <w:rPr>
            <w:rFonts w:asciiTheme="minorHAnsi" w:eastAsiaTheme="minorEastAsia" w:hAnsiTheme="minorHAnsi" w:cstheme="minorBidi"/>
            <w:noProof/>
            <w:sz w:val="22"/>
            <w:szCs w:val="22"/>
          </w:rPr>
          <w:tab/>
        </w:r>
        <w:r w:rsidRPr="00971E6F">
          <w:rPr>
            <w:rStyle w:val="Hyperlink"/>
            <w:noProof/>
          </w:rPr>
          <w:t>Association Assertion</w:t>
        </w:r>
        <w:r>
          <w:rPr>
            <w:noProof/>
            <w:webHidden/>
          </w:rPr>
          <w:tab/>
        </w:r>
        <w:r>
          <w:rPr>
            <w:noProof/>
            <w:webHidden/>
          </w:rPr>
          <w:fldChar w:fldCharType="begin"/>
        </w:r>
        <w:r>
          <w:rPr>
            <w:noProof/>
            <w:webHidden/>
          </w:rPr>
          <w:instrText xml:space="preserve"> PAGEREF _Toc463469804 \h </w:instrText>
        </w:r>
        <w:r>
          <w:rPr>
            <w:noProof/>
            <w:webHidden/>
          </w:rPr>
        </w:r>
        <w:r>
          <w:rPr>
            <w:noProof/>
            <w:webHidden/>
          </w:rPr>
          <w:fldChar w:fldCharType="separate"/>
        </w:r>
        <w:r>
          <w:rPr>
            <w:noProof/>
            <w:webHidden/>
          </w:rPr>
          <w:t>97</w:t>
        </w:r>
        <w:r>
          <w:rPr>
            <w:noProof/>
            <w:webHidden/>
          </w:rPr>
          <w:fldChar w:fldCharType="end"/>
        </w:r>
      </w:hyperlink>
    </w:p>
    <w:p w14:paraId="09EAC3DF" w14:textId="2D38AF5E" w:rsidR="001C6946" w:rsidRDefault="001C6946">
      <w:pPr>
        <w:pStyle w:val="TOC3"/>
        <w:rPr>
          <w:rFonts w:asciiTheme="minorHAnsi" w:eastAsiaTheme="minorEastAsia" w:hAnsiTheme="minorHAnsi" w:cstheme="minorBidi"/>
          <w:noProof/>
          <w:sz w:val="22"/>
          <w:szCs w:val="22"/>
        </w:rPr>
      </w:pPr>
      <w:hyperlink w:anchor="_Toc463469805" w:history="1">
        <w:r w:rsidRPr="00971E6F">
          <w:rPr>
            <w:rStyle w:val="Hyperlink"/>
            <w:noProof/>
          </w:rPr>
          <w:t>6.15.4</w:t>
        </w:r>
        <w:r>
          <w:rPr>
            <w:rFonts w:asciiTheme="minorHAnsi" w:eastAsiaTheme="minorEastAsia" w:hAnsiTheme="minorHAnsi" w:cstheme="minorBidi"/>
            <w:noProof/>
            <w:sz w:val="22"/>
            <w:szCs w:val="22"/>
          </w:rPr>
          <w:tab/>
        </w:r>
        <w:r w:rsidRPr="00971E6F">
          <w:rPr>
            <w:rStyle w:val="Hyperlink"/>
            <w:noProof/>
          </w:rPr>
          <w:t>Class Context</w:t>
        </w:r>
        <w:r>
          <w:rPr>
            <w:noProof/>
            <w:webHidden/>
          </w:rPr>
          <w:tab/>
        </w:r>
        <w:r>
          <w:rPr>
            <w:noProof/>
            <w:webHidden/>
          </w:rPr>
          <w:fldChar w:fldCharType="begin"/>
        </w:r>
        <w:r>
          <w:rPr>
            <w:noProof/>
            <w:webHidden/>
          </w:rPr>
          <w:instrText xml:space="preserve"> PAGEREF _Toc463469805 \h </w:instrText>
        </w:r>
        <w:r>
          <w:rPr>
            <w:noProof/>
            <w:webHidden/>
          </w:rPr>
        </w:r>
        <w:r>
          <w:rPr>
            <w:noProof/>
            <w:webHidden/>
          </w:rPr>
          <w:fldChar w:fldCharType="separate"/>
        </w:r>
        <w:r>
          <w:rPr>
            <w:noProof/>
            <w:webHidden/>
          </w:rPr>
          <w:t>97</w:t>
        </w:r>
        <w:r>
          <w:rPr>
            <w:noProof/>
            <w:webHidden/>
          </w:rPr>
          <w:fldChar w:fldCharType="end"/>
        </w:r>
      </w:hyperlink>
    </w:p>
    <w:p w14:paraId="0E68F232" w14:textId="1ACAD191" w:rsidR="001C6946" w:rsidRDefault="001C6946">
      <w:pPr>
        <w:pStyle w:val="TOC3"/>
        <w:rPr>
          <w:rFonts w:asciiTheme="minorHAnsi" w:eastAsiaTheme="minorEastAsia" w:hAnsiTheme="minorHAnsi" w:cstheme="minorBidi"/>
          <w:noProof/>
          <w:sz w:val="22"/>
          <w:szCs w:val="22"/>
        </w:rPr>
      </w:pPr>
      <w:hyperlink w:anchor="_Toc463469806" w:history="1">
        <w:r w:rsidRPr="00971E6F">
          <w:rPr>
            <w:rStyle w:val="Hyperlink"/>
            <w:noProof/>
          </w:rPr>
          <w:t>6.15.5</w:t>
        </w:r>
        <w:r>
          <w:rPr>
            <w:rFonts w:asciiTheme="minorHAnsi" w:eastAsiaTheme="minorEastAsia" w:hAnsiTheme="minorHAnsi" w:cstheme="minorBidi"/>
            <w:noProof/>
            <w:sz w:val="22"/>
            <w:szCs w:val="22"/>
          </w:rPr>
          <w:tab/>
        </w:r>
        <w:r w:rsidRPr="00971E6F">
          <w:rPr>
            <w:rStyle w:val="Hyperlink"/>
            <w:noProof/>
          </w:rPr>
          <w:t>Association Extent of Context</w:t>
        </w:r>
        <w:r>
          <w:rPr>
            <w:noProof/>
            <w:webHidden/>
          </w:rPr>
          <w:tab/>
        </w:r>
        <w:r>
          <w:rPr>
            <w:noProof/>
            <w:webHidden/>
          </w:rPr>
          <w:fldChar w:fldCharType="begin"/>
        </w:r>
        <w:r>
          <w:rPr>
            <w:noProof/>
            <w:webHidden/>
          </w:rPr>
          <w:instrText xml:space="preserve"> PAGEREF _Toc463469806 \h </w:instrText>
        </w:r>
        <w:r>
          <w:rPr>
            <w:noProof/>
            <w:webHidden/>
          </w:rPr>
        </w:r>
        <w:r>
          <w:rPr>
            <w:noProof/>
            <w:webHidden/>
          </w:rPr>
          <w:fldChar w:fldCharType="separate"/>
        </w:r>
        <w:r>
          <w:rPr>
            <w:noProof/>
            <w:webHidden/>
          </w:rPr>
          <w:t>97</w:t>
        </w:r>
        <w:r>
          <w:rPr>
            <w:noProof/>
            <w:webHidden/>
          </w:rPr>
          <w:fldChar w:fldCharType="end"/>
        </w:r>
      </w:hyperlink>
    </w:p>
    <w:p w14:paraId="6B2013C5" w14:textId="42D7A092" w:rsidR="001C6946" w:rsidRDefault="001C6946">
      <w:pPr>
        <w:pStyle w:val="TOC3"/>
        <w:rPr>
          <w:rFonts w:asciiTheme="minorHAnsi" w:eastAsiaTheme="minorEastAsia" w:hAnsiTheme="minorHAnsi" w:cstheme="minorBidi"/>
          <w:noProof/>
          <w:sz w:val="22"/>
          <w:szCs w:val="22"/>
        </w:rPr>
      </w:pPr>
      <w:hyperlink w:anchor="_Toc463469807" w:history="1">
        <w:r w:rsidRPr="00971E6F">
          <w:rPr>
            <w:rStyle w:val="Hyperlink"/>
            <w:noProof/>
          </w:rPr>
          <w:t>6.15.6</w:t>
        </w:r>
        <w:r>
          <w:rPr>
            <w:rFonts w:asciiTheme="minorHAnsi" w:eastAsiaTheme="minorEastAsia" w:hAnsiTheme="minorHAnsi" w:cstheme="minorBidi"/>
            <w:noProof/>
            <w:sz w:val="22"/>
            <w:szCs w:val="22"/>
          </w:rPr>
          <w:tab/>
        </w:r>
        <w:r w:rsidRPr="00971E6F">
          <w:rPr>
            <w:rStyle w:val="Hyperlink"/>
            <w:noProof/>
          </w:rPr>
          <w:t>Class Identifiable Entity</w:t>
        </w:r>
        <w:r>
          <w:rPr>
            <w:noProof/>
            <w:webHidden/>
          </w:rPr>
          <w:tab/>
        </w:r>
        <w:r>
          <w:rPr>
            <w:noProof/>
            <w:webHidden/>
          </w:rPr>
          <w:fldChar w:fldCharType="begin"/>
        </w:r>
        <w:r>
          <w:rPr>
            <w:noProof/>
            <w:webHidden/>
          </w:rPr>
          <w:instrText xml:space="preserve"> PAGEREF _Toc463469807 \h </w:instrText>
        </w:r>
        <w:r>
          <w:rPr>
            <w:noProof/>
            <w:webHidden/>
          </w:rPr>
        </w:r>
        <w:r>
          <w:rPr>
            <w:noProof/>
            <w:webHidden/>
          </w:rPr>
          <w:fldChar w:fldCharType="separate"/>
        </w:r>
        <w:r>
          <w:rPr>
            <w:noProof/>
            <w:webHidden/>
          </w:rPr>
          <w:t>98</w:t>
        </w:r>
        <w:r>
          <w:rPr>
            <w:noProof/>
            <w:webHidden/>
          </w:rPr>
          <w:fldChar w:fldCharType="end"/>
        </w:r>
      </w:hyperlink>
    </w:p>
    <w:p w14:paraId="48A361D4" w14:textId="64F6F511" w:rsidR="001C6946" w:rsidRDefault="001C6946">
      <w:pPr>
        <w:pStyle w:val="TOC3"/>
        <w:rPr>
          <w:rFonts w:asciiTheme="minorHAnsi" w:eastAsiaTheme="minorEastAsia" w:hAnsiTheme="minorHAnsi" w:cstheme="minorBidi"/>
          <w:noProof/>
          <w:sz w:val="22"/>
          <w:szCs w:val="22"/>
        </w:rPr>
      </w:pPr>
      <w:hyperlink w:anchor="_Toc463469808" w:history="1">
        <w:r w:rsidRPr="00971E6F">
          <w:rPr>
            <w:rStyle w:val="Hyperlink"/>
            <w:noProof/>
          </w:rPr>
          <w:t>6.15.7</w:t>
        </w:r>
        <w:r>
          <w:rPr>
            <w:rFonts w:asciiTheme="minorHAnsi" w:eastAsiaTheme="minorEastAsia" w:hAnsiTheme="minorHAnsi" w:cstheme="minorBidi"/>
            <w:noProof/>
            <w:sz w:val="22"/>
            <w:szCs w:val="22"/>
          </w:rPr>
          <w:tab/>
        </w:r>
        <w:r w:rsidRPr="00971E6F">
          <w:rPr>
            <w:rStyle w:val="Hyperlink"/>
            <w:noProof/>
          </w:rPr>
          <w:t>Class Proposition</w:t>
        </w:r>
        <w:r>
          <w:rPr>
            <w:noProof/>
            <w:webHidden/>
          </w:rPr>
          <w:tab/>
        </w:r>
        <w:r>
          <w:rPr>
            <w:noProof/>
            <w:webHidden/>
          </w:rPr>
          <w:fldChar w:fldCharType="begin"/>
        </w:r>
        <w:r>
          <w:rPr>
            <w:noProof/>
            <w:webHidden/>
          </w:rPr>
          <w:instrText xml:space="preserve"> PAGEREF _Toc463469808 \h </w:instrText>
        </w:r>
        <w:r>
          <w:rPr>
            <w:noProof/>
            <w:webHidden/>
          </w:rPr>
        </w:r>
        <w:r>
          <w:rPr>
            <w:noProof/>
            <w:webHidden/>
          </w:rPr>
          <w:fldChar w:fldCharType="separate"/>
        </w:r>
        <w:r>
          <w:rPr>
            <w:noProof/>
            <w:webHidden/>
          </w:rPr>
          <w:t>98</w:t>
        </w:r>
        <w:r>
          <w:rPr>
            <w:noProof/>
            <w:webHidden/>
          </w:rPr>
          <w:fldChar w:fldCharType="end"/>
        </w:r>
      </w:hyperlink>
    </w:p>
    <w:p w14:paraId="3EECE632" w14:textId="2B0A9C43" w:rsidR="001C6946" w:rsidRDefault="001C6946">
      <w:pPr>
        <w:pStyle w:val="TOC3"/>
        <w:rPr>
          <w:rFonts w:asciiTheme="minorHAnsi" w:eastAsiaTheme="minorEastAsia" w:hAnsiTheme="minorHAnsi" w:cstheme="minorBidi"/>
          <w:noProof/>
          <w:sz w:val="22"/>
          <w:szCs w:val="22"/>
        </w:rPr>
      </w:pPr>
      <w:hyperlink w:anchor="_Toc463469809" w:history="1">
        <w:r w:rsidRPr="00971E6F">
          <w:rPr>
            <w:rStyle w:val="Hyperlink"/>
            <w:noProof/>
          </w:rPr>
          <w:t>6.15.8</w:t>
        </w:r>
        <w:r>
          <w:rPr>
            <w:rFonts w:asciiTheme="minorHAnsi" w:eastAsiaTheme="minorEastAsia" w:hAnsiTheme="minorHAnsi" w:cstheme="minorBidi"/>
            <w:noProof/>
            <w:sz w:val="22"/>
            <w:szCs w:val="22"/>
          </w:rPr>
          <w:tab/>
        </w:r>
        <w:r w:rsidRPr="00971E6F">
          <w:rPr>
            <w:rStyle w:val="Hyperlink"/>
            <w:noProof/>
          </w:rPr>
          <w:t>Class Temportal Entity</w:t>
        </w:r>
        <w:r>
          <w:rPr>
            <w:noProof/>
            <w:webHidden/>
          </w:rPr>
          <w:tab/>
        </w:r>
        <w:r>
          <w:rPr>
            <w:noProof/>
            <w:webHidden/>
          </w:rPr>
          <w:fldChar w:fldCharType="begin"/>
        </w:r>
        <w:r>
          <w:rPr>
            <w:noProof/>
            <w:webHidden/>
          </w:rPr>
          <w:instrText xml:space="preserve"> PAGEREF _Toc463469809 \h </w:instrText>
        </w:r>
        <w:r>
          <w:rPr>
            <w:noProof/>
            <w:webHidden/>
          </w:rPr>
        </w:r>
        <w:r>
          <w:rPr>
            <w:noProof/>
            <w:webHidden/>
          </w:rPr>
          <w:fldChar w:fldCharType="separate"/>
        </w:r>
        <w:r>
          <w:rPr>
            <w:noProof/>
            <w:webHidden/>
          </w:rPr>
          <w:t>98</w:t>
        </w:r>
        <w:r>
          <w:rPr>
            <w:noProof/>
            <w:webHidden/>
          </w:rPr>
          <w:fldChar w:fldCharType="end"/>
        </w:r>
      </w:hyperlink>
    </w:p>
    <w:p w14:paraId="2147E063" w14:textId="04024CC2" w:rsidR="001C6946" w:rsidRDefault="001C6946">
      <w:pPr>
        <w:pStyle w:val="TOC3"/>
        <w:rPr>
          <w:rFonts w:asciiTheme="minorHAnsi" w:eastAsiaTheme="minorEastAsia" w:hAnsiTheme="minorHAnsi" w:cstheme="minorBidi"/>
          <w:noProof/>
          <w:sz w:val="22"/>
          <w:szCs w:val="22"/>
        </w:rPr>
      </w:pPr>
      <w:hyperlink w:anchor="_Toc463469810" w:history="1">
        <w:r w:rsidRPr="00971E6F">
          <w:rPr>
            <w:rStyle w:val="Hyperlink"/>
            <w:noProof/>
          </w:rPr>
          <w:t>6.15.9</w:t>
        </w:r>
        <w:r>
          <w:rPr>
            <w:rFonts w:asciiTheme="minorHAnsi" w:eastAsiaTheme="minorEastAsia" w:hAnsiTheme="minorHAnsi" w:cstheme="minorBidi"/>
            <w:noProof/>
            <w:sz w:val="22"/>
            <w:szCs w:val="22"/>
          </w:rPr>
          <w:tab/>
        </w:r>
        <w:r w:rsidRPr="00971E6F">
          <w:rPr>
            <w:rStyle w:val="Hyperlink"/>
            <w:noProof/>
          </w:rPr>
          <w:t>Class Thing</w:t>
        </w:r>
        <w:r>
          <w:rPr>
            <w:noProof/>
            <w:webHidden/>
          </w:rPr>
          <w:tab/>
        </w:r>
        <w:r>
          <w:rPr>
            <w:noProof/>
            <w:webHidden/>
          </w:rPr>
          <w:fldChar w:fldCharType="begin"/>
        </w:r>
        <w:r>
          <w:rPr>
            <w:noProof/>
            <w:webHidden/>
          </w:rPr>
          <w:instrText xml:space="preserve"> PAGEREF _Toc463469810 \h </w:instrText>
        </w:r>
        <w:r>
          <w:rPr>
            <w:noProof/>
            <w:webHidden/>
          </w:rPr>
        </w:r>
        <w:r>
          <w:rPr>
            <w:noProof/>
            <w:webHidden/>
          </w:rPr>
          <w:fldChar w:fldCharType="separate"/>
        </w:r>
        <w:r>
          <w:rPr>
            <w:noProof/>
            <w:webHidden/>
          </w:rPr>
          <w:t>98</w:t>
        </w:r>
        <w:r>
          <w:rPr>
            <w:noProof/>
            <w:webHidden/>
          </w:rPr>
          <w:fldChar w:fldCharType="end"/>
        </w:r>
      </w:hyperlink>
    </w:p>
    <w:p w14:paraId="5D77EFBC" w14:textId="4CD486D9" w:rsidR="001C6946" w:rsidRDefault="001C6946">
      <w:pPr>
        <w:pStyle w:val="TOC2"/>
        <w:rPr>
          <w:rFonts w:asciiTheme="minorHAnsi" w:eastAsiaTheme="minorEastAsia" w:hAnsiTheme="minorHAnsi" w:cstheme="minorBidi"/>
          <w:noProof/>
          <w:sz w:val="22"/>
          <w:szCs w:val="22"/>
        </w:rPr>
      </w:pPr>
      <w:hyperlink w:anchor="_Toc463469811" w:history="1">
        <w:r w:rsidRPr="00971E6F">
          <w:rPr>
            <w:rStyle w:val="Hyperlink"/>
            <w:noProof/>
          </w:rPr>
          <w:t>6.16</w:t>
        </w:r>
        <w:r>
          <w:rPr>
            <w:rFonts w:asciiTheme="minorHAnsi" w:eastAsiaTheme="minorEastAsia" w:hAnsiTheme="minorHAnsi" w:cstheme="minorBidi"/>
            <w:noProof/>
            <w:sz w:val="22"/>
            <w:szCs w:val="22"/>
          </w:rPr>
          <w:tab/>
        </w:r>
        <w:r w:rsidRPr="00971E6F">
          <w:rPr>
            <w:rStyle w:val="Hyperlink"/>
            <w:noProof/>
          </w:rPr>
          <w:t>SIMF Conceptual Model::Types</w:t>
        </w:r>
        <w:r>
          <w:rPr>
            <w:noProof/>
            <w:webHidden/>
          </w:rPr>
          <w:tab/>
        </w:r>
        <w:r>
          <w:rPr>
            <w:noProof/>
            <w:webHidden/>
          </w:rPr>
          <w:fldChar w:fldCharType="begin"/>
        </w:r>
        <w:r>
          <w:rPr>
            <w:noProof/>
            <w:webHidden/>
          </w:rPr>
          <w:instrText xml:space="preserve"> PAGEREF _Toc463469811 \h </w:instrText>
        </w:r>
        <w:r>
          <w:rPr>
            <w:noProof/>
            <w:webHidden/>
          </w:rPr>
        </w:r>
        <w:r>
          <w:rPr>
            <w:noProof/>
            <w:webHidden/>
          </w:rPr>
          <w:fldChar w:fldCharType="separate"/>
        </w:r>
        <w:r>
          <w:rPr>
            <w:noProof/>
            <w:webHidden/>
          </w:rPr>
          <w:t>100</w:t>
        </w:r>
        <w:r>
          <w:rPr>
            <w:noProof/>
            <w:webHidden/>
          </w:rPr>
          <w:fldChar w:fldCharType="end"/>
        </w:r>
      </w:hyperlink>
    </w:p>
    <w:p w14:paraId="5D34DADC" w14:textId="300D27A7" w:rsidR="001C6946" w:rsidRDefault="001C6946">
      <w:pPr>
        <w:pStyle w:val="TOC3"/>
        <w:rPr>
          <w:rFonts w:asciiTheme="minorHAnsi" w:eastAsiaTheme="minorEastAsia" w:hAnsiTheme="minorHAnsi" w:cstheme="minorBidi"/>
          <w:noProof/>
          <w:sz w:val="22"/>
          <w:szCs w:val="22"/>
        </w:rPr>
      </w:pPr>
      <w:hyperlink w:anchor="_Toc463469812" w:history="1">
        <w:r w:rsidRPr="00971E6F">
          <w:rPr>
            <w:rStyle w:val="Hyperlink"/>
            <w:noProof/>
          </w:rPr>
          <w:t>6.16.1</w:t>
        </w:r>
        <w:r>
          <w:rPr>
            <w:rFonts w:asciiTheme="minorHAnsi" w:eastAsiaTheme="minorEastAsia" w:hAnsiTheme="minorHAnsi" w:cstheme="minorBidi"/>
            <w:noProof/>
            <w:sz w:val="22"/>
            <w:szCs w:val="22"/>
          </w:rPr>
          <w:tab/>
        </w:r>
        <w:r w:rsidRPr="00971E6F">
          <w:rPr>
            <w:rStyle w:val="Hyperlink"/>
            <w:noProof/>
          </w:rPr>
          <w:t>Diagram: Type-instance</w:t>
        </w:r>
        <w:r>
          <w:rPr>
            <w:noProof/>
            <w:webHidden/>
          </w:rPr>
          <w:tab/>
        </w:r>
        <w:r>
          <w:rPr>
            <w:noProof/>
            <w:webHidden/>
          </w:rPr>
          <w:fldChar w:fldCharType="begin"/>
        </w:r>
        <w:r>
          <w:rPr>
            <w:noProof/>
            <w:webHidden/>
          </w:rPr>
          <w:instrText xml:space="preserve"> PAGEREF _Toc463469812 \h </w:instrText>
        </w:r>
        <w:r>
          <w:rPr>
            <w:noProof/>
            <w:webHidden/>
          </w:rPr>
        </w:r>
        <w:r>
          <w:rPr>
            <w:noProof/>
            <w:webHidden/>
          </w:rPr>
          <w:fldChar w:fldCharType="separate"/>
        </w:r>
        <w:r>
          <w:rPr>
            <w:noProof/>
            <w:webHidden/>
          </w:rPr>
          <w:t>100</w:t>
        </w:r>
        <w:r>
          <w:rPr>
            <w:noProof/>
            <w:webHidden/>
          </w:rPr>
          <w:fldChar w:fldCharType="end"/>
        </w:r>
      </w:hyperlink>
    </w:p>
    <w:p w14:paraId="4FBD0269" w14:textId="788F42E3" w:rsidR="001C6946" w:rsidRDefault="001C6946">
      <w:pPr>
        <w:pStyle w:val="TOC3"/>
        <w:rPr>
          <w:rFonts w:asciiTheme="minorHAnsi" w:eastAsiaTheme="minorEastAsia" w:hAnsiTheme="minorHAnsi" w:cstheme="minorBidi"/>
          <w:noProof/>
          <w:sz w:val="22"/>
          <w:szCs w:val="22"/>
        </w:rPr>
      </w:pPr>
      <w:hyperlink w:anchor="_Toc463469813" w:history="1">
        <w:r w:rsidRPr="00971E6F">
          <w:rPr>
            <w:rStyle w:val="Hyperlink"/>
            <w:noProof/>
          </w:rPr>
          <w:t>6.16.2</w:t>
        </w:r>
        <w:r>
          <w:rPr>
            <w:rFonts w:asciiTheme="minorHAnsi" w:eastAsiaTheme="minorEastAsia" w:hAnsiTheme="minorHAnsi" w:cstheme="minorBidi"/>
            <w:noProof/>
            <w:sz w:val="22"/>
            <w:szCs w:val="22"/>
          </w:rPr>
          <w:tab/>
        </w:r>
        <w:r w:rsidRPr="00971E6F">
          <w:rPr>
            <w:rStyle w:val="Hyperlink"/>
            <w:noProof/>
          </w:rPr>
          <w:t>Diagram: Types</w:t>
        </w:r>
        <w:r>
          <w:rPr>
            <w:noProof/>
            <w:webHidden/>
          </w:rPr>
          <w:tab/>
        </w:r>
        <w:r>
          <w:rPr>
            <w:noProof/>
            <w:webHidden/>
          </w:rPr>
          <w:fldChar w:fldCharType="begin"/>
        </w:r>
        <w:r>
          <w:rPr>
            <w:noProof/>
            <w:webHidden/>
          </w:rPr>
          <w:instrText xml:space="preserve"> PAGEREF _Toc463469813 \h </w:instrText>
        </w:r>
        <w:r>
          <w:rPr>
            <w:noProof/>
            <w:webHidden/>
          </w:rPr>
        </w:r>
        <w:r>
          <w:rPr>
            <w:noProof/>
            <w:webHidden/>
          </w:rPr>
          <w:fldChar w:fldCharType="separate"/>
        </w:r>
        <w:r>
          <w:rPr>
            <w:noProof/>
            <w:webHidden/>
          </w:rPr>
          <w:t>101</w:t>
        </w:r>
        <w:r>
          <w:rPr>
            <w:noProof/>
            <w:webHidden/>
          </w:rPr>
          <w:fldChar w:fldCharType="end"/>
        </w:r>
      </w:hyperlink>
    </w:p>
    <w:p w14:paraId="211263D7" w14:textId="4D283CA9" w:rsidR="001C6946" w:rsidRDefault="001C6946">
      <w:pPr>
        <w:pStyle w:val="TOC3"/>
        <w:rPr>
          <w:rFonts w:asciiTheme="minorHAnsi" w:eastAsiaTheme="minorEastAsia" w:hAnsiTheme="minorHAnsi" w:cstheme="minorBidi"/>
          <w:noProof/>
          <w:sz w:val="22"/>
          <w:szCs w:val="22"/>
        </w:rPr>
      </w:pPr>
      <w:hyperlink w:anchor="_Toc463469814" w:history="1">
        <w:r w:rsidRPr="00971E6F">
          <w:rPr>
            <w:rStyle w:val="Hyperlink"/>
            <w:noProof/>
          </w:rPr>
          <w:t>6.16.3</w:t>
        </w:r>
        <w:r>
          <w:rPr>
            <w:rFonts w:asciiTheme="minorHAnsi" w:eastAsiaTheme="minorEastAsia" w:hAnsiTheme="minorHAnsi" w:cstheme="minorBidi"/>
            <w:noProof/>
            <w:sz w:val="22"/>
            <w:szCs w:val="22"/>
          </w:rPr>
          <w:tab/>
        </w:r>
        <w:r w:rsidRPr="00971E6F">
          <w:rPr>
            <w:rStyle w:val="Hyperlink"/>
            <w:noProof/>
          </w:rPr>
          <w:t>Class Entity Type</w:t>
        </w:r>
        <w:r>
          <w:rPr>
            <w:noProof/>
            <w:webHidden/>
          </w:rPr>
          <w:tab/>
        </w:r>
        <w:r>
          <w:rPr>
            <w:noProof/>
            <w:webHidden/>
          </w:rPr>
          <w:fldChar w:fldCharType="begin"/>
        </w:r>
        <w:r>
          <w:rPr>
            <w:noProof/>
            <w:webHidden/>
          </w:rPr>
          <w:instrText xml:space="preserve"> PAGEREF _Toc463469814 \h </w:instrText>
        </w:r>
        <w:r>
          <w:rPr>
            <w:noProof/>
            <w:webHidden/>
          </w:rPr>
        </w:r>
        <w:r>
          <w:rPr>
            <w:noProof/>
            <w:webHidden/>
          </w:rPr>
          <w:fldChar w:fldCharType="separate"/>
        </w:r>
        <w:r>
          <w:rPr>
            <w:noProof/>
            <w:webHidden/>
          </w:rPr>
          <w:t>101</w:t>
        </w:r>
        <w:r>
          <w:rPr>
            <w:noProof/>
            <w:webHidden/>
          </w:rPr>
          <w:fldChar w:fldCharType="end"/>
        </w:r>
      </w:hyperlink>
    </w:p>
    <w:p w14:paraId="598D05F2" w14:textId="56C1FCA3" w:rsidR="001C6946" w:rsidRDefault="001C6946">
      <w:pPr>
        <w:pStyle w:val="TOC3"/>
        <w:rPr>
          <w:rFonts w:asciiTheme="minorHAnsi" w:eastAsiaTheme="minorEastAsia" w:hAnsiTheme="minorHAnsi" w:cstheme="minorBidi"/>
          <w:noProof/>
          <w:sz w:val="22"/>
          <w:szCs w:val="22"/>
        </w:rPr>
      </w:pPr>
      <w:hyperlink w:anchor="_Toc463469815" w:history="1">
        <w:r w:rsidRPr="00971E6F">
          <w:rPr>
            <w:rStyle w:val="Hyperlink"/>
            <w:noProof/>
          </w:rPr>
          <w:t>6.16.4</w:t>
        </w:r>
        <w:r>
          <w:rPr>
            <w:rFonts w:asciiTheme="minorHAnsi" w:eastAsiaTheme="minorEastAsia" w:hAnsiTheme="minorHAnsi" w:cstheme="minorBidi"/>
            <w:noProof/>
            <w:sz w:val="22"/>
            <w:szCs w:val="22"/>
          </w:rPr>
          <w:tab/>
        </w:r>
        <w:r w:rsidRPr="00971E6F">
          <w:rPr>
            <w:rStyle w:val="Hyperlink"/>
            <w:noProof/>
          </w:rPr>
          <w:t>Association Extent of Type</w:t>
        </w:r>
        <w:r>
          <w:rPr>
            <w:noProof/>
            <w:webHidden/>
          </w:rPr>
          <w:tab/>
        </w:r>
        <w:r>
          <w:rPr>
            <w:noProof/>
            <w:webHidden/>
          </w:rPr>
          <w:fldChar w:fldCharType="begin"/>
        </w:r>
        <w:r>
          <w:rPr>
            <w:noProof/>
            <w:webHidden/>
          </w:rPr>
          <w:instrText xml:space="preserve"> PAGEREF _Toc463469815 \h </w:instrText>
        </w:r>
        <w:r>
          <w:rPr>
            <w:noProof/>
            <w:webHidden/>
          </w:rPr>
        </w:r>
        <w:r>
          <w:rPr>
            <w:noProof/>
            <w:webHidden/>
          </w:rPr>
          <w:fldChar w:fldCharType="separate"/>
        </w:r>
        <w:r>
          <w:rPr>
            <w:noProof/>
            <w:webHidden/>
          </w:rPr>
          <w:t>101</w:t>
        </w:r>
        <w:r>
          <w:rPr>
            <w:noProof/>
            <w:webHidden/>
          </w:rPr>
          <w:fldChar w:fldCharType="end"/>
        </w:r>
      </w:hyperlink>
    </w:p>
    <w:p w14:paraId="122A02C3" w14:textId="09939DFF" w:rsidR="001C6946" w:rsidRDefault="001C6946">
      <w:pPr>
        <w:pStyle w:val="TOC3"/>
        <w:rPr>
          <w:rFonts w:asciiTheme="minorHAnsi" w:eastAsiaTheme="minorEastAsia" w:hAnsiTheme="minorHAnsi" w:cstheme="minorBidi"/>
          <w:noProof/>
          <w:sz w:val="22"/>
          <w:szCs w:val="22"/>
        </w:rPr>
      </w:pPr>
      <w:hyperlink w:anchor="_Toc463469816" w:history="1">
        <w:r w:rsidRPr="00971E6F">
          <w:rPr>
            <w:rStyle w:val="Hyperlink"/>
            <w:noProof/>
          </w:rPr>
          <w:t>6.16.5</w:t>
        </w:r>
        <w:r>
          <w:rPr>
            <w:rFonts w:asciiTheme="minorHAnsi" w:eastAsiaTheme="minorEastAsia" w:hAnsiTheme="minorHAnsi" w:cstheme="minorBidi"/>
            <w:noProof/>
            <w:sz w:val="22"/>
            <w:szCs w:val="22"/>
          </w:rPr>
          <w:tab/>
        </w:r>
        <w:r w:rsidRPr="00971E6F">
          <w:rPr>
            <w:rStyle w:val="Hyperlink"/>
            <w:noProof/>
          </w:rPr>
          <w:t>Class Facet</w:t>
        </w:r>
        <w:r>
          <w:rPr>
            <w:noProof/>
            <w:webHidden/>
          </w:rPr>
          <w:tab/>
        </w:r>
        <w:r>
          <w:rPr>
            <w:noProof/>
            <w:webHidden/>
          </w:rPr>
          <w:fldChar w:fldCharType="begin"/>
        </w:r>
        <w:r>
          <w:rPr>
            <w:noProof/>
            <w:webHidden/>
          </w:rPr>
          <w:instrText xml:space="preserve"> PAGEREF _Toc463469816 \h </w:instrText>
        </w:r>
        <w:r>
          <w:rPr>
            <w:noProof/>
            <w:webHidden/>
          </w:rPr>
        </w:r>
        <w:r>
          <w:rPr>
            <w:noProof/>
            <w:webHidden/>
          </w:rPr>
          <w:fldChar w:fldCharType="separate"/>
        </w:r>
        <w:r>
          <w:rPr>
            <w:noProof/>
            <w:webHidden/>
          </w:rPr>
          <w:t>102</w:t>
        </w:r>
        <w:r>
          <w:rPr>
            <w:noProof/>
            <w:webHidden/>
          </w:rPr>
          <w:fldChar w:fldCharType="end"/>
        </w:r>
      </w:hyperlink>
    </w:p>
    <w:p w14:paraId="70B8B141" w14:textId="7266F698" w:rsidR="001C6946" w:rsidRDefault="001C6946">
      <w:pPr>
        <w:pStyle w:val="TOC3"/>
        <w:rPr>
          <w:rFonts w:asciiTheme="minorHAnsi" w:eastAsiaTheme="minorEastAsia" w:hAnsiTheme="minorHAnsi" w:cstheme="minorBidi"/>
          <w:noProof/>
          <w:sz w:val="22"/>
          <w:szCs w:val="22"/>
        </w:rPr>
      </w:pPr>
      <w:hyperlink w:anchor="_Toc463469817" w:history="1">
        <w:r w:rsidRPr="00971E6F">
          <w:rPr>
            <w:rStyle w:val="Hyperlink"/>
            <w:noProof/>
          </w:rPr>
          <w:t>6.16.6</w:t>
        </w:r>
        <w:r>
          <w:rPr>
            <w:rFonts w:asciiTheme="minorHAnsi" w:eastAsiaTheme="minorEastAsia" w:hAnsiTheme="minorHAnsi" w:cstheme="minorBidi"/>
            <w:noProof/>
            <w:sz w:val="22"/>
            <w:szCs w:val="22"/>
          </w:rPr>
          <w:tab/>
        </w:r>
        <w:r w:rsidRPr="00971E6F">
          <w:rPr>
            <w:rStyle w:val="Hyperlink"/>
            <w:noProof/>
          </w:rPr>
          <w:t>Class Intersection Type</w:t>
        </w:r>
        <w:r>
          <w:rPr>
            <w:noProof/>
            <w:webHidden/>
          </w:rPr>
          <w:tab/>
        </w:r>
        <w:r>
          <w:rPr>
            <w:noProof/>
            <w:webHidden/>
          </w:rPr>
          <w:fldChar w:fldCharType="begin"/>
        </w:r>
        <w:r>
          <w:rPr>
            <w:noProof/>
            <w:webHidden/>
          </w:rPr>
          <w:instrText xml:space="preserve"> PAGEREF _Toc463469817 \h </w:instrText>
        </w:r>
        <w:r>
          <w:rPr>
            <w:noProof/>
            <w:webHidden/>
          </w:rPr>
        </w:r>
        <w:r>
          <w:rPr>
            <w:noProof/>
            <w:webHidden/>
          </w:rPr>
          <w:fldChar w:fldCharType="separate"/>
        </w:r>
        <w:r>
          <w:rPr>
            <w:noProof/>
            <w:webHidden/>
          </w:rPr>
          <w:t>102</w:t>
        </w:r>
        <w:r>
          <w:rPr>
            <w:noProof/>
            <w:webHidden/>
          </w:rPr>
          <w:fldChar w:fldCharType="end"/>
        </w:r>
      </w:hyperlink>
    </w:p>
    <w:p w14:paraId="7874F037" w14:textId="3A7EC2A0" w:rsidR="001C6946" w:rsidRDefault="001C6946">
      <w:pPr>
        <w:pStyle w:val="TOC3"/>
        <w:rPr>
          <w:rFonts w:asciiTheme="minorHAnsi" w:eastAsiaTheme="minorEastAsia" w:hAnsiTheme="minorHAnsi" w:cstheme="minorBidi"/>
          <w:noProof/>
          <w:sz w:val="22"/>
          <w:szCs w:val="22"/>
        </w:rPr>
      </w:pPr>
      <w:hyperlink w:anchor="_Toc463469818" w:history="1">
        <w:r w:rsidRPr="00971E6F">
          <w:rPr>
            <w:rStyle w:val="Hyperlink"/>
            <w:noProof/>
          </w:rPr>
          <w:t>6.16.7</w:t>
        </w:r>
        <w:r>
          <w:rPr>
            <w:rFonts w:asciiTheme="minorHAnsi" w:eastAsiaTheme="minorEastAsia" w:hAnsiTheme="minorHAnsi" w:cstheme="minorBidi"/>
            <w:noProof/>
            <w:sz w:val="22"/>
            <w:szCs w:val="22"/>
          </w:rPr>
          <w:tab/>
        </w:r>
        <w:r w:rsidRPr="00971E6F">
          <w:rPr>
            <w:rStyle w:val="Hyperlink"/>
            <w:noProof/>
          </w:rPr>
          <w:t>Class Phase</w:t>
        </w:r>
        <w:r>
          <w:rPr>
            <w:noProof/>
            <w:webHidden/>
          </w:rPr>
          <w:tab/>
        </w:r>
        <w:r>
          <w:rPr>
            <w:noProof/>
            <w:webHidden/>
          </w:rPr>
          <w:fldChar w:fldCharType="begin"/>
        </w:r>
        <w:r>
          <w:rPr>
            <w:noProof/>
            <w:webHidden/>
          </w:rPr>
          <w:instrText xml:space="preserve"> PAGEREF _Toc463469818 \h </w:instrText>
        </w:r>
        <w:r>
          <w:rPr>
            <w:noProof/>
            <w:webHidden/>
          </w:rPr>
        </w:r>
        <w:r>
          <w:rPr>
            <w:noProof/>
            <w:webHidden/>
          </w:rPr>
          <w:fldChar w:fldCharType="separate"/>
        </w:r>
        <w:r>
          <w:rPr>
            <w:noProof/>
            <w:webHidden/>
          </w:rPr>
          <w:t>102</w:t>
        </w:r>
        <w:r>
          <w:rPr>
            <w:noProof/>
            <w:webHidden/>
          </w:rPr>
          <w:fldChar w:fldCharType="end"/>
        </w:r>
      </w:hyperlink>
    </w:p>
    <w:p w14:paraId="39305382" w14:textId="4C6B4D62" w:rsidR="001C6946" w:rsidRDefault="001C6946">
      <w:pPr>
        <w:pStyle w:val="TOC3"/>
        <w:rPr>
          <w:rFonts w:asciiTheme="minorHAnsi" w:eastAsiaTheme="minorEastAsia" w:hAnsiTheme="minorHAnsi" w:cstheme="minorBidi"/>
          <w:noProof/>
          <w:sz w:val="22"/>
          <w:szCs w:val="22"/>
        </w:rPr>
      </w:pPr>
      <w:hyperlink w:anchor="_Toc463469819" w:history="1">
        <w:r w:rsidRPr="00971E6F">
          <w:rPr>
            <w:rStyle w:val="Hyperlink"/>
            <w:noProof/>
          </w:rPr>
          <w:t>6.16.8</w:t>
        </w:r>
        <w:r>
          <w:rPr>
            <w:rFonts w:asciiTheme="minorHAnsi" w:eastAsiaTheme="minorEastAsia" w:hAnsiTheme="minorHAnsi" w:cstheme="minorBidi"/>
            <w:noProof/>
            <w:sz w:val="22"/>
            <w:szCs w:val="22"/>
          </w:rPr>
          <w:tab/>
        </w:r>
        <w:r w:rsidRPr="00971E6F">
          <w:rPr>
            <w:rStyle w:val="Hyperlink"/>
            <w:noProof/>
          </w:rPr>
          <w:t>Class Role</w:t>
        </w:r>
        <w:r>
          <w:rPr>
            <w:noProof/>
            <w:webHidden/>
          </w:rPr>
          <w:tab/>
        </w:r>
        <w:r>
          <w:rPr>
            <w:noProof/>
            <w:webHidden/>
          </w:rPr>
          <w:fldChar w:fldCharType="begin"/>
        </w:r>
        <w:r>
          <w:rPr>
            <w:noProof/>
            <w:webHidden/>
          </w:rPr>
          <w:instrText xml:space="preserve"> PAGEREF _Toc463469819 \h </w:instrText>
        </w:r>
        <w:r>
          <w:rPr>
            <w:noProof/>
            <w:webHidden/>
          </w:rPr>
        </w:r>
        <w:r>
          <w:rPr>
            <w:noProof/>
            <w:webHidden/>
          </w:rPr>
          <w:fldChar w:fldCharType="separate"/>
        </w:r>
        <w:r>
          <w:rPr>
            <w:noProof/>
            <w:webHidden/>
          </w:rPr>
          <w:t>102</w:t>
        </w:r>
        <w:r>
          <w:rPr>
            <w:noProof/>
            <w:webHidden/>
          </w:rPr>
          <w:fldChar w:fldCharType="end"/>
        </w:r>
      </w:hyperlink>
    </w:p>
    <w:p w14:paraId="0E0080DD" w14:textId="6738209E" w:rsidR="001C6946" w:rsidRDefault="001C6946">
      <w:pPr>
        <w:pStyle w:val="TOC3"/>
        <w:rPr>
          <w:rFonts w:asciiTheme="minorHAnsi" w:eastAsiaTheme="minorEastAsia" w:hAnsiTheme="minorHAnsi" w:cstheme="minorBidi"/>
          <w:noProof/>
          <w:sz w:val="22"/>
          <w:szCs w:val="22"/>
        </w:rPr>
      </w:pPr>
      <w:hyperlink w:anchor="_Toc463469820" w:history="1">
        <w:r w:rsidRPr="00971E6F">
          <w:rPr>
            <w:rStyle w:val="Hyperlink"/>
            <w:noProof/>
          </w:rPr>
          <w:t>6.16.9</w:t>
        </w:r>
        <w:r>
          <w:rPr>
            <w:rFonts w:asciiTheme="minorHAnsi" w:eastAsiaTheme="minorEastAsia" w:hAnsiTheme="minorHAnsi" w:cstheme="minorBidi"/>
            <w:noProof/>
            <w:sz w:val="22"/>
            <w:szCs w:val="22"/>
          </w:rPr>
          <w:tab/>
        </w:r>
        <w:r w:rsidRPr="00971E6F">
          <w:rPr>
            <w:rStyle w:val="Hyperlink"/>
            <w:noProof/>
          </w:rPr>
          <w:t>Class Type</w:t>
        </w:r>
        <w:r>
          <w:rPr>
            <w:noProof/>
            <w:webHidden/>
          </w:rPr>
          <w:tab/>
        </w:r>
        <w:r>
          <w:rPr>
            <w:noProof/>
            <w:webHidden/>
          </w:rPr>
          <w:fldChar w:fldCharType="begin"/>
        </w:r>
        <w:r>
          <w:rPr>
            <w:noProof/>
            <w:webHidden/>
          </w:rPr>
          <w:instrText xml:space="preserve"> PAGEREF _Toc463469820 \h </w:instrText>
        </w:r>
        <w:r>
          <w:rPr>
            <w:noProof/>
            <w:webHidden/>
          </w:rPr>
        </w:r>
        <w:r>
          <w:rPr>
            <w:noProof/>
            <w:webHidden/>
          </w:rPr>
          <w:fldChar w:fldCharType="separate"/>
        </w:r>
        <w:r>
          <w:rPr>
            <w:noProof/>
            <w:webHidden/>
          </w:rPr>
          <w:t>103</w:t>
        </w:r>
        <w:r>
          <w:rPr>
            <w:noProof/>
            <w:webHidden/>
          </w:rPr>
          <w:fldChar w:fldCharType="end"/>
        </w:r>
      </w:hyperlink>
    </w:p>
    <w:p w14:paraId="445C6192" w14:textId="3CE77153" w:rsidR="001C6946" w:rsidRDefault="001C6946">
      <w:pPr>
        <w:pStyle w:val="TOC3"/>
        <w:rPr>
          <w:rFonts w:asciiTheme="minorHAnsi" w:eastAsiaTheme="minorEastAsia" w:hAnsiTheme="minorHAnsi" w:cstheme="minorBidi"/>
          <w:noProof/>
          <w:sz w:val="22"/>
          <w:szCs w:val="22"/>
        </w:rPr>
      </w:pPr>
      <w:hyperlink w:anchor="_Toc463469821" w:history="1">
        <w:r w:rsidRPr="00971E6F">
          <w:rPr>
            <w:rStyle w:val="Hyperlink"/>
            <w:noProof/>
          </w:rPr>
          <w:t>6.16.10</w:t>
        </w:r>
        <w:r>
          <w:rPr>
            <w:rFonts w:asciiTheme="minorHAnsi" w:eastAsiaTheme="minorEastAsia" w:hAnsiTheme="minorHAnsi" w:cstheme="minorBidi"/>
            <w:noProof/>
            <w:sz w:val="22"/>
            <w:szCs w:val="22"/>
          </w:rPr>
          <w:tab/>
        </w:r>
        <w:r w:rsidRPr="00971E6F">
          <w:rPr>
            <w:rStyle w:val="Hyperlink"/>
            <w:noProof/>
          </w:rPr>
          <w:t>Class Union Type</w:t>
        </w:r>
        <w:r>
          <w:rPr>
            <w:noProof/>
            <w:webHidden/>
          </w:rPr>
          <w:tab/>
        </w:r>
        <w:r>
          <w:rPr>
            <w:noProof/>
            <w:webHidden/>
          </w:rPr>
          <w:fldChar w:fldCharType="begin"/>
        </w:r>
        <w:r>
          <w:rPr>
            <w:noProof/>
            <w:webHidden/>
          </w:rPr>
          <w:instrText xml:space="preserve"> PAGEREF _Toc463469821 \h </w:instrText>
        </w:r>
        <w:r>
          <w:rPr>
            <w:noProof/>
            <w:webHidden/>
          </w:rPr>
        </w:r>
        <w:r>
          <w:rPr>
            <w:noProof/>
            <w:webHidden/>
          </w:rPr>
          <w:fldChar w:fldCharType="separate"/>
        </w:r>
        <w:r>
          <w:rPr>
            <w:noProof/>
            <w:webHidden/>
          </w:rPr>
          <w:t>103</w:t>
        </w:r>
        <w:r>
          <w:rPr>
            <w:noProof/>
            <w:webHidden/>
          </w:rPr>
          <w:fldChar w:fldCharType="end"/>
        </w:r>
      </w:hyperlink>
    </w:p>
    <w:p w14:paraId="2717FC3A" w14:textId="203DB6AD" w:rsidR="001C6946" w:rsidRDefault="001C6946">
      <w:pPr>
        <w:pStyle w:val="TOC2"/>
        <w:rPr>
          <w:rFonts w:asciiTheme="minorHAnsi" w:eastAsiaTheme="minorEastAsia" w:hAnsiTheme="minorHAnsi" w:cstheme="minorBidi"/>
          <w:noProof/>
          <w:sz w:val="22"/>
          <w:szCs w:val="22"/>
        </w:rPr>
      </w:pPr>
      <w:hyperlink w:anchor="_Toc463469822" w:history="1">
        <w:r w:rsidRPr="00971E6F">
          <w:rPr>
            <w:rStyle w:val="Hyperlink"/>
            <w:noProof/>
          </w:rPr>
          <w:t>6.17</w:t>
        </w:r>
        <w:r>
          <w:rPr>
            <w:rFonts w:asciiTheme="minorHAnsi" w:eastAsiaTheme="minorEastAsia" w:hAnsiTheme="minorHAnsi" w:cstheme="minorBidi"/>
            <w:noProof/>
            <w:sz w:val="22"/>
            <w:szCs w:val="22"/>
          </w:rPr>
          <w:tab/>
        </w:r>
        <w:r w:rsidRPr="00971E6F">
          <w:rPr>
            <w:rStyle w:val="Hyperlink"/>
            <w:noProof/>
          </w:rPr>
          <w:t>SIMF Conceptual Model::Values</w:t>
        </w:r>
        <w:r>
          <w:rPr>
            <w:noProof/>
            <w:webHidden/>
          </w:rPr>
          <w:tab/>
        </w:r>
        <w:r>
          <w:rPr>
            <w:noProof/>
            <w:webHidden/>
          </w:rPr>
          <w:fldChar w:fldCharType="begin"/>
        </w:r>
        <w:r>
          <w:rPr>
            <w:noProof/>
            <w:webHidden/>
          </w:rPr>
          <w:instrText xml:space="preserve"> PAGEREF _Toc463469822 \h </w:instrText>
        </w:r>
        <w:r>
          <w:rPr>
            <w:noProof/>
            <w:webHidden/>
          </w:rPr>
        </w:r>
        <w:r>
          <w:rPr>
            <w:noProof/>
            <w:webHidden/>
          </w:rPr>
          <w:fldChar w:fldCharType="separate"/>
        </w:r>
        <w:r>
          <w:rPr>
            <w:noProof/>
            <w:webHidden/>
          </w:rPr>
          <w:t>104</w:t>
        </w:r>
        <w:r>
          <w:rPr>
            <w:noProof/>
            <w:webHidden/>
          </w:rPr>
          <w:fldChar w:fldCharType="end"/>
        </w:r>
      </w:hyperlink>
    </w:p>
    <w:p w14:paraId="5E33FCE8" w14:textId="51114C17" w:rsidR="001C6946" w:rsidRDefault="001C6946">
      <w:pPr>
        <w:pStyle w:val="TOC3"/>
        <w:rPr>
          <w:rFonts w:asciiTheme="minorHAnsi" w:eastAsiaTheme="minorEastAsia" w:hAnsiTheme="minorHAnsi" w:cstheme="minorBidi"/>
          <w:noProof/>
          <w:sz w:val="22"/>
          <w:szCs w:val="22"/>
        </w:rPr>
      </w:pPr>
      <w:hyperlink w:anchor="_Toc463469823" w:history="1">
        <w:r w:rsidRPr="00971E6F">
          <w:rPr>
            <w:rStyle w:val="Hyperlink"/>
            <w:noProof/>
          </w:rPr>
          <w:t>6.17.1</w:t>
        </w:r>
        <w:r>
          <w:rPr>
            <w:rFonts w:asciiTheme="minorHAnsi" w:eastAsiaTheme="minorEastAsia" w:hAnsiTheme="minorHAnsi" w:cstheme="minorBidi"/>
            <w:noProof/>
            <w:sz w:val="22"/>
            <w:szCs w:val="22"/>
          </w:rPr>
          <w:tab/>
        </w:r>
        <w:r w:rsidRPr="00971E6F">
          <w:rPr>
            <w:rStyle w:val="Hyperlink"/>
            <w:noProof/>
          </w:rPr>
          <w:t>Diagram: Values</w:t>
        </w:r>
        <w:r>
          <w:rPr>
            <w:noProof/>
            <w:webHidden/>
          </w:rPr>
          <w:tab/>
        </w:r>
        <w:r>
          <w:rPr>
            <w:noProof/>
            <w:webHidden/>
          </w:rPr>
          <w:fldChar w:fldCharType="begin"/>
        </w:r>
        <w:r>
          <w:rPr>
            <w:noProof/>
            <w:webHidden/>
          </w:rPr>
          <w:instrText xml:space="preserve"> PAGEREF _Toc463469823 \h </w:instrText>
        </w:r>
        <w:r>
          <w:rPr>
            <w:noProof/>
            <w:webHidden/>
          </w:rPr>
        </w:r>
        <w:r>
          <w:rPr>
            <w:noProof/>
            <w:webHidden/>
          </w:rPr>
          <w:fldChar w:fldCharType="separate"/>
        </w:r>
        <w:r>
          <w:rPr>
            <w:noProof/>
            <w:webHidden/>
          </w:rPr>
          <w:t>105</w:t>
        </w:r>
        <w:r>
          <w:rPr>
            <w:noProof/>
            <w:webHidden/>
          </w:rPr>
          <w:fldChar w:fldCharType="end"/>
        </w:r>
      </w:hyperlink>
    </w:p>
    <w:p w14:paraId="0B7A4732" w14:textId="058E097D" w:rsidR="001C6946" w:rsidRDefault="001C6946">
      <w:pPr>
        <w:pStyle w:val="TOC3"/>
        <w:rPr>
          <w:rFonts w:asciiTheme="minorHAnsi" w:eastAsiaTheme="minorEastAsia" w:hAnsiTheme="minorHAnsi" w:cstheme="minorBidi"/>
          <w:noProof/>
          <w:sz w:val="22"/>
          <w:szCs w:val="22"/>
        </w:rPr>
      </w:pPr>
      <w:hyperlink w:anchor="_Toc463469824" w:history="1">
        <w:r w:rsidRPr="00971E6F">
          <w:rPr>
            <w:rStyle w:val="Hyperlink"/>
            <w:noProof/>
          </w:rPr>
          <w:t>6.17.2</w:t>
        </w:r>
        <w:r>
          <w:rPr>
            <w:rFonts w:asciiTheme="minorHAnsi" w:eastAsiaTheme="minorEastAsia" w:hAnsiTheme="minorHAnsi" w:cstheme="minorBidi"/>
            <w:noProof/>
            <w:sz w:val="22"/>
            <w:szCs w:val="22"/>
          </w:rPr>
          <w:tab/>
        </w:r>
        <w:r w:rsidRPr="00971E6F">
          <w:rPr>
            <w:rStyle w:val="Hyperlink"/>
            <w:noProof/>
          </w:rPr>
          <w:t>Class Base Unit Type</w:t>
        </w:r>
        <w:r>
          <w:rPr>
            <w:noProof/>
            <w:webHidden/>
          </w:rPr>
          <w:tab/>
        </w:r>
        <w:r>
          <w:rPr>
            <w:noProof/>
            <w:webHidden/>
          </w:rPr>
          <w:fldChar w:fldCharType="begin"/>
        </w:r>
        <w:r>
          <w:rPr>
            <w:noProof/>
            <w:webHidden/>
          </w:rPr>
          <w:instrText xml:space="preserve"> PAGEREF _Toc463469824 \h </w:instrText>
        </w:r>
        <w:r>
          <w:rPr>
            <w:noProof/>
            <w:webHidden/>
          </w:rPr>
        </w:r>
        <w:r>
          <w:rPr>
            <w:noProof/>
            <w:webHidden/>
          </w:rPr>
          <w:fldChar w:fldCharType="separate"/>
        </w:r>
        <w:r>
          <w:rPr>
            <w:noProof/>
            <w:webHidden/>
          </w:rPr>
          <w:t>105</w:t>
        </w:r>
        <w:r>
          <w:rPr>
            <w:noProof/>
            <w:webHidden/>
          </w:rPr>
          <w:fldChar w:fldCharType="end"/>
        </w:r>
      </w:hyperlink>
    </w:p>
    <w:p w14:paraId="6D0A06C1" w14:textId="6F42DE24" w:rsidR="001C6946" w:rsidRDefault="001C6946">
      <w:pPr>
        <w:pStyle w:val="TOC3"/>
        <w:rPr>
          <w:rFonts w:asciiTheme="minorHAnsi" w:eastAsiaTheme="minorEastAsia" w:hAnsiTheme="minorHAnsi" w:cstheme="minorBidi"/>
          <w:noProof/>
          <w:sz w:val="22"/>
          <w:szCs w:val="22"/>
        </w:rPr>
      </w:pPr>
      <w:hyperlink w:anchor="_Toc463469825" w:history="1">
        <w:r w:rsidRPr="00971E6F">
          <w:rPr>
            <w:rStyle w:val="Hyperlink"/>
            <w:noProof/>
          </w:rPr>
          <w:t>6.17.3</w:t>
        </w:r>
        <w:r>
          <w:rPr>
            <w:rFonts w:asciiTheme="minorHAnsi" w:eastAsiaTheme="minorEastAsia" w:hAnsiTheme="minorHAnsi" w:cstheme="minorBidi"/>
            <w:noProof/>
            <w:sz w:val="22"/>
            <w:szCs w:val="22"/>
          </w:rPr>
          <w:tab/>
        </w:r>
        <w:r w:rsidRPr="00971E6F">
          <w:rPr>
            <w:rStyle w:val="Hyperlink"/>
            <w:noProof/>
          </w:rPr>
          <w:t>Class Quantity kind</w:t>
        </w:r>
        <w:r>
          <w:rPr>
            <w:noProof/>
            <w:webHidden/>
          </w:rPr>
          <w:tab/>
        </w:r>
        <w:r>
          <w:rPr>
            <w:noProof/>
            <w:webHidden/>
          </w:rPr>
          <w:fldChar w:fldCharType="begin"/>
        </w:r>
        <w:r>
          <w:rPr>
            <w:noProof/>
            <w:webHidden/>
          </w:rPr>
          <w:instrText xml:space="preserve"> PAGEREF _Toc463469825 \h </w:instrText>
        </w:r>
        <w:r>
          <w:rPr>
            <w:noProof/>
            <w:webHidden/>
          </w:rPr>
        </w:r>
        <w:r>
          <w:rPr>
            <w:noProof/>
            <w:webHidden/>
          </w:rPr>
          <w:fldChar w:fldCharType="separate"/>
        </w:r>
        <w:r>
          <w:rPr>
            <w:noProof/>
            <w:webHidden/>
          </w:rPr>
          <w:t>106</w:t>
        </w:r>
        <w:r>
          <w:rPr>
            <w:noProof/>
            <w:webHidden/>
          </w:rPr>
          <w:fldChar w:fldCharType="end"/>
        </w:r>
      </w:hyperlink>
    </w:p>
    <w:p w14:paraId="34B1FFCB" w14:textId="3FB9F699" w:rsidR="001C6946" w:rsidRDefault="001C6946">
      <w:pPr>
        <w:pStyle w:val="TOC3"/>
        <w:rPr>
          <w:rFonts w:asciiTheme="minorHAnsi" w:eastAsiaTheme="minorEastAsia" w:hAnsiTheme="minorHAnsi" w:cstheme="minorBidi"/>
          <w:noProof/>
          <w:sz w:val="22"/>
          <w:szCs w:val="22"/>
        </w:rPr>
      </w:pPr>
      <w:hyperlink w:anchor="_Toc463469826" w:history="1">
        <w:r w:rsidRPr="00971E6F">
          <w:rPr>
            <w:rStyle w:val="Hyperlink"/>
            <w:noProof/>
          </w:rPr>
          <w:t>6.17.4</w:t>
        </w:r>
        <w:r>
          <w:rPr>
            <w:rFonts w:asciiTheme="minorHAnsi" w:eastAsiaTheme="minorEastAsia" w:hAnsiTheme="minorHAnsi" w:cstheme="minorBidi"/>
            <w:noProof/>
            <w:sz w:val="22"/>
            <w:szCs w:val="22"/>
          </w:rPr>
          <w:tab/>
        </w:r>
        <w:r w:rsidRPr="00971E6F">
          <w:rPr>
            <w:rStyle w:val="Hyperlink"/>
            <w:noProof/>
          </w:rPr>
          <w:t>Class Quantity Value</w:t>
        </w:r>
        <w:r>
          <w:rPr>
            <w:noProof/>
            <w:webHidden/>
          </w:rPr>
          <w:tab/>
        </w:r>
        <w:r>
          <w:rPr>
            <w:noProof/>
            <w:webHidden/>
          </w:rPr>
          <w:fldChar w:fldCharType="begin"/>
        </w:r>
        <w:r>
          <w:rPr>
            <w:noProof/>
            <w:webHidden/>
          </w:rPr>
          <w:instrText xml:space="preserve"> PAGEREF _Toc463469826 \h </w:instrText>
        </w:r>
        <w:r>
          <w:rPr>
            <w:noProof/>
            <w:webHidden/>
          </w:rPr>
        </w:r>
        <w:r>
          <w:rPr>
            <w:noProof/>
            <w:webHidden/>
          </w:rPr>
          <w:fldChar w:fldCharType="separate"/>
        </w:r>
        <w:r>
          <w:rPr>
            <w:noProof/>
            <w:webHidden/>
          </w:rPr>
          <w:t>106</w:t>
        </w:r>
        <w:r>
          <w:rPr>
            <w:noProof/>
            <w:webHidden/>
          </w:rPr>
          <w:fldChar w:fldCharType="end"/>
        </w:r>
      </w:hyperlink>
    </w:p>
    <w:p w14:paraId="2BAED4F5" w14:textId="76EEEE28" w:rsidR="001C6946" w:rsidRDefault="001C6946">
      <w:pPr>
        <w:pStyle w:val="TOC3"/>
        <w:rPr>
          <w:rFonts w:asciiTheme="minorHAnsi" w:eastAsiaTheme="minorEastAsia" w:hAnsiTheme="minorHAnsi" w:cstheme="minorBidi"/>
          <w:noProof/>
          <w:sz w:val="22"/>
          <w:szCs w:val="22"/>
        </w:rPr>
      </w:pPr>
      <w:hyperlink w:anchor="_Toc463469827" w:history="1">
        <w:r w:rsidRPr="00971E6F">
          <w:rPr>
            <w:rStyle w:val="Hyperlink"/>
            <w:noProof/>
          </w:rPr>
          <w:t>6.17.5</w:t>
        </w:r>
        <w:r>
          <w:rPr>
            <w:rFonts w:asciiTheme="minorHAnsi" w:eastAsiaTheme="minorEastAsia" w:hAnsiTheme="minorHAnsi" w:cstheme="minorBidi"/>
            <w:noProof/>
            <w:sz w:val="22"/>
            <w:szCs w:val="22"/>
          </w:rPr>
          <w:tab/>
        </w:r>
        <w:r w:rsidRPr="00971E6F">
          <w:rPr>
            <w:rStyle w:val="Hyperlink"/>
            <w:noProof/>
          </w:rPr>
          <w:t>Association Referenced System of Units</w:t>
        </w:r>
        <w:r>
          <w:rPr>
            <w:noProof/>
            <w:webHidden/>
          </w:rPr>
          <w:tab/>
        </w:r>
        <w:r>
          <w:rPr>
            <w:noProof/>
            <w:webHidden/>
          </w:rPr>
          <w:fldChar w:fldCharType="begin"/>
        </w:r>
        <w:r>
          <w:rPr>
            <w:noProof/>
            <w:webHidden/>
          </w:rPr>
          <w:instrText xml:space="preserve"> PAGEREF _Toc463469827 \h </w:instrText>
        </w:r>
        <w:r>
          <w:rPr>
            <w:noProof/>
            <w:webHidden/>
          </w:rPr>
        </w:r>
        <w:r>
          <w:rPr>
            <w:noProof/>
            <w:webHidden/>
          </w:rPr>
          <w:fldChar w:fldCharType="separate"/>
        </w:r>
        <w:r>
          <w:rPr>
            <w:noProof/>
            <w:webHidden/>
          </w:rPr>
          <w:t>106</w:t>
        </w:r>
        <w:r>
          <w:rPr>
            <w:noProof/>
            <w:webHidden/>
          </w:rPr>
          <w:fldChar w:fldCharType="end"/>
        </w:r>
      </w:hyperlink>
    </w:p>
    <w:p w14:paraId="6D2C760C" w14:textId="60CD03FF" w:rsidR="001C6946" w:rsidRDefault="001C6946">
      <w:pPr>
        <w:pStyle w:val="TOC3"/>
        <w:rPr>
          <w:rFonts w:asciiTheme="minorHAnsi" w:eastAsiaTheme="minorEastAsia" w:hAnsiTheme="minorHAnsi" w:cstheme="minorBidi"/>
          <w:noProof/>
          <w:sz w:val="22"/>
          <w:szCs w:val="22"/>
        </w:rPr>
      </w:pPr>
      <w:hyperlink w:anchor="_Toc463469828" w:history="1">
        <w:r w:rsidRPr="00971E6F">
          <w:rPr>
            <w:rStyle w:val="Hyperlink"/>
            <w:noProof/>
          </w:rPr>
          <w:t>6.17.6</w:t>
        </w:r>
        <w:r>
          <w:rPr>
            <w:rFonts w:asciiTheme="minorHAnsi" w:eastAsiaTheme="minorEastAsia" w:hAnsiTheme="minorHAnsi" w:cstheme="minorBidi"/>
            <w:noProof/>
            <w:sz w:val="22"/>
            <w:szCs w:val="22"/>
          </w:rPr>
          <w:tab/>
        </w:r>
        <w:r w:rsidRPr="00971E6F">
          <w:rPr>
            <w:rStyle w:val="Hyperlink"/>
            <w:noProof/>
          </w:rPr>
          <w:t>Class Structured Value</w:t>
        </w:r>
        <w:r>
          <w:rPr>
            <w:noProof/>
            <w:webHidden/>
          </w:rPr>
          <w:tab/>
        </w:r>
        <w:r>
          <w:rPr>
            <w:noProof/>
            <w:webHidden/>
          </w:rPr>
          <w:fldChar w:fldCharType="begin"/>
        </w:r>
        <w:r>
          <w:rPr>
            <w:noProof/>
            <w:webHidden/>
          </w:rPr>
          <w:instrText xml:space="preserve"> PAGEREF _Toc463469828 \h </w:instrText>
        </w:r>
        <w:r>
          <w:rPr>
            <w:noProof/>
            <w:webHidden/>
          </w:rPr>
        </w:r>
        <w:r>
          <w:rPr>
            <w:noProof/>
            <w:webHidden/>
          </w:rPr>
          <w:fldChar w:fldCharType="separate"/>
        </w:r>
        <w:r>
          <w:rPr>
            <w:noProof/>
            <w:webHidden/>
          </w:rPr>
          <w:t>107</w:t>
        </w:r>
        <w:r>
          <w:rPr>
            <w:noProof/>
            <w:webHidden/>
          </w:rPr>
          <w:fldChar w:fldCharType="end"/>
        </w:r>
      </w:hyperlink>
    </w:p>
    <w:p w14:paraId="5DB9894B" w14:textId="035B86E0" w:rsidR="001C6946" w:rsidRDefault="001C6946">
      <w:pPr>
        <w:pStyle w:val="TOC3"/>
        <w:rPr>
          <w:rFonts w:asciiTheme="minorHAnsi" w:eastAsiaTheme="minorEastAsia" w:hAnsiTheme="minorHAnsi" w:cstheme="minorBidi"/>
          <w:noProof/>
          <w:sz w:val="22"/>
          <w:szCs w:val="22"/>
        </w:rPr>
      </w:pPr>
      <w:hyperlink w:anchor="_Toc463469829" w:history="1">
        <w:r w:rsidRPr="00971E6F">
          <w:rPr>
            <w:rStyle w:val="Hyperlink"/>
            <w:noProof/>
          </w:rPr>
          <w:t>6.17.7</w:t>
        </w:r>
        <w:r>
          <w:rPr>
            <w:rFonts w:asciiTheme="minorHAnsi" w:eastAsiaTheme="minorEastAsia" w:hAnsiTheme="minorHAnsi" w:cstheme="minorBidi"/>
            <w:noProof/>
            <w:sz w:val="22"/>
            <w:szCs w:val="22"/>
          </w:rPr>
          <w:tab/>
        </w:r>
        <w:r w:rsidRPr="00971E6F">
          <w:rPr>
            <w:rStyle w:val="Hyperlink"/>
            <w:noProof/>
          </w:rPr>
          <w:t>Class Structured Value Type</w:t>
        </w:r>
        <w:r>
          <w:rPr>
            <w:noProof/>
            <w:webHidden/>
          </w:rPr>
          <w:tab/>
        </w:r>
        <w:r>
          <w:rPr>
            <w:noProof/>
            <w:webHidden/>
          </w:rPr>
          <w:fldChar w:fldCharType="begin"/>
        </w:r>
        <w:r>
          <w:rPr>
            <w:noProof/>
            <w:webHidden/>
          </w:rPr>
          <w:instrText xml:space="preserve"> PAGEREF _Toc463469829 \h </w:instrText>
        </w:r>
        <w:r>
          <w:rPr>
            <w:noProof/>
            <w:webHidden/>
          </w:rPr>
        </w:r>
        <w:r>
          <w:rPr>
            <w:noProof/>
            <w:webHidden/>
          </w:rPr>
          <w:fldChar w:fldCharType="separate"/>
        </w:r>
        <w:r>
          <w:rPr>
            <w:noProof/>
            <w:webHidden/>
          </w:rPr>
          <w:t>107</w:t>
        </w:r>
        <w:r>
          <w:rPr>
            <w:noProof/>
            <w:webHidden/>
          </w:rPr>
          <w:fldChar w:fldCharType="end"/>
        </w:r>
      </w:hyperlink>
    </w:p>
    <w:p w14:paraId="31D4E17B" w14:textId="6A35759D" w:rsidR="001C6946" w:rsidRDefault="001C6946">
      <w:pPr>
        <w:pStyle w:val="TOC3"/>
        <w:rPr>
          <w:rFonts w:asciiTheme="minorHAnsi" w:eastAsiaTheme="minorEastAsia" w:hAnsiTheme="minorHAnsi" w:cstheme="minorBidi"/>
          <w:noProof/>
          <w:sz w:val="22"/>
          <w:szCs w:val="22"/>
        </w:rPr>
      </w:pPr>
      <w:hyperlink w:anchor="_Toc463469830" w:history="1">
        <w:r w:rsidRPr="00971E6F">
          <w:rPr>
            <w:rStyle w:val="Hyperlink"/>
            <w:noProof/>
          </w:rPr>
          <w:t>6.17.8</w:t>
        </w:r>
        <w:r>
          <w:rPr>
            <w:rFonts w:asciiTheme="minorHAnsi" w:eastAsiaTheme="minorEastAsia" w:hAnsiTheme="minorHAnsi" w:cstheme="minorBidi"/>
            <w:noProof/>
            <w:sz w:val="22"/>
            <w:szCs w:val="22"/>
          </w:rPr>
          <w:tab/>
        </w:r>
        <w:r w:rsidRPr="00971E6F">
          <w:rPr>
            <w:rStyle w:val="Hyperlink"/>
            <w:noProof/>
          </w:rPr>
          <w:t>Class System of Units</w:t>
        </w:r>
        <w:r>
          <w:rPr>
            <w:noProof/>
            <w:webHidden/>
          </w:rPr>
          <w:tab/>
        </w:r>
        <w:r>
          <w:rPr>
            <w:noProof/>
            <w:webHidden/>
          </w:rPr>
          <w:fldChar w:fldCharType="begin"/>
        </w:r>
        <w:r>
          <w:rPr>
            <w:noProof/>
            <w:webHidden/>
          </w:rPr>
          <w:instrText xml:space="preserve"> PAGEREF _Toc463469830 \h </w:instrText>
        </w:r>
        <w:r>
          <w:rPr>
            <w:noProof/>
            <w:webHidden/>
          </w:rPr>
        </w:r>
        <w:r>
          <w:rPr>
            <w:noProof/>
            <w:webHidden/>
          </w:rPr>
          <w:fldChar w:fldCharType="separate"/>
        </w:r>
        <w:r>
          <w:rPr>
            <w:noProof/>
            <w:webHidden/>
          </w:rPr>
          <w:t>107</w:t>
        </w:r>
        <w:r>
          <w:rPr>
            <w:noProof/>
            <w:webHidden/>
          </w:rPr>
          <w:fldChar w:fldCharType="end"/>
        </w:r>
      </w:hyperlink>
    </w:p>
    <w:p w14:paraId="4EDB005A" w14:textId="2E82F479" w:rsidR="001C6946" w:rsidRDefault="001C6946">
      <w:pPr>
        <w:pStyle w:val="TOC3"/>
        <w:rPr>
          <w:rFonts w:asciiTheme="minorHAnsi" w:eastAsiaTheme="minorEastAsia" w:hAnsiTheme="minorHAnsi" w:cstheme="minorBidi"/>
          <w:noProof/>
          <w:sz w:val="22"/>
          <w:szCs w:val="22"/>
        </w:rPr>
      </w:pPr>
      <w:hyperlink w:anchor="_Toc463469831" w:history="1">
        <w:r w:rsidRPr="00971E6F">
          <w:rPr>
            <w:rStyle w:val="Hyperlink"/>
            <w:noProof/>
          </w:rPr>
          <w:t>6.17.9</w:t>
        </w:r>
        <w:r>
          <w:rPr>
            <w:rFonts w:asciiTheme="minorHAnsi" w:eastAsiaTheme="minorEastAsia" w:hAnsiTheme="minorHAnsi" w:cstheme="minorBidi"/>
            <w:noProof/>
            <w:sz w:val="22"/>
            <w:szCs w:val="22"/>
          </w:rPr>
          <w:tab/>
        </w:r>
        <w:r w:rsidRPr="00971E6F">
          <w:rPr>
            <w:rStyle w:val="Hyperlink"/>
            <w:noProof/>
          </w:rPr>
          <w:t>Class Unit Type</w:t>
        </w:r>
        <w:r>
          <w:rPr>
            <w:noProof/>
            <w:webHidden/>
          </w:rPr>
          <w:tab/>
        </w:r>
        <w:r>
          <w:rPr>
            <w:noProof/>
            <w:webHidden/>
          </w:rPr>
          <w:fldChar w:fldCharType="begin"/>
        </w:r>
        <w:r>
          <w:rPr>
            <w:noProof/>
            <w:webHidden/>
          </w:rPr>
          <w:instrText xml:space="preserve"> PAGEREF _Toc463469831 \h </w:instrText>
        </w:r>
        <w:r>
          <w:rPr>
            <w:noProof/>
            <w:webHidden/>
          </w:rPr>
        </w:r>
        <w:r>
          <w:rPr>
            <w:noProof/>
            <w:webHidden/>
          </w:rPr>
          <w:fldChar w:fldCharType="separate"/>
        </w:r>
        <w:r>
          <w:rPr>
            <w:noProof/>
            <w:webHidden/>
          </w:rPr>
          <w:t>107</w:t>
        </w:r>
        <w:r>
          <w:rPr>
            <w:noProof/>
            <w:webHidden/>
          </w:rPr>
          <w:fldChar w:fldCharType="end"/>
        </w:r>
      </w:hyperlink>
    </w:p>
    <w:p w14:paraId="42A96046" w14:textId="778BF393" w:rsidR="001C6946" w:rsidRDefault="001C6946">
      <w:pPr>
        <w:pStyle w:val="TOC3"/>
        <w:rPr>
          <w:rFonts w:asciiTheme="minorHAnsi" w:eastAsiaTheme="minorEastAsia" w:hAnsiTheme="minorHAnsi" w:cstheme="minorBidi"/>
          <w:noProof/>
          <w:sz w:val="22"/>
          <w:szCs w:val="22"/>
        </w:rPr>
      </w:pPr>
      <w:hyperlink w:anchor="_Toc463469832" w:history="1">
        <w:r w:rsidRPr="00971E6F">
          <w:rPr>
            <w:rStyle w:val="Hyperlink"/>
            <w:noProof/>
          </w:rPr>
          <w:t>6.17.10</w:t>
        </w:r>
        <w:r>
          <w:rPr>
            <w:rFonts w:asciiTheme="minorHAnsi" w:eastAsiaTheme="minorEastAsia" w:hAnsiTheme="minorHAnsi" w:cstheme="minorBidi"/>
            <w:noProof/>
            <w:sz w:val="22"/>
            <w:szCs w:val="22"/>
          </w:rPr>
          <w:tab/>
        </w:r>
        <w:r w:rsidRPr="00971E6F">
          <w:rPr>
            <w:rStyle w:val="Hyperlink"/>
            <w:noProof/>
          </w:rPr>
          <w:t>Class Value</w:t>
        </w:r>
        <w:r>
          <w:rPr>
            <w:noProof/>
            <w:webHidden/>
          </w:rPr>
          <w:tab/>
        </w:r>
        <w:r>
          <w:rPr>
            <w:noProof/>
            <w:webHidden/>
          </w:rPr>
          <w:fldChar w:fldCharType="begin"/>
        </w:r>
        <w:r>
          <w:rPr>
            <w:noProof/>
            <w:webHidden/>
          </w:rPr>
          <w:instrText xml:space="preserve"> PAGEREF _Toc463469832 \h </w:instrText>
        </w:r>
        <w:r>
          <w:rPr>
            <w:noProof/>
            <w:webHidden/>
          </w:rPr>
        </w:r>
        <w:r>
          <w:rPr>
            <w:noProof/>
            <w:webHidden/>
          </w:rPr>
          <w:fldChar w:fldCharType="separate"/>
        </w:r>
        <w:r>
          <w:rPr>
            <w:noProof/>
            <w:webHidden/>
          </w:rPr>
          <w:t>108</w:t>
        </w:r>
        <w:r>
          <w:rPr>
            <w:noProof/>
            <w:webHidden/>
          </w:rPr>
          <w:fldChar w:fldCharType="end"/>
        </w:r>
      </w:hyperlink>
    </w:p>
    <w:p w14:paraId="76DF46A0" w14:textId="26C4706C" w:rsidR="001C6946" w:rsidRDefault="001C6946">
      <w:pPr>
        <w:pStyle w:val="TOC3"/>
        <w:rPr>
          <w:rFonts w:asciiTheme="minorHAnsi" w:eastAsiaTheme="minorEastAsia" w:hAnsiTheme="minorHAnsi" w:cstheme="minorBidi"/>
          <w:noProof/>
          <w:sz w:val="22"/>
          <w:szCs w:val="22"/>
        </w:rPr>
      </w:pPr>
      <w:hyperlink w:anchor="_Toc463469833" w:history="1">
        <w:r w:rsidRPr="00971E6F">
          <w:rPr>
            <w:rStyle w:val="Hyperlink"/>
            <w:noProof/>
          </w:rPr>
          <w:t>6.17.11</w:t>
        </w:r>
        <w:r>
          <w:rPr>
            <w:rFonts w:asciiTheme="minorHAnsi" w:eastAsiaTheme="minorEastAsia" w:hAnsiTheme="minorHAnsi" w:cstheme="minorBidi"/>
            <w:noProof/>
            <w:sz w:val="22"/>
            <w:szCs w:val="22"/>
          </w:rPr>
          <w:tab/>
        </w:r>
        <w:r w:rsidRPr="00971E6F">
          <w:rPr>
            <w:rStyle w:val="Hyperlink"/>
            <w:noProof/>
          </w:rPr>
          <w:t>Class Value Type</w:t>
        </w:r>
        <w:r>
          <w:rPr>
            <w:noProof/>
            <w:webHidden/>
          </w:rPr>
          <w:tab/>
        </w:r>
        <w:r>
          <w:rPr>
            <w:noProof/>
            <w:webHidden/>
          </w:rPr>
          <w:fldChar w:fldCharType="begin"/>
        </w:r>
        <w:r>
          <w:rPr>
            <w:noProof/>
            <w:webHidden/>
          </w:rPr>
          <w:instrText xml:space="preserve"> PAGEREF _Toc463469833 \h </w:instrText>
        </w:r>
        <w:r>
          <w:rPr>
            <w:noProof/>
            <w:webHidden/>
          </w:rPr>
        </w:r>
        <w:r>
          <w:rPr>
            <w:noProof/>
            <w:webHidden/>
          </w:rPr>
          <w:fldChar w:fldCharType="separate"/>
        </w:r>
        <w:r>
          <w:rPr>
            <w:noProof/>
            <w:webHidden/>
          </w:rPr>
          <w:t>108</w:t>
        </w:r>
        <w:r>
          <w:rPr>
            <w:noProof/>
            <w:webHidden/>
          </w:rPr>
          <w:fldChar w:fldCharType="end"/>
        </w:r>
      </w:hyperlink>
    </w:p>
    <w:p w14:paraId="6EA56939" w14:textId="1DF89212" w:rsidR="001C6946" w:rsidRDefault="001C6946">
      <w:pPr>
        <w:pStyle w:val="TOC1"/>
        <w:tabs>
          <w:tab w:val="left" w:pos="1512"/>
        </w:tabs>
        <w:rPr>
          <w:rFonts w:asciiTheme="minorHAnsi" w:eastAsiaTheme="minorEastAsia" w:hAnsiTheme="minorHAnsi" w:cstheme="minorBidi"/>
          <w:noProof/>
          <w:sz w:val="22"/>
          <w:szCs w:val="22"/>
        </w:rPr>
      </w:pPr>
      <w:hyperlink w:anchor="_Toc463469834" w:history="1">
        <w:r w:rsidRPr="00971E6F">
          <w:rPr>
            <w:rStyle w:val="Hyperlink"/>
            <w:noProof/>
          </w:rPr>
          <w:t>7</w:t>
        </w:r>
        <w:r>
          <w:rPr>
            <w:rFonts w:asciiTheme="minorHAnsi" w:eastAsiaTheme="minorEastAsia" w:hAnsiTheme="minorHAnsi" w:cstheme="minorBidi"/>
            <w:noProof/>
            <w:sz w:val="22"/>
            <w:szCs w:val="22"/>
          </w:rPr>
          <w:tab/>
        </w:r>
        <w:r w:rsidRPr="00971E6F">
          <w:rPr>
            <w:rStyle w:val="Hyperlink"/>
            <w:noProof/>
          </w:rPr>
          <w:t>Foundational Assumptions (Normative)</w:t>
        </w:r>
        <w:r>
          <w:rPr>
            <w:noProof/>
            <w:webHidden/>
          </w:rPr>
          <w:tab/>
        </w:r>
        <w:r>
          <w:rPr>
            <w:noProof/>
            <w:webHidden/>
          </w:rPr>
          <w:fldChar w:fldCharType="begin"/>
        </w:r>
        <w:r>
          <w:rPr>
            <w:noProof/>
            <w:webHidden/>
          </w:rPr>
          <w:instrText xml:space="preserve"> PAGEREF _Toc463469834 \h </w:instrText>
        </w:r>
        <w:r>
          <w:rPr>
            <w:noProof/>
            <w:webHidden/>
          </w:rPr>
        </w:r>
        <w:r>
          <w:rPr>
            <w:noProof/>
            <w:webHidden/>
          </w:rPr>
          <w:fldChar w:fldCharType="separate"/>
        </w:r>
        <w:r>
          <w:rPr>
            <w:noProof/>
            <w:webHidden/>
          </w:rPr>
          <w:t>109</w:t>
        </w:r>
        <w:r>
          <w:rPr>
            <w:noProof/>
            <w:webHidden/>
          </w:rPr>
          <w:fldChar w:fldCharType="end"/>
        </w:r>
      </w:hyperlink>
    </w:p>
    <w:p w14:paraId="5AC2AEB6" w14:textId="0B1E0E6F" w:rsidR="001C6946" w:rsidRDefault="001C6946">
      <w:pPr>
        <w:pStyle w:val="TOC2"/>
        <w:rPr>
          <w:rFonts w:asciiTheme="minorHAnsi" w:eastAsiaTheme="minorEastAsia" w:hAnsiTheme="minorHAnsi" w:cstheme="minorBidi"/>
          <w:noProof/>
          <w:sz w:val="22"/>
          <w:szCs w:val="22"/>
        </w:rPr>
      </w:pPr>
      <w:hyperlink w:anchor="_Toc463469835" w:history="1">
        <w:r w:rsidRPr="00971E6F">
          <w:rPr>
            <w:rStyle w:val="Hyperlink"/>
            <w:noProof/>
          </w:rPr>
          <w:t>7.1</w:t>
        </w:r>
        <w:r>
          <w:rPr>
            <w:rFonts w:asciiTheme="minorHAnsi" w:eastAsiaTheme="minorEastAsia" w:hAnsiTheme="minorHAnsi" w:cstheme="minorBidi"/>
            <w:noProof/>
            <w:sz w:val="22"/>
            <w:szCs w:val="22"/>
          </w:rPr>
          <w:tab/>
        </w:r>
        <w:r w:rsidRPr="00971E6F">
          <w:rPr>
            <w:rStyle w:val="Hyperlink"/>
            <w:noProof/>
          </w:rPr>
          <w:t>Multiple representations of overlapping concepts</w:t>
        </w:r>
        <w:r>
          <w:rPr>
            <w:noProof/>
            <w:webHidden/>
          </w:rPr>
          <w:tab/>
        </w:r>
        <w:r>
          <w:rPr>
            <w:noProof/>
            <w:webHidden/>
          </w:rPr>
          <w:fldChar w:fldCharType="begin"/>
        </w:r>
        <w:r>
          <w:rPr>
            <w:noProof/>
            <w:webHidden/>
          </w:rPr>
          <w:instrText xml:space="preserve"> PAGEREF _Toc463469835 \h </w:instrText>
        </w:r>
        <w:r>
          <w:rPr>
            <w:noProof/>
            <w:webHidden/>
          </w:rPr>
        </w:r>
        <w:r>
          <w:rPr>
            <w:noProof/>
            <w:webHidden/>
          </w:rPr>
          <w:fldChar w:fldCharType="separate"/>
        </w:r>
        <w:r>
          <w:rPr>
            <w:noProof/>
            <w:webHidden/>
          </w:rPr>
          <w:t>109</w:t>
        </w:r>
        <w:r>
          <w:rPr>
            <w:noProof/>
            <w:webHidden/>
          </w:rPr>
          <w:fldChar w:fldCharType="end"/>
        </w:r>
      </w:hyperlink>
    </w:p>
    <w:p w14:paraId="79B55175" w14:textId="4D463D3C" w:rsidR="001C6946" w:rsidRDefault="001C6946">
      <w:pPr>
        <w:pStyle w:val="TOC2"/>
        <w:rPr>
          <w:rFonts w:asciiTheme="minorHAnsi" w:eastAsiaTheme="minorEastAsia" w:hAnsiTheme="minorHAnsi" w:cstheme="minorBidi"/>
          <w:noProof/>
          <w:sz w:val="22"/>
          <w:szCs w:val="22"/>
        </w:rPr>
      </w:pPr>
      <w:hyperlink w:anchor="_Toc463469836" w:history="1">
        <w:r w:rsidRPr="00971E6F">
          <w:rPr>
            <w:rStyle w:val="Hyperlink"/>
            <w:noProof/>
          </w:rPr>
          <w:t>7.2</w:t>
        </w:r>
        <w:r>
          <w:rPr>
            <w:rFonts w:asciiTheme="minorHAnsi" w:eastAsiaTheme="minorEastAsia" w:hAnsiTheme="minorHAnsi" w:cstheme="minorBidi"/>
            <w:noProof/>
            <w:sz w:val="22"/>
            <w:szCs w:val="22"/>
          </w:rPr>
          <w:tab/>
        </w:r>
        <w:r w:rsidRPr="00971E6F">
          <w:rPr>
            <w:rStyle w:val="Hyperlink"/>
            <w:noProof/>
          </w:rPr>
          <w:t>Models may include “ground facts”</w:t>
        </w:r>
        <w:r>
          <w:rPr>
            <w:noProof/>
            <w:webHidden/>
          </w:rPr>
          <w:tab/>
        </w:r>
        <w:r>
          <w:rPr>
            <w:noProof/>
            <w:webHidden/>
          </w:rPr>
          <w:fldChar w:fldCharType="begin"/>
        </w:r>
        <w:r>
          <w:rPr>
            <w:noProof/>
            <w:webHidden/>
          </w:rPr>
          <w:instrText xml:space="preserve"> PAGEREF _Toc463469836 \h </w:instrText>
        </w:r>
        <w:r>
          <w:rPr>
            <w:noProof/>
            <w:webHidden/>
          </w:rPr>
        </w:r>
        <w:r>
          <w:rPr>
            <w:noProof/>
            <w:webHidden/>
          </w:rPr>
          <w:fldChar w:fldCharType="separate"/>
        </w:r>
        <w:r>
          <w:rPr>
            <w:noProof/>
            <w:webHidden/>
          </w:rPr>
          <w:t>109</w:t>
        </w:r>
        <w:r>
          <w:rPr>
            <w:noProof/>
            <w:webHidden/>
          </w:rPr>
          <w:fldChar w:fldCharType="end"/>
        </w:r>
      </w:hyperlink>
    </w:p>
    <w:p w14:paraId="3C02F170" w14:textId="5956AEA2" w:rsidR="001C6946" w:rsidRDefault="001C6946">
      <w:pPr>
        <w:pStyle w:val="TOC2"/>
        <w:rPr>
          <w:rFonts w:asciiTheme="minorHAnsi" w:eastAsiaTheme="minorEastAsia" w:hAnsiTheme="minorHAnsi" w:cstheme="minorBidi"/>
          <w:noProof/>
          <w:sz w:val="22"/>
          <w:szCs w:val="22"/>
        </w:rPr>
      </w:pPr>
      <w:hyperlink w:anchor="_Toc463469837" w:history="1">
        <w:r w:rsidRPr="00971E6F">
          <w:rPr>
            <w:rStyle w:val="Hyperlink"/>
            <w:noProof/>
          </w:rPr>
          <w:t>7.3</w:t>
        </w:r>
        <w:r>
          <w:rPr>
            <w:rFonts w:asciiTheme="minorHAnsi" w:eastAsiaTheme="minorEastAsia" w:hAnsiTheme="minorHAnsi" w:cstheme="minorBidi"/>
            <w:noProof/>
            <w:sz w:val="22"/>
            <w:szCs w:val="22"/>
          </w:rPr>
          <w:tab/>
        </w:r>
        <w:r w:rsidRPr="00971E6F">
          <w:rPr>
            <w:rStyle w:val="Hyperlink"/>
            <w:noProof/>
          </w:rPr>
          <w:t>Conceptual Models</w:t>
        </w:r>
        <w:r>
          <w:rPr>
            <w:noProof/>
            <w:webHidden/>
          </w:rPr>
          <w:tab/>
        </w:r>
        <w:r>
          <w:rPr>
            <w:noProof/>
            <w:webHidden/>
          </w:rPr>
          <w:fldChar w:fldCharType="begin"/>
        </w:r>
        <w:r>
          <w:rPr>
            <w:noProof/>
            <w:webHidden/>
          </w:rPr>
          <w:instrText xml:space="preserve"> PAGEREF _Toc463469837 \h </w:instrText>
        </w:r>
        <w:r>
          <w:rPr>
            <w:noProof/>
            <w:webHidden/>
          </w:rPr>
        </w:r>
        <w:r>
          <w:rPr>
            <w:noProof/>
            <w:webHidden/>
          </w:rPr>
          <w:fldChar w:fldCharType="separate"/>
        </w:r>
        <w:r>
          <w:rPr>
            <w:noProof/>
            <w:webHidden/>
          </w:rPr>
          <w:t>109</w:t>
        </w:r>
        <w:r>
          <w:rPr>
            <w:noProof/>
            <w:webHidden/>
          </w:rPr>
          <w:fldChar w:fldCharType="end"/>
        </w:r>
      </w:hyperlink>
    </w:p>
    <w:p w14:paraId="57F519F2" w14:textId="4FDF8AFB" w:rsidR="001C6946" w:rsidRDefault="001C6946">
      <w:pPr>
        <w:pStyle w:val="TOC2"/>
        <w:rPr>
          <w:rFonts w:asciiTheme="minorHAnsi" w:eastAsiaTheme="minorEastAsia" w:hAnsiTheme="minorHAnsi" w:cstheme="minorBidi"/>
          <w:noProof/>
          <w:sz w:val="22"/>
          <w:szCs w:val="22"/>
        </w:rPr>
      </w:pPr>
      <w:hyperlink w:anchor="_Toc463469838" w:history="1">
        <w:r w:rsidRPr="00971E6F">
          <w:rPr>
            <w:rStyle w:val="Hyperlink"/>
            <w:noProof/>
          </w:rPr>
          <w:t>7.4</w:t>
        </w:r>
        <w:r>
          <w:rPr>
            <w:rFonts w:asciiTheme="minorHAnsi" w:eastAsiaTheme="minorEastAsia" w:hAnsiTheme="minorHAnsi" w:cstheme="minorBidi"/>
            <w:noProof/>
            <w:sz w:val="22"/>
            <w:szCs w:val="22"/>
          </w:rPr>
          <w:tab/>
        </w:r>
        <w:r w:rsidRPr="00971E6F">
          <w:rPr>
            <w:rStyle w:val="Hyperlink"/>
            <w:noProof/>
          </w:rPr>
          <w:t>Identity and identifiers</w:t>
        </w:r>
        <w:r>
          <w:rPr>
            <w:noProof/>
            <w:webHidden/>
          </w:rPr>
          <w:tab/>
        </w:r>
        <w:r>
          <w:rPr>
            <w:noProof/>
            <w:webHidden/>
          </w:rPr>
          <w:fldChar w:fldCharType="begin"/>
        </w:r>
        <w:r>
          <w:rPr>
            <w:noProof/>
            <w:webHidden/>
          </w:rPr>
          <w:instrText xml:space="preserve"> PAGEREF _Toc463469838 \h </w:instrText>
        </w:r>
        <w:r>
          <w:rPr>
            <w:noProof/>
            <w:webHidden/>
          </w:rPr>
        </w:r>
        <w:r>
          <w:rPr>
            <w:noProof/>
            <w:webHidden/>
          </w:rPr>
          <w:fldChar w:fldCharType="separate"/>
        </w:r>
        <w:r>
          <w:rPr>
            <w:noProof/>
            <w:webHidden/>
          </w:rPr>
          <w:t>109</w:t>
        </w:r>
        <w:r>
          <w:rPr>
            <w:noProof/>
            <w:webHidden/>
          </w:rPr>
          <w:fldChar w:fldCharType="end"/>
        </w:r>
      </w:hyperlink>
    </w:p>
    <w:p w14:paraId="70F144F5" w14:textId="1A2CFD3C" w:rsidR="001C6946" w:rsidRDefault="001C6946">
      <w:pPr>
        <w:pStyle w:val="TOC2"/>
        <w:rPr>
          <w:rFonts w:asciiTheme="minorHAnsi" w:eastAsiaTheme="minorEastAsia" w:hAnsiTheme="minorHAnsi" w:cstheme="minorBidi"/>
          <w:noProof/>
          <w:sz w:val="22"/>
          <w:szCs w:val="22"/>
        </w:rPr>
      </w:pPr>
      <w:hyperlink w:anchor="_Toc463469839" w:history="1">
        <w:r w:rsidRPr="00971E6F">
          <w:rPr>
            <w:rStyle w:val="Hyperlink"/>
            <w:noProof/>
          </w:rPr>
          <w:t>7.5</w:t>
        </w:r>
        <w:r>
          <w:rPr>
            <w:rFonts w:asciiTheme="minorHAnsi" w:eastAsiaTheme="minorEastAsia" w:hAnsiTheme="minorHAnsi" w:cstheme="minorBidi"/>
            <w:noProof/>
            <w:sz w:val="22"/>
            <w:szCs w:val="22"/>
          </w:rPr>
          <w:tab/>
        </w:r>
        <w:r w:rsidRPr="00971E6F">
          <w:rPr>
            <w:rStyle w:val="Hyperlink"/>
            <w:noProof/>
          </w:rPr>
          <w:t>Facts &amp; propositions</w:t>
        </w:r>
        <w:r>
          <w:rPr>
            <w:noProof/>
            <w:webHidden/>
          </w:rPr>
          <w:tab/>
        </w:r>
        <w:r>
          <w:rPr>
            <w:noProof/>
            <w:webHidden/>
          </w:rPr>
          <w:fldChar w:fldCharType="begin"/>
        </w:r>
        <w:r>
          <w:rPr>
            <w:noProof/>
            <w:webHidden/>
          </w:rPr>
          <w:instrText xml:space="preserve"> PAGEREF _Toc463469839 \h </w:instrText>
        </w:r>
        <w:r>
          <w:rPr>
            <w:noProof/>
            <w:webHidden/>
          </w:rPr>
        </w:r>
        <w:r>
          <w:rPr>
            <w:noProof/>
            <w:webHidden/>
          </w:rPr>
          <w:fldChar w:fldCharType="separate"/>
        </w:r>
        <w:r>
          <w:rPr>
            <w:noProof/>
            <w:webHidden/>
          </w:rPr>
          <w:t>109</w:t>
        </w:r>
        <w:r>
          <w:rPr>
            <w:noProof/>
            <w:webHidden/>
          </w:rPr>
          <w:fldChar w:fldCharType="end"/>
        </w:r>
      </w:hyperlink>
    </w:p>
    <w:p w14:paraId="72EF685B" w14:textId="4616F630" w:rsidR="001C6946" w:rsidRDefault="001C6946">
      <w:pPr>
        <w:pStyle w:val="TOC2"/>
        <w:rPr>
          <w:rFonts w:asciiTheme="minorHAnsi" w:eastAsiaTheme="minorEastAsia" w:hAnsiTheme="minorHAnsi" w:cstheme="minorBidi"/>
          <w:noProof/>
          <w:sz w:val="22"/>
          <w:szCs w:val="22"/>
        </w:rPr>
      </w:pPr>
      <w:hyperlink w:anchor="_Toc463469840" w:history="1">
        <w:r w:rsidRPr="00971E6F">
          <w:rPr>
            <w:rStyle w:val="Hyperlink"/>
            <w:noProof/>
          </w:rPr>
          <w:t>7.6</w:t>
        </w:r>
        <w:r>
          <w:rPr>
            <w:rFonts w:asciiTheme="minorHAnsi" w:eastAsiaTheme="minorEastAsia" w:hAnsiTheme="minorHAnsi" w:cstheme="minorBidi"/>
            <w:noProof/>
            <w:sz w:val="22"/>
            <w:szCs w:val="22"/>
          </w:rPr>
          <w:tab/>
        </w:r>
        <w:r w:rsidRPr="00971E6F">
          <w:rPr>
            <w:rStyle w:val="Hyperlink"/>
            <w:noProof/>
          </w:rPr>
          <w:t>Representations of a concept</w:t>
        </w:r>
        <w:r>
          <w:rPr>
            <w:noProof/>
            <w:webHidden/>
          </w:rPr>
          <w:tab/>
        </w:r>
        <w:r>
          <w:rPr>
            <w:noProof/>
            <w:webHidden/>
          </w:rPr>
          <w:fldChar w:fldCharType="begin"/>
        </w:r>
        <w:r>
          <w:rPr>
            <w:noProof/>
            <w:webHidden/>
          </w:rPr>
          <w:instrText xml:space="preserve"> PAGEREF _Toc463469840 \h </w:instrText>
        </w:r>
        <w:r>
          <w:rPr>
            <w:noProof/>
            <w:webHidden/>
          </w:rPr>
        </w:r>
        <w:r>
          <w:rPr>
            <w:noProof/>
            <w:webHidden/>
          </w:rPr>
          <w:fldChar w:fldCharType="separate"/>
        </w:r>
        <w:r>
          <w:rPr>
            <w:noProof/>
            <w:webHidden/>
          </w:rPr>
          <w:t>110</w:t>
        </w:r>
        <w:r>
          <w:rPr>
            <w:noProof/>
            <w:webHidden/>
          </w:rPr>
          <w:fldChar w:fldCharType="end"/>
        </w:r>
      </w:hyperlink>
    </w:p>
    <w:p w14:paraId="658366EA" w14:textId="2F71A312" w:rsidR="001C6946" w:rsidRDefault="001C6946">
      <w:pPr>
        <w:pStyle w:val="TOC3"/>
        <w:rPr>
          <w:rFonts w:asciiTheme="minorHAnsi" w:eastAsiaTheme="minorEastAsia" w:hAnsiTheme="minorHAnsi" w:cstheme="minorBidi"/>
          <w:noProof/>
          <w:sz w:val="22"/>
          <w:szCs w:val="22"/>
        </w:rPr>
      </w:pPr>
      <w:hyperlink w:anchor="_Toc463469841" w:history="1">
        <w:r w:rsidRPr="00971E6F">
          <w:rPr>
            <w:rStyle w:val="Hyperlink"/>
            <w:noProof/>
          </w:rPr>
          <w:t>7.6.1</w:t>
        </w:r>
        <w:r>
          <w:rPr>
            <w:rFonts w:asciiTheme="minorHAnsi" w:eastAsiaTheme="minorEastAsia" w:hAnsiTheme="minorHAnsi" w:cstheme="minorBidi"/>
            <w:noProof/>
            <w:sz w:val="22"/>
            <w:szCs w:val="22"/>
          </w:rPr>
          <w:tab/>
        </w:r>
        <w:r w:rsidRPr="00971E6F">
          <w:rPr>
            <w:rStyle w:val="Hyperlink"/>
            <w:noProof/>
          </w:rPr>
          <w:t>Represents Relation</w:t>
        </w:r>
        <w:r>
          <w:rPr>
            <w:noProof/>
            <w:webHidden/>
          </w:rPr>
          <w:tab/>
        </w:r>
        <w:r>
          <w:rPr>
            <w:noProof/>
            <w:webHidden/>
          </w:rPr>
          <w:fldChar w:fldCharType="begin"/>
        </w:r>
        <w:r>
          <w:rPr>
            <w:noProof/>
            <w:webHidden/>
          </w:rPr>
          <w:instrText xml:space="preserve"> PAGEREF _Toc463469841 \h </w:instrText>
        </w:r>
        <w:r>
          <w:rPr>
            <w:noProof/>
            <w:webHidden/>
          </w:rPr>
        </w:r>
        <w:r>
          <w:rPr>
            <w:noProof/>
            <w:webHidden/>
          </w:rPr>
          <w:fldChar w:fldCharType="separate"/>
        </w:r>
        <w:r>
          <w:rPr>
            <w:noProof/>
            <w:webHidden/>
          </w:rPr>
          <w:t>110</w:t>
        </w:r>
        <w:r>
          <w:rPr>
            <w:noProof/>
            <w:webHidden/>
          </w:rPr>
          <w:fldChar w:fldCharType="end"/>
        </w:r>
      </w:hyperlink>
    </w:p>
    <w:p w14:paraId="7D100296" w14:textId="7C99B6BB" w:rsidR="001C6946" w:rsidRDefault="001C6946">
      <w:pPr>
        <w:pStyle w:val="TOC2"/>
        <w:rPr>
          <w:rFonts w:asciiTheme="minorHAnsi" w:eastAsiaTheme="minorEastAsia" w:hAnsiTheme="minorHAnsi" w:cstheme="minorBidi"/>
          <w:noProof/>
          <w:sz w:val="22"/>
          <w:szCs w:val="22"/>
        </w:rPr>
      </w:pPr>
      <w:hyperlink w:anchor="_Toc463469842" w:history="1">
        <w:r w:rsidRPr="00971E6F">
          <w:rPr>
            <w:rStyle w:val="Hyperlink"/>
            <w:noProof/>
          </w:rPr>
          <w:t>7.7</w:t>
        </w:r>
        <w:r>
          <w:rPr>
            <w:rFonts w:asciiTheme="minorHAnsi" w:eastAsiaTheme="minorEastAsia" w:hAnsiTheme="minorHAnsi" w:cstheme="minorBidi"/>
            <w:noProof/>
            <w:sz w:val="22"/>
            <w:szCs w:val="22"/>
          </w:rPr>
          <w:tab/>
        </w:r>
        <w:r w:rsidRPr="00971E6F">
          <w:rPr>
            <w:rStyle w:val="Hyperlink"/>
            <w:noProof/>
          </w:rPr>
          <w:t>Representation identifiers</w:t>
        </w:r>
        <w:r>
          <w:rPr>
            <w:noProof/>
            <w:webHidden/>
          </w:rPr>
          <w:tab/>
        </w:r>
        <w:r>
          <w:rPr>
            <w:noProof/>
            <w:webHidden/>
          </w:rPr>
          <w:fldChar w:fldCharType="begin"/>
        </w:r>
        <w:r>
          <w:rPr>
            <w:noProof/>
            <w:webHidden/>
          </w:rPr>
          <w:instrText xml:space="preserve"> PAGEREF _Toc463469842 \h </w:instrText>
        </w:r>
        <w:r>
          <w:rPr>
            <w:noProof/>
            <w:webHidden/>
          </w:rPr>
        </w:r>
        <w:r>
          <w:rPr>
            <w:noProof/>
            <w:webHidden/>
          </w:rPr>
          <w:fldChar w:fldCharType="separate"/>
        </w:r>
        <w:r>
          <w:rPr>
            <w:noProof/>
            <w:webHidden/>
          </w:rPr>
          <w:t>110</w:t>
        </w:r>
        <w:r>
          <w:rPr>
            <w:noProof/>
            <w:webHidden/>
          </w:rPr>
          <w:fldChar w:fldCharType="end"/>
        </w:r>
      </w:hyperlink>
    </w:p>
    <w:p w14:paraId="6A401DB0" w14:textId="3AE59970" w:rsidR="001C6946" w:rsidRDefault="001C6946">
      <w:pPr>
        <w:pStyle w:val="TOC3"/>
        <w:rPr>
          <w:rFonts w:asciiTheme="minorHAnsi" w:eastAsiaTheme="minorEastAsia" w:hAnsiTheme="minorHAnsi" w:cstheme="minorBidi"/>
          <w:noProof/>
          <w:sz w:val="22"/>
          <w:szCs w:val="22"/>
        </w:rPr>
      </w:pPr>
      <w:hyperlink w:anchor="_Toc463469843" w:history="1">
        <w:r w:rsidRPr="00971E6F">
          <w:rPr>
            <w:rStyle w:val="Hyperlink"/>
            <w:noProof/>
          </w:rPr>
          <w:t>7.7.1</w:t>
        </w:r>
        <w:r>
          <w:rPr>
            <w:rFonts w:asciiTheme="minorHAnsi" w:eastAsiaTheme="minorEastAsia" w:hAnsiTheme="minorHAnsi" w:cstheme="minorBidi"/>
            <w:noProof/>
            <w:sz w:val="22"/>
            <w:szCs w:val="22"/>
          </w:rPr>
          <w:tab/>
        </w:r>
        <w:r w:rsidRPr="00971E6F">
          <w:rPr>
            <w:rStyle w:val="Hyperlink"/>
            <w:noProof/>
          </w:rPr>
          <w:t>Example physical identifiers</w:t>
        </w:r>
        <w:r>
          <w:rPr>
            <w:noProof/>
            <w:webHidden/>
          </w:rPr>
          <w:tab/>
        </w:r>
        <w:r>
          <w:rPr>
            <w:noProof/>
            <w:webHidden/>
          </w:rPr>
          <w:fldChar w:fldCharType="begin"/>
        </w:r>
        <w:r>
          <w:rPr>
            <w:noProof/>
            <w:webHidden/>
          </w:rPr>
          <w:instrText xml:space="preserve"> PAGEREF _Toc463469843 \h </w:instrText>
        </w:r>
        <w:r>
          <w:rPr>
            <w:noProof/>
            <w:webHidden/>
          </w:rPr>
        </w:r>
        <w:r>
          <w:rPr>
            <w:noProof/>
            <w:webHidden/>
          </w:rPr>
          <w:fldChar w:fldCharType="separate"/>
        </w:r>
        <w:r>
          <w:rPr>
            <w:noProof/>
            <w:webHidden/>
          </w:rPr>
          <w:t>110</w:t>
        </w:r>
        <w:r>
          <w:rPr>
            <w:noProof/>
            <w:webHidden/>
          </w:rPr>
          <w:fldChar w:fldCharType="end"/>
        </w:r>
      </w:hyperlink>
    </w:p>
    <w:p w14:paraId="38BFEA0A" w14:textId="3756DB80" w:rsidR="001C6946" w:rsidRDefault="001C6946">
      <w:pPr>
        <w:pStyle w:val="TOC2"/>
        <w:rPr>
          <w:rFonts w:asciiTheme="minorHAnsi" w:eastAsiaTheme="minorEastAsia" w:hAnsiTheme="minorHAnsi" w:cstheme="minorBidi"/>
          <w:noProof/>
          <w:sz w:val="22"/>
          <w:szCs w:val="22"/>
        </w:rPr>
      </w:pPr>
      <w:hyperlink w:anchor="_Toc463469844" w:history="1">
        <w:r w:rsidRPr="00971E6F">
          <w:rPr>
            <w:rStyle w:val="Hyperlink"/>
            <w:noProof/>
          </w:rPr>
          <w:t>7.8</w:t>
        </w:r>
        <w:r>
          <w:rPr>
            <w:rFonts w:asciiTheme="minorHAnsi" w:eastAsiaTheme="minorEastAsia" w:hAnsiTheme="minorHAnsi" w:cstheme="minorBidi"/>
            <w:noProof/>
            <w:sz w:val="22"/>
            <w:szCs w:val="22"/>
          </w:rPr>
          <w:tab/>
        </w:r>
        <w:r w:rsidRPr="00971E6F">
          <w:rPr>
            <w:rStyle w:val="Hyperlink"/>
            <w:noProof/>
          </w:rPr>
          <w:t>Sources</w:t>
        </w:r>
        <w:r>
          <w:rPr>
            <w:noProof/>
            <w:webHidden/>
          </w:rPr>
          <w:tab/>
        </w:r>
        <w:r>
          <w:rPr>
            <w:noProof/>
            <w:webHidden/>
          </w:rPr>
          <w:fldChar w:fldCharType="begin"/>
        </w:r>
        <w:r>
          <w:rPr>
            <w:noProof/>
            <w:webHidden/>
          </w:rPr>
          <w:instrText xml:space="preserve"> PAGEREF _Toc463469844 \h </w:instrText>
        </w:r>
        <w:r>
          <w:rPr>
            <w:noProof/>
            <w:webHidden/>
          </w:rPr>
        </w:r>
        <w:r>
          <w:rPr>
            <w:noProof/>
            <w:webHidden/>
          </w:rPr>
          <w:fldChar w:fldCharType="separate"/>
        </w:r>
        <w:r>
          <w:rPr>
            <w:noProof/>
            <w:webHidden/>
          </w:rPr>
          <w:t>110</w:t>
        </w:r>
        <w:r>
          <w:rPr>
            <w:noProof/>
            <w:webHidden/>
          </w:rPr>
          <w:fldChar w:fldCharType="end"/>
        </w:r>
      </w:hyperlink>
    </w:p>
    <w:p w14:paraId="35825A33" w14:textId="70809374" w:rsidR="001C6946" w:rsidRDefault="001C6946">
      <w:pPr>
        <w:pStyle w:val="TOC2"/>
        <w:rPr>
          <w:rFonts w:asciiTheme="minorHAnsi" w:eastAsiaTheme="minorEastAsia" w:hAnsiTheme="minorHAnsi" w:cstheme="minorBidi"/>
          <w:noProof/>
          <w:sz w:val="22"/>
          <w:szCs w:val="22"/>
        </w:rPr>
      </w:pPr>
      <w:hyperlink w:anchor="_Toc463469845" w:history="1">
        <w:r w:rsidRPr="00971E6F">
          <w:rPr>
            <w:rStyle w:val="Hyperlink"/>
            <w:noProof/>
          </w:rPr>
          <w:t>7.9</w:t>
        </w:r>
        <w:r>
          <w:rPr>
            <w:rFonts w:asciiTheme="minorHAnsi" w:eastAsiaTheme="minorEastAsia" w:hAnsiTheme="minorHAnsi" w:cstheme="minorBidi"/>
            <w:noProof/>
            <w:sz w:val="22"/>
            <w:szCs w:val="22"/>
          </w:rPr>
          <w:tab/>
        </w:r>
        <w:r w:rsidRPr="00971E6F">
          <w:rPr>
            <w:rStyle w:val="Hyperlink"/>
            <w:noProof/>
          </w:rPr>
          <w:t>Ownership</w:t>
        </w:r>
        <w:r>
          <w:rPr>
            <w:noProof/>
            <w:webHidden/>
          </w:rPr>
          <w:tab/>
        </w:r>
        <w:r>
          <w:rPr>
            <w:noProof/>
            <w:webHidden/>
          </w:rPr>
          <w:fldChar w:fldCharType="begin"/>
        </w:r>
        <w:r>
          <w:rPr>
            <w:noProof/>
            <w:webHidden/>
          </w:rPr>
          <w:instrText xml:space="preserve"> PAGEREF _Toc463469845 \h </w:instrText>
        </w:r>
        <w:r>
          <w:rPr>
            <w:noProof/>
            <w:webHidden/>
          </w:rPr>
        </w:r>
        <w:r>
          <w:rPr>
            <w:noProof/>
            <w:webHidden/>
          </w:rPr>
          <w:fldChar w:fldCharType="separate"/>
        </w:r>
        <w:r>
          <w:rPr>
            <w:noProof/>
            <w:webHidden/>
          </w:rPr>
          <w:t>111</w:t>
        </w:r>
        <w:r>
          <w:rPr>
            <w:noProof/>
            <w:webHidden/>
          </w:rPr>
          <w:fldChar w:fldCharType="end"/>
        </w:r>
      </w:hyperlink>
    </w:p>
    <w:p w14:paraId="64CB24D3" w14:textId="498679A5" w:rsidR="001C6946" w:rsidRDefault="001C6946">
      <w:pPr>
        <w:pStyle w:val="TOC2"/>
        <w:rPr>
          <w:rFonts w:asciiTheme="minorHAnsi" w:eastAsiaTheme="minorEastAsia" w:hAnsiTheme="minorHAnsi" w:cstheme="minorBidi"/>
          <w:noProof/>
          <w:sz w:val="22"/>
          <w:szCs w:val="22"/>
        </w:rPr>
      </w:pPr>
      <w:hyperlink w:anchor="_Toc463469846" w:history="1">
        <w:r w:rsidRPr="00971E6F">
          <w:rPr>
            <w:rStyle w:val="Hyperlink"/>
            <w:noProof/>
          </w:rPr>
          <w:t>7.10</w:t>
        </w:r>
        <w:r>
          <w:rPr>
            <w:rFonts w:asciiTheme="minorHAnsi" w:eastAsiaTheme="minorEastAsia" w:hAnsiTheme="minorHAnsi" w:cstheme="minorBidi"/>
            <w:noProof/>
            <w:sz w:val="22"/>
            <w:szCs w:val="22"/>
          </w:rPr>
          <w:tab/>
        </w:r>
        <w:r w:rsidRPr="00971E6F">
          <w:rPr>
            <w:rStyle w:val="Hyperlink"/>
            <w:noProof/>
          </w:rPr>
          <w:t>Lifetime and context of facts</w:t>
        </w:r>
        <w:r>
          <w:rPr>
            <w:noProof/>
            <w:webHidden/>
          </w:rPr>
          <w:tab/>
        </w:r>
        <w:r>
          <w:rPr>
            <w:noProof/>
            <w:webHidden/>
          </w:rPr>
          <w:fldChar w:fldCharType="begin"/>
        </w:r>
        <w:r>
          <w:rPr>
            <w:noProof/>
            <w:webHidden/>
          </w:rPr>
          <w:instrText xml:space="preserve"> PAGEREF _Toc463469846 \h </w:instrText>
        </w:r>
        <w:r>
          <w:rPr>
            <w:noProof/>
            <w:webHidden/>
          </w:rPr>
        </w:r>
        <w:r>
          <w:rPr>
            <w:noProof/>
            <w:webHidden/>
          </w:rPr>
          <w:fldChar w:fldCharType="separate"/>
        </w:r>
        <w:r>
          <w:rPr>
            <w:noProof/>
            <w:webHidden/>
          </w:rPr>
          <w:t>111</w:t>
        </w:r>
        <w:r>
          <w:rPr>
            <w:noProof/>
            <w:webHidden/>
          </w:rPr>
          <w:fldChar w:fldCharType="end"/>
        </w:r>
      </w:hyperlink>
    </w:p>
    <w:p w14:paraId="6050ABBC" w14:textId="5FE92039" w:rsidR="001C6946" w:rsidRDefault="001C6946">
      <w:pPr>
        <w:pStyle w:val="TOC1"/>
        <w:tabs>
          <w:tab w:val="left" w:pos="1512"/>
        </w:tabs>
        <w:rPr>
          <w:rFonts w:asciiTheme="minorHAnsi" w:eastAsiaTheme="minorEastAsia" w:hAnsiTheme="minorHAnsi" w:cstheme="minorBidi"/>
          <w:noProof/>
          <w:sz w:val="22"/>
          <w:szCs w:val="22"/>
        </w:rPr>
      </w:pPr>
      <w:hyperlink w:anchor="_Toc463469847" w:history="1">
        <w:r w:rsidRPr="00971E6F">
          <w:rPr>
            <w:rStyle w:val="Hyperlink"/>
            <w:noProof/>
          </w:rPr>
          <w:t>8</w:t>
        </w:r>
        <w:r>
          <w:rPr>
            <w:rFonts w:asciiTheme="minorHAnsi" w:eastAsiaTheme="minorEastAsia" w:hAnsiTheme="minorHAnsi" w:cstheme="minorBidi"/>
            <w:noProof/>
            <w:sz w:val="22"/>
            <w:szCs w:val="22"/>
          </w:rPr>
          <w:tab/>
        </w:r>
        <w:r w:rsidRPr="00971E6F">
          <w:rPr>
            <w:rStyle w:val="Hyperlink"/>
            <w:noProof/>
          </w:rPr>
          <w:t>Mapping to OWL 2 (normative)</w:t>
        </w:r>
        <w:r>
          <w:rPr>
            <w:noProof/>
            <w:webHidden/>
          </w:rPr>
          <w:tab/>
        </w:r>
        <w:r>
          <w:rPr>
            <w:noProof/>
            <w:webHidden/>
          </w:rPr>
          <w:fldChar w:fldCharType="begin"/>
        </w:r>
        <w:r>
          <w:rPr>
            <w:noProof/>
            <w:webHidden/>
          </w:rPr>
          <w:instrText xml:space="preserve"> PAGEREF _Toc463469847 \h </w:instrText>
        </w:r>
        <w:r>
          <w:rPr>
            <w:noProof/>
            <w:webHidden/>
          </w:rPr>
        </w:r>
        <w:r>
          <w:rPr>
            <w:noProof/>
            <w:webHidden/>
          </w:rPr>
          <w:fldChar w:fldCharType="separate"/>
        </w:r>
        <w:r>
          <w:rPr>
            <w:noProof/>
            <w:webHidden/>
          </w:rPr>
          <w:t>112</w:t>
        </w:r>
        <w:r>
          <w:rPr>
            <w:noProof/>
            <w:webHidden/>
          </w:rPr>
          <w:fldChar w:fldCharType="end"/>
        </w:r>
      </w:hyperlink>
    </w:p>
    <w:p w14:paraId="11D93985" w14:textId="3D59D362" w:rsidR="001C6946" w:rsidRDefault="001C6946">
      <w:pPr>
        <w:pStyle w:val="TOC2"/>
        <w:rPr>
          <w:rFonts w:asciiTheme="minorHAnsi" w:eastAsiaTheme="minorEastAsia" w:hAnsiTheme="minorHAnsi" w:cstheme="minorBidi"/>
          <w:noProof/>
          <w:sz w:val="22"/>
          <w:szCs w:val="22"/>
        </w:rPr>
      </w:pPr>
      <w:hyperlink w:anchor="_Toc463469848" w:history="1">
        <w:r w:rsidRPr="00971E6F">
          <w:rPr>
            <w:rStyle w:val="Hyperlink"/>
            <w:noProof/>
          </w:rPr>
          <w:t>8.1</w:t>
        </w:r>
        <w:r>
          <w:rPr>
            <w:rFonts w:asciiTheme="minorHAnsi" w:eastAsiaTheme="minorEastAsia" w:hAnsiTheme="minorHAnsi" w:cstheme="minorBidi"/>
            <w:noProof/>
            <w:sz w:val="22"/>
            <w:szCs w:val="22"/>
          </w:rPr>
          <w:tab/>
        </w:r>
        <w:r w:rsidRPr="00971E6F">
          <w:rPr>
            <w:rStyle w:val="Hyperlink"/>
            <w:noProof/>
          </w:rPr>
          <w:t>Class</w:t>
        </w:r>
        <w:r>
          <w:rPr>
            <w:noProof/>
            <w:webHidden/>
          </w:rPr>
          <w:tab/>
        </w:r>
        <w:r>
          <w:rPr>
            <w:noProof/>
            <w:webHidden/>
          </w:rPr>
          <w:fldChar w:fldCharType="begin"/>
        </w:r>
        <w:r>
          <w:rPr>
            <w:noProof/>
            <w:webHidden/>
          </w:rPr>
          <w:instrText xml:space="preserve"> PAGEREF _Toc463469848 \h </w:instrText>
        </w:r>
        <w:r>
          <w:rPr>
            <w:noProof/>
            <w:webHidden/>
          </w:rPr>
        </w:r>
        <w:r>
          <w:rPr>
            <w:noProof/>
            <w:webHidden/>
          </w:rPr>
          <w:fldChar w:fldCharType="separate"/>
        </w:r>
        <w:r>
          <w:rPr>
            <w:noProof/>
            <w:webHidden/>
          </w:rPr>
          <w:t>112</w:t>
        </w:r>
        <w:r>
          <w:rPr>
            <w:noProof/>
            <w:webHidden/>
          </w:rPr>
          <w:fldChar w:fldCharType="end"/>
        </w:r>
      </w:hyperlink>
    </w:p>
    <w:p w14:paraId="55805E36" w14:textId="4FC8F188" w:rsidR="001C6946" w:rsidRDefault="001C6946">
      <w:pPr>
        <w:pStyle w:val="TOC2"/>
        <w:rPr>
          <w:rFonts w:asciiTheme="minorHAnsi" w:eastAsiaTheme="minorEastAsia" w:hAnsiTheme="minorHAnsi" w:cstheme="minorBidi"/>
          <w:noProof/>
          <w:sz w:val="22"/>
          <w:szCs w:val="22"/>
        </w:rPr>
      </w:pPr>
      <w:hyperlink w:anchor="_Toc463469849" w:history="1">
        <w:r w:rsidRPr="00971E6F">
          <w:rPr>
            <w:rStyle w:val="Hyperlink"/>
            <w:noProof/>
          </w:rPr>
          <w:t>8.2</w:t>
        </w:r>
        <w:r>
          <w:rPr>
            <w:rFonts w:asciiTheme="minorHAnsi" w:eastAsiaTheme="minorEastAsia" w:hAnsiTheme="minorHAnsi" w:cstheme="minorBidi"/>
            <w:noProof/>
            <w:sz w:val="22"/>
            <w:szCs w:val="22"/>
          </w:rPr>
          <w:tab/>
        </w:r>
        <w:r w:rsidRPr="00971E6F">
          <w:rPr>
            <w:rStyle w:val="Hyperlink"/>
            <w:noProof/>
          </w:rPr>
          <w:t>Class Generalization</w:t>
        </w:r>
        <w:r>
          <w:rPr>
            <w:noProof/>
            <w:webHidden/>
          </w:rPr>
          <w:tab/>
        </w:r>
        <w:r>
          <w:rPr>
            <w:noProof/>
            <w:webHidden/>
          </w:rPr>
          <w:fldChar w:fldCharType="begin"/>
        </w:r>
        <w:r>
          <w:rPr>
            <w:noProof/>
            <w:webHidden/>
          </w:rPr>
          <w:instrText xml:space="preserve"> PAGEREF _Toc463469849 \h </w:instrText>
        </w:r>
        <w:r>
          <w:rPr>
            <w:noProof/>
            <w:webHidden/>
          </w:rPr>
        </w:r>
        <w:r>
          <w:rPr>
            <w:noProof/>
            <w:webHidden/>
          </w:rPr>
          <w:fldChar w:fldCharType="separate"/>
        </w:r>
        <w:r>
          <w:rPr>
            <w:noProof/>
            <w:webHidden/>
          </w:rPr>
          <w:t>112</w:t>
        </w:r>
        <w:r>
          <w:rPr>
            <w:noProof/>
            <w:webHidden/>
          </w:rPr>
          <w:fldChar w:fldCharType="end"/>
        </w:r>
      </w:hyperlink>
    </w:p>
    <w:p w14:paraId="38AB0E9E" w14:textId="0C7AAA7A" w:rsidR="001C6946" w:rsidRDefault="001C6946">
      <w:pPr>
        <w:pStyle w:val="TOC2"/>
        <w:rPr>
          <w:rFonts w:asciiTheme="minorHAnsi" w:eastAsiaTheme="minorEastAsia" w:hAnsiTheme="minorHAnsi" w:cstheme="minorBidi"/>
          <w:noProof/>
          <w:sz w:val="22"/>
          <w:szCs w:val="22"/>
        </w:rPr>
      </w:pPr>
      <w:hyperlink w:anchor="_Toc463469850" w:history="1">
        <w:r w:rsidRPr="00971E6F">
          <w:rPr>
            <w:rStyle w:val="Hyperlink"/>
            <w:noProof/>
          </w:rPr>
          <w:t>8.3</w:t>
        </w:r>
        <w:r>
          <w:rPr>
            <w:rFonts w:asciiTheme="minorHAnsi" w:eastAsiaTheme="minorEastAsia" w:hAnsiTheme="minorHAnsi" w:cstheme="minorBidi"/>
            <w:noProof/>
            <w:sz w:val="22"/>
            <w:szCs w:val="22"/>
          </w:rPr>
          <w:tab/>
        </w:r>
        <w:r w:rsidRPr="00971E6F">
          <w:rPr>
            <w:rStyle w:val="Hyperlink"/>
            <w:noProof/>
          </w:rPr>
          <w:t>Class with Datatype Property</w:t>
        </w:r>
        <w:r>
          <w:rPr>
            <w:noProof/>
            <w:webHidden/>
          </w:rPr>
          <w:tab/>
        </w:r>
        <w:r>
          <w:rPr>
            <w:noProof/>
            <w:webHidden/>
          </w:rPr>
          <w:fldChar w:fldCharType="begin"/>
        </w:r>
        <w:r>
          <w:rPr>
            <w:noProof/>
            <w:webHidden/>
          </w:rPr>
          <w:instrText xml:space="preserve"> PAGEREF _Toc463469850 \h </w:instrText>
        </w:r>
        <w:r>
          <w:rPr>
            <w:noProof/>
            <w:webHidden/>
          </w:rPr>
        </w:r>
        <w:r>
          <w:rPr>
            <w:noProof/>
            <w:webHidden/>
          </w:rPr>
          <w:fldChar w:fldCharType="separate"/>
        </w:r>
        <w:r>
          <w:rPr>
            <w:noProof/>
            <w:webHidden/>
          </w:rPr>
          <w:t>112</w:t>
        </w:r>
        <w:r>
          <w:rPr>
            <w:noProof/>
            <w:webHidden/>
          </w:rPr>
          <w:fldChar w:fldCharType="end"/>
        </w:r>
      </w:hyperlink>
    </w:p>
    <w:p w14:paraId="155C8470" w14:textId="43B0829E" w:rsidR="001C6946" w:rsidRDefault="001C6946">
      <w:pPr>
        <w:pStyle w:val="TOC2"/>
        <w:rPr>
          <w:rFonts w:asciiTheme="minorHAnsi" w:eastAsiaTheme="minorEastAsia" w:hAnsiTheme="minorHAnsi" w:cstheme="minorBidi"/>
          <w:noProof/>
          <w:sz w:val="22"/>
          <w:szCs w:val="22"/>
        </w:rPr>
      </w:pPr>
      <w:hyperlink w:anchor="_Toc463469851" w:history="1">
        <w:r w:rsidRPr="00971E6F">
          <w:rPr>
            <w:rStyle w:val="Hyperlink"/>
            <w:noProof/>
          </w:rPr>
          <w:t>8.4</w:t>
        </w:r>
        <w:r>
          <w:rPr>
            <w:rFonts w:asciiTheme="minorHAnsi" w:eastAsiaTheme="minorEastAsia" w:hAnsiTheme="minorHAnsi" w:cstheme="minorBidi"/>
            <w:noProof/>
            <w:sz w:val="22"/>
            <w:szCs w:val="22"/>
          </w:rPr>
          <w:tab/>
        </w:r>
        <w:r w:rsidRPr="00971E6F">
          <w:rPr>
            <w:rStyle w:val="Hyperlink"/>
            <w:noProof/>
          </w:rPr>
          <w:t>Class with Self-Referential Object Property</w:t>
        </w:r>
        <w:r>
          <w:rPr>
            <w:noProof/>
            <w:webHidden/>
          </w:rPr>
          <w:tab/>
        </w:r>
        <w:r>
          <w:rPr>
            <w:noProof/>
            <w:webHidden/>
          </w:rPr>
          <w:fldChar w:fldCharType="begin"/>
        </w:r>
        <w:r>
          <w:rPr>
            <w:noProof/>
            <w:webHidden/>
          </w:rPr>
          <w:instrText xml:space="preserve"> PAGEREF _Toc463469851 \h </w:instrText>
        </w:r>
        <w:r>
          <w:rPr>
            <w:noProof/>
            <w:webHidden/>
          </w:rPr>
        </w:r>
        <w:r>
          <w:rPr>
            <w:noProof/>
            <w:webHidden/>
          </w:rPr>
          <w:fldChar w:fldCharType="separate"/>
        </w:r>
        <w:r>
          <w:rPr>
            <w:noProof/>
            <w:webHidden/>
          </w:rPr>
          <w:t>113</w:t>
        </w:r>
        <w:r>
          <w:rPr>
            <w:noProof/>
            <w:webHidden/>
          </w:rPr>
          <w:fldChar w:fldCharType="end"/>
        </w:r>
      </w:hyperlink>
    </w:p>
    <w:p w14:paraId="195189A4" w14:textId="45EED5D3" w:rsidR="001C6946" w:rsidRDefault="001C6946">
      <w:pPr>
        <w:pStyle w:val="TOC2"/>
        <w:rPr>
          <w:rFonts w:asciiTheme="minorHAnsi" w:eastAsiaTheme="minorEastAsia" w:hAnsiTheme="minorHAnsi" w:cstheme="minorBidi"/>
          <w:noProof/>
          <w:sz w:val="22"/>
          <w:szCs w:val="22"/>
        </w:rPr>
      </w:pPr>
      <w:hyperlink w:anchor="_Toc463469852" w:history="1">
        <w:r w:rsidRPr="00971E6F">
          <w:rPr>
            <w:rStyle w:val="Hyperlink"/>
            <w:noProof/>
          </w:rPr>
          <w:t>8.5</w:t>
        </w:r>
        <w:r>
          <w:rPr>
            <w:rFonts w:asciiTheme="minorHAnsi" w:eastAsiaTheme="minorEastAsia" w:hAnsiTheme="minorHAnsi" w:cstheme="minorBidi"/>
            <w:noProof/>
            <w:sz w:val="22"/>
            <w:szCs w:val="22"/>
          </w:rPr>
          <w:tab/>
        </w:r>
        <w:r w:rsidRPr="00971E6F">
          <w:rPr>
            <w:rStyle w:val="Hyperlink"/>
            <w:noProof/>
          </w:rPr>
          <w:t>Class with Object Property</w:t>
        </w:r>
        <w:r>
          <w:rPr>
            <w:noProof/>
            <w:webHidden/>
          </w:rPr>
          <w:tab/>
        </w:r>
        <w:r>
          <w:rPr>
            <w:noProof/>
            <w:webHidden/>
          </w:rPr>
          <w:fldChar w:fldCharType="begin"/>
        </w:r>
        <w:r>
          <w:rPr>
            <w:noProof/>
            <w:webHidden/>
          </w:rPr>
          <w:instrText xml:space="preserve"> PAGEREF _Toc463469852 \h </w:instrText>
        </w:r>
        <w:r>
          <w:rPr>
            <w:noProof/>
            <w:webHidden/>
          </w:rPr>
        </w:r>
        <w:r>
          <w:rPr>
            <w:noProof/>
            <w:webHidden/>
          </w:rPr>
          <w:fldChar w:fldCharType="separate"/>
        </w:r>
        <w:r>
          <w:rPr>
            <w:noProof/>
            <w:webHidden/>
          </w:rPr>
          <w:t>114</w:t>
        </w:r>
        <w:r>
          <w:rPr>
            <w:noProof/>
            <w:webHidden/>
          </w:rPr>
          <w:fldChar w:fldCharType="end"/>
        </w:r>
      </w:hyperlink>
    </w:p>
    <w:p w14:paraId="681A20F5" w14:textId="0EDAC69A" w:rsidR="001C6946" w:rsidRDefault="001C6946">
      <w:pPr>
        <w:pStyle w:val="TOC2"/>
        <w:rPr>
          <w:rFonts w:asciiTheme="minorHAnsi" w:eastAsiaTheme="minorEastAsia" w:hAnsiTheme="minorHAnsi" w:cstheme="minorBidi"/>
          <w:noProof/>
          <w:sz w:val="22"/>
          <w:szCs w:val="22"/>
        </w:rPr>
      </w:pPr>
      <w:hyperlink w:anchor="_Toc463469853" w:history="1">
        <w:r w:rsidRPr="00971E6F">
          <w:rPr>
            <w:rStyle w:val="Hyperlink"/>
            <w:noProof/>
          </w:rPr>
          <w:t>8.6</w:t>
        </w:r>
        <w:r>
          <w:rPr>
            <w:rFonts w:asciiTheme="minorHAnsi" w:eastAsiaTheme="minorEastAsia" w:hAnsiTheme="minorHAnsi" w:cstheme="minorBidi"/>
            <w:noProof/>
            <w:sz w:val="22"/>
            <w:szCs w:val="22"/>
          </w:rPr>
          <w:tab/>
        </w:r>
        <w:r w:rsidRPr="00971E6F">
          <w:rPr>
            <w:rStyle w:val="Hyperlink"/>
            <w:noProof/>
          </w:rPr>
          <w:t>&lt;&lt;Anything&gt;&gt; with Datatype Property</w:t>
        </w:r>
        <w:r>
          <w:rPr>
            <w:noProof/>
            <w:webHidden/>
          </w:rPr>
          <w:tab/>
        </w:r>
        <w:r>
          <w:rPr>
            <w:noProof/>
            <w:webHidden/>
          </w:rPr>
          <w:fldChar w:fldCharType="begin"/>
        </w:r>
        <w:r>
          <w:rPr>
            <w:noProof/>
            <w:webHidden/>
          </w:rPr>
          <w:instrText xml:space="preserve"> PAGEREF _Toc463469853 \h </w:instrText>
        </w:r>
        <w:r>
          <w:rPr>
            <w:noProof/>
            <w:webHidden/>
          </w:rPr>
        </w:r>
        <w:r>
          <w:rPr>
            <w:noProof/>
            <w:webHidden/>
          </w:rPr>
          <w:fldChar w:fldCharType="separate"/>
        </w:r>
        <w:r>
          <w:rPr>
            <w:noProof/>
            <w:webHidden/>
          </w:rPr>
          <w:t>114</w:t>
        </w:r>
        <w:r>
          <w:rPr>
            <w:noProof/>
            <w:webHidden/>
          </w:rPr>
          <w:fldChar w:fldCharType="end"/>
        </w:r>
      </w:hyperlink>
    </w:p>
    <w:p w14:paraId="4D6F42AD" w14:textId="21D6B771" w:rsidR="001C6946" w:rsidRDefault="001C6946">
      <w:pPr>
        <w:pStyle w:val="TOC2"/>
        <w:rPr>
          <w:rFonts w:asciiTheme="minorHAnsi" w:eastAsiaTheme="minorEastAsia" w:hAnsiTheme="minorHAnsi" w:cstheme="minorBidi"/>
          <w:noProof/>
          <w:sz w:val="22"/>
          <w:szCs w:val="22"/>
        </w:rPr>
      </w:pPr>
      <w:hyperlink w:anchor="_Toc463469854" w:history="1">
        <w:r w:rsidRPr="00971E6F">
          <w:rPr>
            <w:rStyle w:val="Hyperlink"/>
            <w:noProof/>
          </w:rPr>
          <w:t>8.7</w:t>
        </w:r>
        <w:r>
          <w:rPr>
            <w:rFonts w:asciiTheme="minorHAnsi" w:eastAsiaTheme="minorEastAsia" w:hAnsiTheme="minorHAnsi" w:cstheme="minorBidi"/>
            <w:noProof/>
            <w:sz w:val="22"/>
            <w:szCs w:val="22"/>
          </w:rPr>
          <w:tab/>
        </w:r>
        <w:r w:rsidRPr="00971E6F">
          <w:rPr>
            <w:rStyle w:val="Hyperlink"/>
            <w:noProof/>
          </w:rPr>
          <w:t>&lt;&lt;Anything&gt;&gt;with Self-Referential Object Property</w:t>
        </w:r>
        <w:r>
          <w:rPr>
            <w:noProof/>
            <w:webHidden/>
          </w:rPr>
          <w:tab/>
        </w:r>
        <w:r>
          <w:rPr>
            <w:noProof/>
            <w:webHidden/>
          </w:rPr>
          <w:fldChar w:fldCharType="begin"/>
        </w:r>
        <w:r>
          <w:rPr>
            <w:noProof/>
            <w:webHidden/>
          </w:rPr>
          <w:instrText xml:space="preserve"> PAGEREF _Toc463469854 \h </w:instrText>
        </w:r>
        <w:r>
          <w:rPr>
            <w:noProof/>
            <w:webHidden/>
          </w:rPr>
        </w:r>
        <w:r>
          <w:rPr>
            <w:noProof/>
            <w:webHidden/>
          </w:rPr>
          <w:fldChar w:fldCharType="separate"/>
        </w:r>
        <w:r>
          <w:rPr>
            <w:noProof/>
            <w:webHidden/>
          </w:rPr>
          <w:t>115</w:t>
        </w:r>
        <w:r>
          <w:rPr>
            <w:noProof/>
            <w:webHidden/>
          </w:rPr>
          <w:fldChar w:fldCharType="end"/>
        </w:r>
      </w:hyperlink>
    </w:p>
    <w:p w14:paraId="405DC15D" w14:textId="35A5870E" w:rsidR="001C6946" w:rsidRDefault="001C6946">
      <w:pPr>
        <w:pStyle w:val="TOC2"/>
        <w:rPr>
          <w:rFonts w:asciiTheme="minorHAnsi" w:eastAsiaTheme="minorEastAsia" w:hAnsiTheme="minorHAnsi" w:cstheme="minorBidi"/>
          <w:noProof/>
          <w:sz w:val="22"/>
          <w:szCs w:val="22"/>
        </w:rPr>
      </w:pPr>
      <w:hyperlink w:anchor="_Toc463469855" w:history="1">
        <w:r w:rsidRPr="00971E6F">
          <w:rPr>
            <w:rStyle w:val="Hyperlink"/>
            <w:noProof/>
          </w:rPr>
          <w:t>8.8</w:t>
        </w:r>
        <w:r>
          <w:rPr>
            <w:rFonts w:asciiTheme="minorHAnsi" w:eastAsiaTheme="minorEastAsia" w:hAnsiTheme="minorHAnsi" w:cstheme="minorBidi"/>
            <w:noProof/>
            <w:sz w:val="22"/>
            <w:szCs w:val="22"/>
          </w:rPr>
          <w:tab/>
        </w:r>
        <w:r w:rsidRPr="00971E6F">
          <w:rPr>
            <w:rStyle w:val="Hyperlink"/>
            <w:noProof/>
          </w:rPr>
          <w:t>&lt;&lt;Anything&gt;&gt; with Object Property</w:t>
        </w:r>
        <w:r>
          <w:rPr>
            <w:noProof/>
            <w:webHidden/>
          </w:rPr>
          <w:tab/>
        </w:r>
        <w:r>
          <w:rPr>
            <w:noProof/>
            <w:webHidden/>
          </w:rPr>
          <w:fldChar w:fldCharType="begin"/>
        </w:r>
        <w:r>
          <w:rPr>
            <w:noProof/>
            <w:webHidden/>
          </w:rPr>
          <w:instrText xml:space="preserve"> PAGEREF _Toc463469855 \h </w:instrText>
        </w:r>
        <w:r>
          <w:rPr>
            <w:noProof/>
            <w:webHidden/>
          </w:rPr>
        </w:r>
        <w:r>
          <w:rPr>
            <w:noProof/>
            <w:webHidden/>
          </w:rPr>
          <w:fldChar w:fldCharType="separate"/>
        </w:r>
        <w:r>
          <w:rPr>
            <w:noProof/>
            <w:webHidden/>
          </w:rPr>
          <w:t>115</w:t>
        </w:r>
        <w:r>
          <w:rPr>
            <w:noProof/>
            <w:webHidden/>
          </w:rPr>
          <w:fldChar w:fldCharType="end"/>
        </w:r>
      </w:hyperlink>
    </w:p>
    <w:p w14:paraId="67CFD071" w14:textId="65FC3105" w:rsidR="001C6946" w:rsidRDefault="001C6946">
      <w:pPr>
        <w:pStyle w:val="TOC2"/>
        <w:rPr>
          <w:rFonts w:asciiTheme="minorHAnsi" w:eastAsiaTheme="minorEastAsia" w:hAnsiTheme="minorHAnsi" w:cstheme="minorBidi"/>
          <w:noProof/>
          <w:sz w:val="22"/>
          <w:szCs w:val="22"/>
        </w:rPr>
      </w:pPr>
      <w:hyperlink w:anchor="_Toc463469856" w:history="1">
        <w:r w:rsidRPr="00971E6F">
          <w:rPr>
            <w:rStyle w:val="Hyperlink"/>
            <w:noProof/>
          </w:rPr>
          <w:t>8.9</w:t>
        </w:r>
        <w:r>
          <w:rPr>
            <w:rFonts w:asciiTheme="minorHAnsi" w:eastAsiaTheme="minorEastAsia" w:hAnsiTheme="minorHAnsi" w:cstheme="minorBidi"/>
            <w:noProof/>
            <w:sz w:val="22"/>
            <w:szCs w:val="22"/>
          </w:rPr>
          <w:tab/>
        </w:r>
        <w:r w:rsidRPr="00971E6F">
          <w:rPr>
            <w:rStyle w:val="Hyperlink"/>
            <w:noProof/>
          </w:rPr>
          <w:t>Class with Object Property without Range</w:t>
        </w:r>
        <w:r>
          <w:rPr>
            <w:noProof/>
            <w:webHidden/>
          </w:rPr>
          <w:tab/>
        </w:r>
        <w:r>
          <w:rPr>
            <w:noProof/>
            <w:webHidden/>
          </w:rPr>
          <w:fldChar w:fldCharType="begin"/>
        </w:r>
        <w:r>
          <w:rPr>
            <w:noProof/>
            <w:webHidden/>
          </w:rPr>
          <w:instrText xml:space="preserve"> PAGEREF _Toc463469856 \h </w:instrText>
        </w:r>
        <w:r>
          <w:rPr>
            <w:noProof/>
            <w:webHidden/>
          </w:rPr>
        </w:r>
        <w:r>
          <w:rPr>
            <w:noProof/>
            <w:webHidden/>
          </w:rPr>
          <w:fldChar w:fldCharType="separate"/>
        </w:r>
        <w:r>
          <w:rPr>
            <w:noProof/>
            <w:webHidden/>
          </w:rPr>
          <w:t>115</w:t>
        </w:r>
        <w:r>
          <w:rPr>
            <w:noProof/>
            <w:webHidden/>
          </w:rPr>
          <w:fldChar w:fldCharType="end"/>
        </w:r>
      </w:hyperlink>
    </w:p>
    <w:p w14:paraId="2A7C8014" w14:textId="043BB21E" w:rsidR="001C6946" w:rsidRDefault="001C6946">
      <w:pPr>
        <w:pStyle w:val="TOC2"/>
        <w:rPr>
          <w:rFonts w:asciiTheme="minorHAnsi" w:eastAsiaTheme="minorEastAsia" w:hAnsiTheme="minorHAnsi" w:cstheme="minorBidi"/>
          <w:noProof/>
          <w:sz w:val="22"/>
          <w:szCs w:val="22"/>
        </w:rPr>
      </w:pPr>
      <w:hyperlink w:anchor="_Toc463469857" w:history="1">
        <w:r w:rsidRPr="00971E6F">
          <w:rPr>
            <w:rStyle w:val="Hyperlink"/>
            <w:noProof/>
          </w:rPr>
          <w:t>8.10</w:t>
        </w:r>
        <w:r>
          <w:rPr>
            <w:rFonts w:asciiTheme="minorHAnsi" w:eastAsiaTheme="minorEastAsia" w:hAnsiTheme="minorHAnsi" w:cstheme="minorBidi"/>
            <w:noProof/>
            <w:sz w:val="22"/>
            <w:szCs w:val="22"/>
          </w:rPr>
          <w:tab/>
        </w:r>
        <w:r w:rsidRPr="00971E6F">
          <w:rPr>
            <w:rStyle w:val="Hyperlink"/>
            <w:noProof/>
          </w:rPr>
          <w:t>Class with Subproperty</w:t>
        </w:r>
        <w:r>
          <w:rPr>
            <w:noProof/>
            <w:webHidden/>
          </w:rPr>
          <w:tab/>
        </w:r>
        <w:r>
          <w:rPr>
            <w:noProof/>
            <w:webHidden/>
          </w:rPr>
          <w:fldChar w:fldCharType="begin"/>
        </w:r>
        <w:r>
          <w:rPr>
            <w:noProof/>
            <w:webHidden/>
          </w:rPr>
          <w:instrText xml:space="preserve"> PAGEREF _Toc463469857 \h </w:instrText>
        </w:r>
        <w:r>
          <w:rPr>
            <w:noProof/>
            <w:webHidden/>
          </w:rPr>
        </w:r>
        <w:r>
          <w:rPr>
            <w:noProof/>
            <w:webHidden/>
          </w:rPr>
          <w:fldChar w:fldCharType="separate"/>
        </w:r>
        <w:r>
          <w:rPr>
            <w:noProof/>
            <w:webHidden/>
          </w:rPr>
          <w:t>116</w:t>
        </w:r>
        <w:r>
          <w:rPr>
            <w:noProof/>
            <w:webHidden/>
          </w:rPr>
          <w:fldChar w:fldCharType="end"/>
        </w:r>
      </w:hyperlink>
    </w:p>
    <w:p w14:paraId="054A50DE" w14:textId="0AEAC740" w:rsidR="001C6946" w:rsidRDefault="001C6946">
      <w:pPr>
        <w:pStyle w:val="TOC2"/>
        <w:rPr>
          <w:rFonts w:asciiTheme="minorHAnsi" w:eastAsiaTheme="minorEastAsia" w:hAnsiTheme="minorHAnsi" w:cstheme="minorBidi"/>
          <w:noProof/>
          <w:sz w:val="22"/>
          <w:szCs w:val="22"/>
        </w:rPr>
      </w:pPr>
      <w:hyperlink w:anchor="_Toc463469858" w:history="1">
        <w:r w:rsidRPr="00971E6F">
          <w:rPr>
            <w:rStyle w:val="Hyperlink"/>
            <w:noProof/>
          </w:rPr>
          <w:t>8.11</w:t>
        </w:r>
        <w:r>
          <w:rPr>
            <w:rFonts w:asciiTheme="minorHAnsi" w:eastAsiaTheme="minorEastAsia" w:hAnsiTheme="minorHAnsi" w:cstheme="minorBidi"/>
            <w:noProof/>
            <w:sz w:val="22"/>
            <w:szCs w:val="22"/>
          </w:rPr>
          <w:tab/>
        </w:r>
        <w:r w:rsidRPr="00971E6F">
          <w:rPr>
            <w:rStyle w:val="Hyperlink"/>
            <w:noProof/>
          </w:rPr>
          <w:t>Class with Universal Quantification Constraint on Property I</w:t>
        </w:r>
        <w:r>
          <w:rPr>
            <w:noProof/>
            <w:webHidden/>
          </w:rPr>
          <w:tab/>
        </w:r>
        <w:r>
          <w:rPr>
            <w:noProof/>
            <w:webHidden/>
          </w:rPr>
          <w:fldChar w:fldCharType="begin"/>
        </w:r>
        <w:r>
          <w:rPr>
            <w:noProof/>
            <w:webHidden/>
          </w:rPr>
          <w:instrText xml:space="preserve"> PAGEREF _Toc463469858 \h </w:instrText>
        </w:r>
        <w:r>
          <w:rPr>
            <w:noProof/>
            <w:webHidden/>
          </w:rPr>
        </w:r>
        <w:r>
          <w:rPr>
            <w:noProof/>
            <w:webHidden/>
          </w:rPr>
          <w:fldChar w:fldCharType="separate"/>
        </w:r>
        <w:r>
          <w:rPr>
            <w:noProof/>
            <w:webHidden/>
          </w:rPr>
          <w:t>117</w:t>
        </w:r>
        <w:r>
          <w:rPr>
            <w:noProof/>
            <w:webHidden/>
          </w:rPr>
          <w:fldChar w:fldCharType="end"/>
        </w:r>
      </w:hyperlink>
    </w:p>
    <w:p w14:paraId="0F0D00B6" w14:textId="088B28AC" w:rsidR="001C6946" w:rsidRDefault="001C6946">
      <w:pPr>
        <w:pStyle w:val="TOC2"/>
        <w:rPr>
          <w:rFonts w:asciiTheme="minorHAnsi" w:eastAsiaTheme="minorEastAsia" w:hAnsiTheme="minorHAnsi" w:cstheme="minorBidi"/>
          <w:noProof/>
          <w:sz w:val="22"/>
          <w:szCs w:val="22"/>
        </w:rPr>
      </w:pPr>
      <w:hyperlink w:anchor="_Toc463469859" w:history="1">
        <w:r w:rsidRPr="00971E6F">
          <w:rPr>
            <w:rStyle w:val="Hyperlink"/>
            <w:noProof/>
          </w:rPr>
          <w:t>8.12</w:t>
        </w:r>
        <w:r>
          <w:rPr>
            <w:rFonts w:asciiTheme="minorHAnsi" w:eastAsiaTheme="minorEastAsia" w:hAnsiTheme="minorHAnsi" w:cstheme="minorBidi"/>
            <w:noProof/>
            <w:sz w:val="22"/>
            <w:szCs w:val="22"/>
          </w:rPr>
          <w:tab/>
        </w:r>
        <w:r w:rsidRPr="00971E6F">
          <w:rPr>
            <w:rStyle w:val="Hyperlink"/>
            <w:noProof/>
          </w:rPr>
          <w:t>Class with Universal Quantification Constraint on Property II</w:t>
        </w:r>
        <w:r>
          <w:rPr>
            <w:noProof/>
            <w:webHidden/>
          </w:rPr>
          <w:tab/>
        </w:r>
        <w:r>
          <w:rPr>
            <w:noProof/>
            <w:webHidden/>
          </w:rPr>
          <w:fldChar w:fldCharType="begin"/>
        </w:r>
        <w:r>
          <w:rPr>
            <w:noProof/>
            <w:webHidden/>
          </w:rPr>
          <w:instrText xml:space="preserve"> PAGEREF _Toc463469859 \h </w:instrText>
        </w:r>
        <w:r>
          <w:rPr>
            <w:noProof/>
            <w:webHidden/>
          </w:rPr>
        </w:r>
        <w:r>
          <w:rPr>
            <w:noProof/>
            <w:webHidden/>
          </w:rPr>
          <w:fldChar w:fldCharType="separate"/>
        </w:r>
        <w:r>
          <w:rPr>
            <w:noProof/>
            <w:webHidden/>
          </w:rPr>
          <w:t>117</w:t>
        </w:r>
        <w:r>
          <w:rPr>
            <w:noProof/>
            <w:webHidden/>
          </w:rPr>
          <w:fldChar w:fldCharType="end"/>
        </w:r>
      </w:hyperlink>
    </w:p>
    <w:p w14:paraId="00E0F21B" w14:textId="547B2D1C" w:rsidR="001C6946" w:rsidRDefault="001C6946">
      <w:pPr>
        <w:pStyle w:val="TOC2"/>
        <w:rPr>
          <w:rFonts w:asciiTheme="minorHAnsi" w:eastAsiaTheme="minorEastAsia" w:hAnsiTheme="minorHAnsi" w:cstheme="minorBidi"/>
          <w:noProof/>
          <w:sz w:val="22"/>
          <w:szCs w:val="22"/>
        </w:rPr>
      </w:pPr>
      <w:hyperlink w:anchor="_Toc463469860" w:history="1">
        <w:r w:rsidRPr="00971E6F">
          <w:rPr>
            <w:rStyle w:val="Hyperlink"/>
            <w:noProof/>
          </w:rPr>
          <w:t>8.13</w:t>
        </w:r>
        <w:r>
          <w:rPr>
            <w:rFonts w:asciiTheme="minorHAnsi" w:eastAsiaTheme="minorEastAsia" w:hAnsiTheme="minorHAnsi" w:cstheme="minorBidi"/>
            <w:noProof/>
            <w:sz w:val="22"/>
            <w:szCs w:val="22"/>
          </w:rPr>
          <w:tab/>
        </w:r>
        <w:r w:rsidRPr="00971E6F">
          <w:rPr>
            <w:rStyle w:val="Hyperlink"/>
            <w:noProof/>
          </w:rPr>
          <w:t>Class with Existential Quantification Constraint on Property</w:t>
        </w:r>
        <w:r>
          <w:rPr>
            <w:noProof/>
            <w:webHidden/>
          </w:rPr>
          <w:tab/>
        </w:r>
        <w:r>
          <w:rPr>
            <w:noProof/>
            <w:webHidden/>
          </w:rPr>
          <w:fldChar w:fldCharType="begin"/>
        </w:r>
        <w:r>
          <w:rPr>
            <w:noProof/>
            <w:webHidden/>
          </w:rPr>
          <w:instrText xml:space="preserve"> PAGEREF _Toc463469860 \h </w:instrText>
        </w:r>
        <w:r>
          <w:rPr>
            <w:noProof/>
            <w:webHidden/>
          </w:rPr>
        </w:r>
        <w:r>
          <w:rPr>
            <w:noProof/>
            <w:webHidden/>
          </w:rPr>
          <w:fldChar w:fldCharType="separate"/>
        </w:r>
        <w:r>
          <w:rPr>
            <w:noProof/>
            <w:webHidden/>
          </w:rPr>
          <w:t>118</w:t>
        </w:r>
        <w:r>
          <w:rPr>
            <w:noProof/>
            <w:webHidden/>
          </w:rPr>
          <w:fldChar w:fldCharType="end"/>
        </w:r>
      </w:hyperlink>
    </w:p>
    <w:p w14:paraId="50B49AD3" w14:textId="4E220859" w:rsidR="001C6946" w:rsidRDefault="001C6946">
      <w:pPr>
        <w:pStyle w:val="TOC2"/>
        <w:rPr>
          <w:rFonts w:asciiTheme="minorHAnsi" w:eastAsiaTheme="minorEastAsia" w:hAnsiTheme="minorHAnsi" w:cstheme="minorBidi"/>
          <w:noProof/>
          <w:sz w:val="22"/>
          <w:szCs w:val="22"/>
        </w:rPr>
      </w:pPr>
      <w:hyperlink w:anchor="_Toc463469861" w:history="1">
        <w:r w:rsidRPr="00971E6F">
          <w:rPr>
            <w:rStyle w:val="Hyperlink"/>
            <w:noProof/>
          </w:rPr>
          <w:t>8.14</w:t>
        </w:r>
        <w:r>
          <w:rPr>
            <w:rFonts w:asciiTheme="minorHAnsi" w:eastAsiaTheme="minorEastAsia" w:hAnsiTheme="minorHAnsi" w:cstheme="minorBidi"/>
            <w:noProof/>
            <w:sz w:val="22"/>
            <w:szCs w:val="22"/>
          </w:rPr>
          <w:tab/>
        </w:r>
        <w:r w:rsidRPr="00971E6F">
          <w:rPr>
            <w:rStyle w:val="Hyperlink"/>
            <w:noProof/>
          </w:rPr>
          <w:t>&lt;&lt;Anything&gt;&gt; with Self-Referential Subproperty</w:t>
        </w:r>
        <w:r>
          <w:rPr>
            <w:noProof/>
            <w:webHidden/>
          </w:rPr>
          <w:tab/>
        </w:r>
        <w:r>
          <w:rPr>
            <w:noProof/>
            <w:webHidden/>
          </w:rPr>
          <w:fldChar w:fldCharType="begin"/>
        </w:r>
        <w:r>
          <w:rPr>
            <w:noProof/>
            <w:webHidden/>
          </w:rPr>
          <w:instrText xml:space="preserve"> PAGEREF _Toc463469861 \h </w:instrText>
        </w:r>
        <w:r>
          <w:rPr>
            <w:noProof/>
            <w:webHidden/>
          </w:rPr>
        </w:r>
        <w:r>
          <w:rPr>
            <w:noProof/>
            <w:webHidden/>
          </w:rPr>
          <w:fldChar w:fldCharType="separate"/>
        </w:r>
        <w:r>
          <w:rPr>
            <w:noProof/>
            <w:webHidden/>
          </w:rPr>
          <w:t>119</w:t>
        </w:r>
        <w:r>
          <w:rPr>
            <w:noProof/>
            <w:webHidden/>
          </w:rPr>
          <w:fldChar w:fldCharType="end"/>
        </w:r>
      </w:hyperlink>
    </w:p>
    <w:p w14:paraId="3BA46027" w14:textId="23B481CC" w:rsidR="001C6946" w:rsidRDefault="001C6946">
      <w:pPr>
        <w:pStyle w:val="TOC2"/>
        <w:rPr>
          <w:rFonts w:asciiTheme="minorHAnsi" w:eastAsiaTheme="minorEastAsia" w:hAnsiTheme="minorHAnsi" w:cstheme="minorBidi"/>
          <w:noProof/>
          <w:sz w:val="22"/>
          <w:szCs w:val="22"/>
        </w:rPr>
      </w:pPr>
      <w:hyperlink w:anchor="_Toc463469862" w:history="1">
        <w:r w:rsidRPr="00971E6F">
          <w:rPr>
            <w:rStyle w:val="Hyperlink"/>
            <w:noProof/>
          </w:rPr>
          <w:t>8.15</w:t>
        </w:r>
        <w:r>
          <w:rPr>
            <w:rFonts w:asciiTheme="minorHAnsi" w:eastAsiaTheme="minorEastAsia" w:hAnsiTheme="minorHAnsi" w:cstheme="minorBidi"/>
            <w:noProof/>
            <w:sz w:val="22"/>
            <w:szCs w:val="22"/>
          </w:rPr>
          <w:tab/>
        </w:r>
        <w:r w:rsidRPr="00971E6F">
          <w:rPr>
            <w:rStyle w:val="Hyperlink"/>
            <w:noProof/>
          </w:rPr>
          <w:t>&lt;&lt;Anything&gt;&gt; Holder with Subproperty</w:t>
        </w:r>
        <w:r>
          <w:rPr>
            <w:noProof/>
            <w:webHidden/>
          </w:rPr>
          <w:tab/>
        </w:r>
        <w:r>
          <w:rPr>
            <w:noProof/>
            <w:webHidden/>
          </w:rPr>
          <w:fldChar w:fldCharType="begin"/>
        </w:r>
        <w:r>
          <w:rPr>
            <w:noProof/>
            <w:webHidden/>
          </w:rPr>
          <w:instrText xml:space="preserve"> PAGEREF _Toc463469862 \h </w:instrText>
        </w:r>
        <w:r>
          <w:rPr>
            <w:noProof/>
            <w:webHidden/>
          </w:rPr>
        </w:r>
        <w:r>
          <w:rPr>
            <w:noProof/>
            <w:webHidden/>
          </w:rPr>
          <w:fldChar w:fldCharType="separate"/>
        </w:r>
        <w:r>
          <w:rPr>
            <w:noProof/>
            <w:webHidden/>
          </w:rPr>
          <w:t>119</w:t>
        </w:r>
        <w:r>
          <w:rPr>
            <w:noProof/>
            <w:webHidden/>
          </w:rPr>
          <w:fldChar w:fldCharType="end"/>
        </w:r>
      </w:hyperlink>
    </w:p>
    <w:p w14:paraId="2C0992C2" w14:textId="2E4B7DB9" w:rsidR="001C6946" w:rsidRDefault="001C6946">
      <w:pPr>
        <w:pStyle w:val="TOC2"/>
        <w:rPr>
          <w:rFonts w:asciiTheme="minorHAnsi" w:eastAsiaTheme="minorEastAsia" w:hAnsiTheme="minorHAnsi" w:cstheme="minorBidi"/>
          <w:noProof/>
          <w:sz w:val="22"/>
          <w:szCs w:val="22"/>
        </w:rPr>
      </w:pPr>
      <w:hyperlink w:anchor="_Toc463469863" w:history="1">
        <w:r w:rsidRPr="00971E6F">
          <w:rPr>
            <w:rStyle w:val="Hyperlink"/>
            <w:noProof/>
          </w:rPr>
          <w:t>8.16</w:t>
        </w:r>
        <w:r>
          <w:rPr>
            <w:rFonts w:asciiTheme="minorHAnsi" w:eastAsiaTheme="minorEastAsia" w:hAnsiTheme="minorHAnsi" w:cstheme="minorBidi"/>
            <w:noProof/>
            <w:sz w:val="22"/>
            <w:szCs w:val="22"/>
          </w:rPr>
          <w:tab/>
        </w:r>
        <w:r w:rsidRPr="00971E6F">
          <w:rPr>
            <w:rStyle w:val="Hyperlink"/>
            <w:noProof/>
          </w:rPr>
          <w:t>Class with Subproperty without a Range</w:t>
        </w:r>
        <w:r>
          <w:rPr>
            <w:noProof/>
            <w:webHidden/>
          </w:rPr>
          <w:tab/>
        </w:r>
        <w:r>
          <w:rPr>
            <w:noProof/>
            <w:webHidden/>
          </w:rPr>
          <w:fldChar w:fldCharType="begin"/>
        </w:r>
        <w:r>
          <w:rPr>
            <w:noProof/>
            <w:webHidden/>
          </w:rPr>
          <w:instrText xml:space="preserve"> PAGEREF _Toc463469863 \h </w:instrText>
        </w:r>
        <w:r>
          <w:rPr>
            <w:noProof/>
            <w:webHidden/>
          </w:rPr>
        </w:r>
        <w:r>
          <w:rPr>
            <w:noProof/>
            <w:webHidden/>
          </w:rPr>
          <w:fldChar w:fldCharType="separate"/>
        </w:r>
        <w:r>
          <w:rPr>
            <w:noProof/>
            <w:webHidden/>
          </w:rPr>
          <w:t>120</w:t>
        </w:r>
        <w:r>
          <w:rPr>
            <w:noProof/>
            <w:webHidden/>
          </w:rPr>
          <w:fldChar w:fldCharType="end"/>
        </w:r>
      </w:hyperlink>
    </w:p>
    <w:p w14:paraId="064FE71C" w14:textId="53E4D690" w:rsidR="001C6946" w:rsidRDefault="001C6946">
      <w:pPr>
        <w:pStyle w:val="TOC2"/>
        <w:rPr>
          <w:rFonts w:asciiTheme="minorHAnsi" w:eastAsiaTheme="minorEastAsia" w:hAnsiTheme="minorHAnsi" w:cstheme="minorBidi"/>
          <w:noProof/>
          <w:sz w:val="22"/>
          <w:szCs w:val="22"/>
        </w:rPr>
      </w:pPr>
      <w:hyperlink w:anchor="_Toc463469864" w:history="1">
        <w:r w:rsidRPr="00971E6F">
          <w:rPr>
            <w:rStyle w:val="Hyperlink"/>
            <w:noProof/>
          </w:rPr>
          <w:t>8.17</w:t>
        </w:r>
        <w:r>
          <w:rPr>
            <w:rFonts w:asciiTheme="minorHAnsi" w:eastAsiaTheme="minorEastAsia" w:hAnsiTheme="minorHAnsi" w:cstheme="minorBidi"/>
            <w:noProof/>
            <w:sz w:val="22"/>
            <w:szCs w:val="22"/>
          </w:rPr>
          <w:tab/>
        </w:r>
        <w:r w:rsidRPr="00971E6F">
          <w:rPr>
            <w:rStyle w:val="Hyperlink"/>
            <w:noProof/>
          </w:rPr>
          <w:t>Class with Necessary and Sufficient Property</w:t>
        </w:r>
        <w:r>
          <w:rPr>
            <w:noProof/>
            <w:webHidden/>
          </w:rPr>
          <w:tab/>
        </w:r>
        <w:r>
          <w:rPr>
            <w:noProof/>
            <w:webHidden/>
          </w:rPr>
          <w:fldChar w:fldCharType="begin"/>
        </w:r>
        <w:r>
          <w:rPr>
            <w:noProof/>
            <w:webHidden/>
          </w:rPr>
          <w:instrText xml:space="preserve"> PAGEREF _Toc463469864 \h </w:instrText>
        </w:r>
        <w:r>
          <w:rPr>
            <w:noProof/>
            <w:webHidden/>
          </w:rPr>
        </w:r>
        <w:r>
          <w:rPr>
            <w:noProof/>
            <w:webHidden/>
          </w:rPr>
          <w:fldChar w:fldCharType="separate"/>
        </w:r>
        <w:r>
          <w:rPr>
            <w:noProof/>
            <w:webHidden/>
          </w:rPr>
          <w:t>121</w:t>
        </w:r>
        <w:r>
          <w:rPr>
            <w:noProof/>
            <w:webHidden/>
          </w:rPr>
          <w:fldChar w:fldCharType="end"/>
        </w:r>
      </w:hyperlink>
    </w:p>
    <w:p w14:paraId="4261CD5A" w14:textId="37E4AB0F" w:rsidR="001C6946" w:rsidRDefault="001C6946">
      <w:pPr>
        <w:pStyle w:val="TOC2"/>
        <w:rPr>
          <w:rFonts w:asciiTheme="minorHAnsi" w:eastAsiaTheme="minorEastAsia" w:hAnsiTheme="minorHAnsi" w:cstheme="minorBidi"/>
          <w:noProof/>
          <w:sz w:val="22"/>
          <w:szCs w:val="22"/>
        </w:rPr>
      </w:pPr>
      <w:hyperlink w:anchor="_Toc463469865" w:history="1">
        <w:r w:rsidRPr="00971E6F">
          <w:rPr>
            <w:rStyle w:val="Hyperlink"/>
            <w:noProof/>
          </w:rPr>
          <w:t>8.18</w:t>
        </w:r>
        <w:r>
          <w:rPr>
            <w:rFonts w:asciiTheme="minorHAnsi" w:eastAsiaTheme="minorEastAsia" w:hAnsiTheme="minorHAnsi" w:cstheme="minorBidi"/>
            <w:noProof/>
            <w:sz w:val="22"/>
            <w:szCs w:val="22"/>
          </w:rPr>
          <w:tab/>
        </w:r>
        <w:r w:rsidRPr="00971E6F">
          <w:rPr>
            <w:rStyle w:val="Hyperlink"/>
            <w:noProof/>
          </w:rPr>
          <w:t>Class With Property Having Unspecified Multiplicity</w:t>
        </w:r>
        <w:r>
          <w:rPr>
            <w:noProof/>
            <w:webHidden/>
          </w:rPr>
          <w:tab/>
        </w:r>
        <w:r>
          <w:rPr>
            <w:noProof/>
            <w:webHidden/>
          </w:rPr>
          <w:fldChar w:fldCharType="begin"/>
        </w:r>
        <w:r>
          <w:rPr>
            <w:noProof/>
            <w:webHidden/>
          </w:rPr>
          <w:instrText xml:space="preserve"> PAGEREF _Toc463469865 \h </w:instrText>
        </w:r>
        <w:r>
          <w:rPr>
            <w:noProof/>
            <w:webHidden/>
          </w:rPr>
        </w:r>
        <w:r>
          <w:rPr>
            <w:noProof/>
            <w:webHidden/>
          </w:rPr>
          <w:fldChar w:fldCharType="separate"/>
        </w:r>
        <w:r>
          <w:rPr>
            <w:noProof/>
            <w:webHidden/>
          </w:rPr>
          <w:t>122</w:t>
        </w:r>
        <w:r>
          <w:rPr>
            <w:noProof/>
            <w:webHidden/>
          </w:rPr>
          <w:fldChar w:fldCharType="end"/>
        </w:r>
      </w:hyperlink>
    </w:p>
    <w:p w14:paraId="3D0FC7AB" w14:textId="7D812E85" w:rsidR="001C6946" w:rsidRDefault="001C6946">
      <w:pPr>
        <w:pStyle w:val="TOC1"/>
        <w:tabs>
          <w:tab w:val="left" w:pos="1512"/>
        </w:tabs>
        <w:rPr>
          <w:rFonts w:asciiTheme="minorHAnsi" w:eastAsiaTheme="minorEastAsia" w:hAnsiTheme="minorHAnsi" w:cstheme="minorBidi"/>
          <w:noProof/>
          <w:sz w:val="22"/>
          <w:szCs w:val="22"/>
        </w:rPr>
      </w:pPr>
      <w:hyperlink w:anchor="_Toc463469866" w:history="1">
        <w:r w:rsidRPr="00971E6F">
          <w:rPr>
            <w:rStyle w:val="Hyperlink"/>
            <w:noProof/>
          </w:rPr>
          <w:t>9</w:t>
        </w:r>
        <w:r>
          <w:rPr>
            <w:rFonts w:asciiTheme="minorHAnsi" w:eastAsiaTheme="minorEastAsia" w:hAnsiTheme="minorHAnsi" w:cstheme="minorBidi"/>
            <w:noProof/>
            <w:sz w:val="22"/>
            <w:szCs w:val="22"/>
          </w:rPr>
          <w:tab/>
        </w:r>
        <w:r w:rsidRPr="00971E6F">
          <w:rPr>
            <w:rStyle w:val="Hyperlink"/>
            <w:noProof/>
          </w:rPr>
          <w:t>Annex A: UML Conceptual Modeling Profile Semantics (normative)</w:t>
        </w:r>
        <w:r>
          <w:rPr>
            <w:noProof/>
            <w:webHidden/>
          </w:rPr>
          <w:tab/>
        </w:r>
        <w:r>
          <w:rPr>
            <w:noProof/>
            <w:webHidden/>
          </w:rPr>
          <w:fldChar w:fldCharType="begin"/>
        </w:r>
        <w:r>
          <w:rPr>
            <w:noProof/>
            <w:webHidden/>
          </w:rPr>
          <w:instrText xml:space="preserve"> PAGEREF _Toc463469866 \h </w:instrText>
        </w:r>
        <w:r>
          <w:rPr>
            <w:noProof/>
            <w:webHidden/>
          </w:rPr>
        </w:r>
        <w:r>
          <w:rPr>
            <w:noProof/>
            <w:webHidden/>
          </w:rPr>
          <w:fldChar w:fldCharType="separate"/>
        </w:r>
        <w:r>
          <w:rPr>
            <w:noProof/>
            <w:webHidden/>
          </w:rPr>
          <w:t>123</w:t>
        </w:r>
        <w:r>
          <w:rPr>
            <w:noProof/>
            <w:webHidden/>
          </w:rPr>
          <w:fldChar w:fldCharType="end"/>
        </w:r>
      </w:hyperlink>
    </w:p>
    <w:p w14:paraId="216BBA06" w14:textId="67E4507D" w:rsidR="001C6946" w:rsidRDefault="001C6946">
      <w:pPr>
        <w:pStyle w:val="TOC2"/>
        <w:rPr>
          <w:rFonts w:asciiTheme="minorHAnsi" w:eastAsiaTheme="minorEastAsia" w:hAnsiTheme="minorHAnsi" w:cstheme="minorBidi"/>
          <w:noProof/>
          <w:sz w:val="22"/>
          <w:szCs w:val="22"/>
        </w:rPr>
      </w:pPr>
      <w:hyperlink w:anchor="_Toc463469867" w:history="1">
        <w:r w:rsidRPr="00971E6F">
          <w:rPr>
            <w:rStyle w:val="Hyperlink"/>
            <w:noProof/>
          </w:rPr>
          <w:t>9.1</w:t>
        </w:r>
        <w:r>
          <w:rPr>
            <w:rFonts w:asciiTheme="minorHAnsi" w:eastAsiaTheme="minorEastAsia" w:hAnsiTheme="minorHAnsi" w:cstheme="minorBidi"/>
            <w:noProof/>
            <w:sz w:val="22"/>
            <w:szCs w:val="22"/>
          </w:rPr>
          <w:tab/>
        </w:r>
        <w:r w:rsidRPr="00971E6F">
          <w:rPr>
            <w:rStyle w:val="Hyperlink"/>
            <w:noProof/>
          </w:rPr>
          <w:t>Introduction</w:t>
        </w:r>
        <w:r>
          <w:rPr>
            <w:noProof/>
            <w:webHidden/>
          </w:rPr>
          <w:tab/>
        </w:r>
        <w:r>
          <w:rPr>
            <w:noProof/>
            <w:webHidden/>
          </w:rPr>
          <w:fldChar w:fldCharType="begin"/>
        </w:r>
        <w:r>
          <w:rPr>
            <w:noProof/>
            <w:webHidden/>
          </w:rPr>
          <w:instrText xml:space="preserve"> PAGEREF _Toc463469867 \h </w:instrText>
        </w:r>
        <w:r>
          <w:rPr>
            <w:noProof/>
            <w:webHidden/>
          </w:rPr>
        </w:r>
        <w:r>
          <w:rPr>
            <w:noProof/>
            <w:webHidden/>
          </w:rPr>
          <w:fldChar w:fldCharType="separate"/>
        </w:r>
        <w:r>
          <w:rPr>
            <w:noProof/>
            <w:webHidden/>
          </w:rPr>
          <w:t>123</w:t>
        </w:r>
        <w:r>
          <w:rPr>
            <w:noProof/>
            <w:webHidden/>
          </w:rPr>
          <w:fldChar w:fldCharType="end"/>
        </w:r>
      </w:hyperlink>
    </w:p>
    <w:p w14:paraId="3CCC35EC" w14:textId="5128F13C" w:rsidR="001C6946" w:rsidRDefault="001C6946">
      <w:pPr>
        <w:pStyle w:val="TOC3"/>
        <w:rPr>
          <w:rFonts w:asciiTheme="minorHAnsi" w:eastAsiaTheme="minorEastAsia" w:hAnsiTheme="minorHAnsi" w:cstheme="minorBidi"/>
          <w:noProof/>
          <w:sz w:val="22"/>
          <w:szCs w:val="22"/>
        </w:rPr>
      </w:pPr>
      <w:hyperlink w:anchor="_Toc463469868" w:history="1">
        <w:r w:rsidRPr="00971E6F">
          <w:rPr>
            <w:rStyle w:val="Hyperlink"/>
            <w:noProof/>
          </w:rPr>
          <w:t>9.1.1</w:t>
        </w:r>
        <w:r>
          <w:rPr>
            <w:rFonts w:asciiTheme="minorHAnsi" w:eastAsiaTheme="minorEastAsia" w:hAnsiTheme="minorHAnsi" w:cstheme="minorBidi"/>
            <w:noProof/>
            <w:sz w:val="22"/>
            <w:szCs w:val="22"/>
          </w:rPr>
          <w:tab/>
        </w:r>
        <w:r w:rsidRPr="00971E6F">
          <w:rPr>
            <w:rStyle w:val="Hyperlink"/>
            <w:noProof/>
          </w:rPr>
          <w:t>Classes</w:t>
        </w:r>
        <w:r>
          <w:rPr>
            <w:noProof/>
            <w:webHidden/>
          </w:rPr>
          <w:tab/>
        </w:r>
        <w:r>
          <w:rPr>
            <w:noProof/>
            <w:webHidden/>
          </w:rPr>
          <w:fldChar w:fldCharType="begin"/>
        </w:r>
        <w:r>
          <w:rPr>
            <w:noProof/>
            <w:webHidden/>
          </w:rPr>
          <w:instrText xml:space="preserve"> PAGEREF _Toc463469868 \h </w:instrText>
        </w:r>
        <w:r>
          <w:rPr>
            <w:noProof/>
            <w:webHidden/>
          </w:rPr>
        </w:r>
        <w:r>
          <w:rPr>
            <w:noProof/>
            <w:webHidden/>
          </w:rPr>
          <w:fldChar w:fldCharType="separate"/>
        </w:r>
        <w:r>
          <w:rPr>
            <w:noProof/>
            <w:webHidden/>
          </w:rPr>
          <w:t>124</w:t>
        </w:r>
        <w:r>
          <w:rPr>
            <w:noProof/>
            <w:webHidden/>
          </w:rPr>
          <w:fldChar w:fldCharType="end"/>
        </w:r>
      </w:hyperlink>
    </w:p>
    <w:p w14:paraId="013D6BFD" w14:textId="113F828A" w:rsidR="001C6946" w:rsidRDefault="001C6946">
      <w:pPr>
        <w:pStyle w:val="TOC3"/>
        <w:rPr>
          <w:rFonts w:asciiTheme="minorHAnsi" w:eastAsiaTheme="minorEastAsia" w:hAnsiTheme="minorHAnsi" w:cstheme="minorBidi"/>
          <w:noProof/>
          <w:sz w:val="22"/>
          <w:szCs w:val="22"/>
        </w:rPr>
      </w:pPr>
      <w:hyperlink w:anchor="_Toc463469869" w:history="1">
        <w:r w:rsidRPr="00971E6F">
          <w:rPr>
            <w:rStyle w:val="Hyperlink"/>
            <w:noProof/>
          </w:rPr>
          <w:t>9.1.2</w:t>
        </w:r>
        <w:r>
          <w:rPr>
            <w:rFonts w:asciiTheme="minorHAnsi" w:eastAsiaTheme="minorEastAsia" w:hAnsiTheme="minorHAnsi" w:cstheme="minorBidi"/>
            <w:noProof/>
            <w:sz w:val="22"/>
            <w:szCs w:val="22"/>
          </w:rPr>
          <w:tab/>
        </w:r>
        <w:r w:rsidRPr="00971E6F">
          <w:rPr>
            <w:rStyle w:val="Hyperlink"/>
            <w:noProof/>
          </w:rPr>
          <w:t>Instances</w:t>
        </w:r>
        <w:r>
          <w:rPr>
            <w:noProof/>
            <w:webHidden/>
          </w:rPr>
          <w:tab/>
        </w:r>
        <w:r>
          <w:rPr>
            <w:noProof/>
            <w:webHidden/>
          </w:rPr>
          <w:fldChar w:fldCharType="begin"/>
        </w:r>
        <w:r>
          <w:rPr>
            <w:noProof/>
            <w:webHidden/>
          </w:rPr>
          <w:instrText xml:space="preserve"> PAGEREF _Toc463469869 \h </w:instrText>
        </w:r>
        <w:r>
          <w:rPr>
            <w:noProof/>
            <w:webHidden/>
          </w:rPr>
        </w:r>
        <w:r>
          <w:rPr>
            <w:noProof/>
            <w:webHidden/>
          </w:rPr>
          <w:fldChar w:fldCharType="separate"/>
        </w:r>
        <w:r>
          <w:rPr>
            <w:noProof/>
            <w:webHidden/>
          </w:rPr>
          <w:t>124</w:t>
        </w:r>
        <w:r>
          <w:rPr>
            <w:noProof/>
            <w:webHidden/>
          </w:rPr>
          <w:fldChar w:fldCharType="end"/>
        </w:r>
      </w:hyperlink>
    </w:p>
    <w:p w14:paraId="2C6486CD" w14:textId="1E56A2AC" w:rsidR="001C6946" w:rsidRDefault="001C6946">
      <w:pPr>
        <w:pStyle w:val="TOC3"/>
        <w:rPr>
          <w:rFonts w:asciiTheme="minorHAnsi" w:eastAsiaTheme="minorEastAsia" w:hAnsiTheme="minorHAnsi" w:cstheme="minorBidi"/>
          <w:noProof/>
          <w:sz w:val="22"/>
          <w:szCs w:val="22"/>
        </w:rPr>
      </w:pPr>
      <w:hyperlink w:anchor="_Toc463469870" w:history="1">
        <w:r w:rsidRPr="00971E6F">
          <w:rPr>
            <w:rStyle w:val="Hyperlink"/>
            <w:noProof/>
          </w:rPr>
          <w:t>9.1.3</w:t>
        </w:r>
        <w:r>
          <w:rPr>
            <w:rFonts w:asciiTheme="minorHAnsi" w:eastAsiaTheme="minorEastAsia" w:hAnsiTheme="minorHAnsi" w:cstheme="minorBidi"/>
            <w:noProof/>
            <w:sz w:val="22"/>
            <w:szCs w:val="22"/>
          </w:rPr>
          <w:tab/>
        </w:r>
        <w:r w:rsidRPr="00971E6F">
          <w:rPr>
            <w:rStyle w:val="Hyperlink"/>
            <w:noProof/>
          </w:rPr>
          <w:t>Class Generalization</w:t>
        </w:r>
        <w:r>
          <w:rPr>
            <w:noProof/>
            <w:webHidden/>
          </w:rPr>
          <w:tab/>
        </w:r>
        <w:r>
          <w:rPr>
            <w:noProof/>
            <w:webHidden/>
          </w:rPr>
          <w:fldChar w:fldCharType="begin"/>
        </w:r>
        <w:r>
          <w:rPr>
            <w:noProof/>
            <w:webHidden/>
          </w:rPr>
          <w:instrText xml:space="preserve"> PAGEREF _Toc463469870 \h </w:instrText>
        </w:r>
        <w:r>
          <w:rPr>
            <w:noProof/>
            <w:webHidden/>
          </w:rPr>
        </w:r>
        <w:r>
          <w:rPr>
            <w:noProof/>
            <w:webHidden/>
          </w:rPr>
          <w:fldChar w:fldCharType="separate"/>
        </w:r>
        <w:r>
          <w:rPr>
            <w:noProof/>
            <w:webHidden/>
          </w:rPr>
          <w:t>125</w:t>
        </w:r>
        <w:r>
          <w:rPr>
            <w:noProof/>
            <w:webHidden/>
          </w:rPr>
          <w:fldChar w:fldCharType="end"/>
        </w:r>
      </w:hyperlink>
    </w:p>
    <w:p w14:paraId="279441AA" w14:textId="15B54984" w:rsidR="001C6946" w:rsidRDefault="001C6946">
      <w:pPr>
        <w:pStyle w:val="TOC3"/>
        <w:rPr>
          <w:rFonts w:asciiTheme="minorHAnsi" w:eastAsiaTheme="minorEastAsia" w:hAnsiTheme="minorHAnsi" w:cstheme="minorBidi"/>
          <w:noProof/>
          <w:sz w:val="22"/>
          <w:szCs w:val="22"/>
        </w:rPr>
      </w:pPr>
      <w:hyperlink w:anchor="_Toc463469871" w:history="1">
        <w:r w:rsidRPr="00971E6F">
          <w:rPr>
            <w:rStyle w:val="Hyperlink"/>
            <w:noProof/>
          </w:rPr>
          <w:t>9.1.4</w:t>
        </w:r>
        <w:r>
          <w:rPr>
            <w:rFonts w:asciiTheme="minorHAnsi" w:eastAsiaTheme="minorEastAsia" w:hAnsiTheme="minorHAnsi" w:cstheme="minorBidi"/>
            <w:noProof/>
            <w:sz w:val="22"/>
            <w:szCs w:val="22"/>
          </w:rPr>
          <w:tab/>
        </w:r>
        <w:r w:rsidRPr="00971E6F">
          <w:rPr>
            <w:rStyle w:val="Hyperlink"/>
            <w:noProof/>
          </w:rPr>
          <w:t>Properties</w:t>
        </w:r>
        <w:r>
          <w:rPr>
            <w:noProof/>
            <w:webHidden/>
          </w:rPr>
          <w:tab/>
        </w:r>
        <w:r>
          <w:rPr>
            <w:noProof/>
            <w:webHidden/>
          </w:rPr>
          <w:fldChar w:fldCharType="begin"/>
        </w:r>
        <w:r>
          <w:rPr>
            <w:noProof/>
            <w:webHidden/>
          </w:rPr>
          <w:instrText xml:space="preserve"> PAGEREF _Toc463469871 \h </w:instrText>
        </w:r>
        <w:r>
          <w:rPr>
            <w:noProof/>
            <w:webHidden/>
          </w:rPr>
        </w:r>
        <w:r>
          <w:rPr>
            <w:noProof/>
            <w:webHidden/>
          </w:rPr>
          <w:fldChar w:fldCharType="separate"/>
        </w:r>
        <w:r>
          <w:rPr>
            <w:noProof/>
            <w:webHidden/>
          </w:rPr>
          <w:t>130</w:t>
        </w:r>
        <w:r>
          <w:rPr>
            <w:noProof/>
            <w:webHidden/>
          </w:rPr>
          <w:fldChar w:fldCharType="end"/>
        </w:r>
      </w:hyperlink>
    </w:p>
    <w:p w14:paraId="7DA7D7E8" w14:textId="11412FCD" w:rsidR="001C6946" w:rsidRDefault="001C6946">
      <w:pPr>
        <w:pStyle w:val="TOC3"/>
        <w:rPr>
          <w:rFonts w:asciiTheme="minorHAnsi" w:eastAsiaTheme="minorEastAsia" w:hAnsiTheme="minorHAnsi" w:cstheme="minorBidi"/>
          <w:noProof/>
          <w:sz w:val="22"/>
          <w:szCs w:val="22"/>
        </w:rPr>
      </w:pPr>
      <w:hyperlink w:anchor="_Toc463469872" w:history="1">
        <w:r w:rsidRPr="00971E6F">
          <w:rPr>
            <w:rStyle w:val="Hyperlink"/>
            <w:noProof/>
          </w:rPr>
          <w:t>9.1.5</w:t>
        </w:r>
        <w:r>
          <w:rPr>
            <w:rFonts w:asciiTheme="minorHAnsi" w:eastAsiaTheme="minorEastAsia" w:hAnsiTheme="minorHAnsi" w:cstheme="minorBidi"/>
            <w:noProof/>
            <w:sz w:val="22"/>
            <w:szCs w:val="22"/>
          </w:rPr>
          <w:tab/>
        </w:r>
        <w:r w:rsidRPr="00971E6F">
          <w:rPr>
            <w:rStyle w:val="Hyperlink"/>
            <w:noProof/>
          </w:rPr>
          <w:t>Associations</w:t>
        </w:r>
        <w:r>
          <w:rPr>
            <w:noProof/>
            <w:webHidden/>
          </w:rPr>
          <w:tab/>
        </w:r>
        <w:r>
          <w:rPr>
            <w:noProof/>
            <w:webHidden/>
          </w:rPr>
          <w:fldChar w:fldCharType="begin"/>
        </w:r>
        <w:r>
          <w:rPr>
            <w:noProof/>
            <w:webHidden/>
          </w:rPr>
          <w:instrText xml:space="preserve"> PAGEREF _Toc463469872 \h </w:instrText>
        </w:r>
        <w:r>
          <w:rPr>
            <w:noProof/>
            <w:webHidden/>
          </w:rPr>
        </w:r>
        <w:r>
          <w:rPr>
            <w:noProof/>
            <w:webHidden/>
          </w:rPr>
          <w:fldChar w:fldCharType="separate"/>
        </w:r>
        <w:r>
          <w:rPr>
            <w:noProof/>
            <w:webHidden/>
          </w:rPr>
          <w:t>131</w:t>
        </w:r>
        <w:r>
          <w:rPr>
            <w:noProof/>
            <w:webHidden/>
          </w:rPr>
          <w:fldChar w:fldCharType="end"/>
        </w:r>
      </w:hyperlink>
    </w:p>
    <w:p w14:paraId="2B12C9DE" w14:textId="1C5CC889" w:rsidR="001C6946" w:rsidRDefault="001C6946">
      <w:pPr>
        <w:pStyle w:val="TOC3"/>
        <w:rPr>
          <w:rFonts w:asciiTheme="minorHAnsi" w:eastAsiaTheme="minorEastAsia" w:hAnsiTheme="minorHAnsi" w:cstheme="minorBidi"/>
          <w:noProof/>
          <w:sz w:val="22"/>
          <w:szCs w:val="22"/>
        </w:rPr>
      </w:pPr>
      <w:hyperlink w:anchor="_Toc463469873" w:history="1">
        <w:r w:rsidRPr="00971E6F">
          <w:rPr>
            <w:rStyle w:val="Hyperlink"/>
            <w:noProof/>
          </w:rPr>
          <w:t>9.1.6</w:t>
        </w:r>
        <w:r>
          <w:rPr>
            <w:rFonts w:asciiTheme="minorHAnsi" w:eastAsiaTheme="minorEastAsia" w:hAnsiTheme="minorHAnsi" w:cstheme="minorBidi"/>
            <w:noProof/>
            <w:sz w:val="22"/>
            <w:szCs w:val="22"/>
          </w:rPr>
          <w:tab/>
        </w:r>
        <w:r w:rsidRPr="00971E6F">
          <w:rPr>
            <w:rStyle w:val="Hyperlink"/>
            <w:noProof/>
          </w:rPr>
          <w:t>Property and association end hierarchies</w:t>
        </w:r>
        <w:r>
          <w:rPr>
            <w:noProof/>
            <w:webHidden/>
          </w:rPr>
          <w:tab/>
        </w:r>
        <w:r>
          <w:rPr>
            <w:noProof/>
            <w:webHidden/>
          </w:rPr>
          <w:fldChar w:fldCharType="begin"/>
        </w:r>
        <w:r>
          <w:rPr>
            <w:noProof/>
            <w:webHidden/>
          </w:rPr>
          <w:instrText xml:space="preserve"> PAGEREF _Toc463469873 \h </w:instrText>
        </w:r>
        <w:r>
          <w:rPr>
            <w:noProof/>
            <w:webHidden/>
          </w:rPr>
        </w:r>
        <w:r>
          <w:rPr>
            <w:noProof/>
            <w:webHidden/>
          </w:rPr>
          <w:fldChar w:fldCharType="separate"/>
        </w:r>
        <w:r>
          <w:rPr>
            <w:noProof/>
            <w:webHidden/>
          </w:rPr>
          <w:t>132</w:t>
        </w:r>
        <w:r>
          <w:rPr>
            <w:noProof/>
            <w:webHidden/>
          </w:rPr>
          <w:fldChar w:fldCharType="end"/>
        </w:r>
      </w:hyperlink>
    </w:p>
    <w:p w14:paraId="0AD71F25" w14:textId="52036078" w:rsidR="001C6946" w:rsidRDefault="001C6946">
      <w:pPr>
        <w:pStyle w:val="TOC3"/>
        <w:rPr>
          <w:rFonts w:asciiTheme="minorHAnsi" w:eastAsiaTheme="minorEastAsia" w:hAnsiTheme="minorHAnsi" w:cstheme="minorBidi"/>
          <w:noProof/>
          <w:sz w:val="22"/>
          <w:szCs w:val="22"/>
        </w:rPr>
      </w:pPr>
      <w:hyperlink w:anchor="_Toc463469874" w:history="1">
        <w:r w:rsidRPr="00971E6F">
          <w:rPr>
            <w:rStyle w:val="Hyperlink"/>
            <w:noProof/>
          </w:rPr>
          <w:t>9.1.7</w:t>
        </w:r>
        <w:r>
          <w:rPr>
            <w:rFonts w:asciiTheme="minorHAnsi" w:eastAsiaTheme="minorEastAsia" w:hAnsiTheme="minorHAnsi" w:cstheme="minorBidi"/>
            <w:noProof/>
            <w:sz w:val="22"/>
            <w:szCs w:val="22"/>
          </w:rPr>
          <w:tab/>
        </w:r>
        <w:r w:rsidRPr="00971E6F">
          <w:rPr>
            <w:rStyle w:val="Hyperlink"/>
            <w:noProof/>
          </w:rPr>
          <w:t>Association Classes</w:t>
        </w:r>
        <w:r>
          <w:rPr>
            <w:noProof/>
            <w:webHidden/>
          </w:rPr>
          <w:tab/>
        </w:r>
        <w:r>
          <w:rPr>
            <w:noProof/>
            <w:webHidden/>
          </w:rPr>
          <w:fldChar w:fldCharType="begin"/>
        </w:r>
        <w:r>
          <w:rPr>
            <w:noProof/>
            <w:webHidden/>
          </w:rPr>
          <w:instrText xml:space="preserve"> PAGEREF _Toc463469874 \h </w:instrText>
        </w:r>
        <w:r>
          <w:rPr>
            <w:noProof/>
            <w:webHidden/>
          </w:rPr>
        </w:r>
        <w:r>
          <w:rPr>
            <w:noProof/>
            <w:webHidden/>
          </w:rPr>
          <w:fldChar w:fldCharType="separate"/>
        </w:r>
        <w:r>
          <w:rPr>
            <w:noProof/>
            <w:webHidden/>
          </w:rPr>
          <w:t>132</w:t>
        </w:r>
        <w:r>
          <w:rPr>
            <w:noProof/>
            <w:webHidden/>
          </w:rPr>
          <w:fldChar w:fldCharType="end"/>
        </w:r>
      </w:hyperlink>
    </w:p>
    <w:p w14:paraId="79D28B94" w14:textId="6D87C98D" w:rsidR="001C6946" w:rsidRDefault="001C6946">
      <w:pPr>
        <w:pStyle w:val="TOC3"/>
        <w:rPr>
          <w:rFonts w:asciiTheme="minorHAnsi" w:eastAsiaTheme="minorEastAsia" w:hAnsiTheme="minorHAnsi" w:cstheme="minorBidi"/>
          <w:noProof/>
          <w:sz w:val="22"/>
          <w:szCs w:val="22"/>
        </w:rPr>
      </w:pPr>
      <w:hyperlink w:anchor="_Toc463469875" w:history="1">
        <w:r w:rsidRPr="00971E6F">
          <w:rPr>
            <w:rStyle w:val="Hyperlink"/>
            <w:noProof/>
          </w:rPr>
          <w:t>9.1.8</w:t>
        </w:r>
        <w:r>
          <w:rPr>
            <w:rFonts w:asciiTheme="minorHAnsi" w:eastAsiaTheme="minorEastAsia" w:hAnsiTheme="minorHAnsi" w:cstheme="minorBidi"/>
            <w:noProof/>
            <w:sz w:val="22"/>
            <w:szCs w:val="22"/>
          </w:rPr>
          <w:tab/>
        </w:r>
        <w:r w:rsidRPr="00971E6F">
          <w:rPr>
            <w:rStyle w:val="Hyperlink"/>
            <w:noProof/>
          </w:rPr>
          <w:t>Annotation</w:t>
        </w:r>
        <w:r>
          <w:rPr>
            <w:noProof/>
            <w:webHidden/>
          </w:rPr>
          <w:tab/>
        </w:r>
        <w:r>
          <w:rPr>
            <w:noProof/>
            <w:webHidden/>
          </w:rPr>
          <w:fldChar w:fldCharType="begin"/>
        </w:r>
        <w:r>
          <w:rPr>
            <w:noProof/>
            <w:webHidden/>
          </w:rPr>
          <w:instrText xml:space="preserve"> PAGEREF _Toc463469875 \h </w:instrText>
        </w:r>
        <w:r>
          <w:rPr>
            <w:noProof/>
            <w:webHidden/>
          </w:rPr>
        </w:r>
        <w:r>
          <w:rPr>
            <w:noProof/>
            <w:webHidden/>
          </w:rPr>
          <w:fldChar w:fldCharType="separate"/>
        </w:r>
        <w:r>
          <w:rPr>
            <w:noProof/>
            <w:webHidden/>
          </w:rPr>
          <w:t>133</w:t>
        </w:r>
        <w:r>
          <w:rPr>
            <w:noProof/>
            <w:webHidden/>
          </w:rPr>
          <w:fldChar w:fldCharType="end"/>
        </w:r>
      </w:hyperlink>
    </w:p>
    <w:p w14:paraId="1D41B55D" w14:textId="03F2EC2C" w:rsidR="001C6946" w:rsidRDefault="001C6946">
      <w:pPr>
        <w:pStyle w:val="TOC3"/>
        <w:rPr>
          <w:rFonts w:asciiTheme="minorHAnsi" w:eastAsiaTheme="minorEastAsia" w:hAnsiTheme="minorHAnsi" w:cstheme="minorBidi"/>
          <w:noProof/>
          <w:sz w:val="22"/>
          <w:szCs w:val="22"/>
        </w:rPr>
      </w:pPr>
      <w:hyperlink w:anchor="_Toc463469876" w:history="1">
        <w:r w:rsidRPr="00971E6F">
          <w:rPr>
            <w:rStyle w:val="Hyperlink"/>
            <w:noProof/>
          </w:rPr>
          <w:t>9.1.9</w:t>
        </w:r>
        <w:r>
          <w:rPr>
            <w:rFonts w:asciiTheme="minorHAnsi" w:eastAsiaTheme="minorEastAsia" w:hAnsiTheme="minorHAnsi" w:cstheme="minorBidi"/>
            <w:noProof/>
            <w:sz w:val="22"/>
            <w:szCs w:val="22"/>
          </w:rPr>
          <w:tab/>
        </w:r>
        <w:r w:rsidRPr="00971E6F">
          <w:rPr>
            <w:rStyle w:val="Hyperlink"/>
            <w:noProof/>
          </w:rPr>
          <w:t>Specific kinds of classes</w:t>
        </w:r>
        <w:r>
          <w:rPr>
            <w:noProof/>
            <w:webHidden/>
          </w:rPr>
          <w:tab/>
        </w:r>
        <w:r>
          <w:rPr>
            <w:noProof/>
            <w:webHidden/>
          </w:rPr>
          <w:fldChar w:fldCharType="begin"/>
        </w:r>
        <w:r>
          <w:rPr>
            <w:noProof/>
            <w:webHidden/>
          </w:rPr>
          <w:instrText xml:space="preserve"> PAGEREF _Toc463469876 \h </w:instrText>
        </w:r>
        <w:r>
          <w:rPr>
            <w:noProof/>
            <w:webHidden/>
          </w:rPr>
        </w:r>
        <w:r>
          <w:rPr>
            <w:noProof/>
            <w:webHidden/>
          </w:rPr>
          <w:fldChar w:fldCharType="separate"/>
        </w:r>
        <w:r>
          <w:rPr>
            <w:noProof/>
            <w:webHidden/>
          </w:rPr>
          <w:t>134</w:t>
        </w:r>
        <w:r>
          <w:rPr>
            <w:noProof/>
            <w:webHidden/>
          </w:rPr>
          <w:fldChar w:fldCharType="end"/>
        </w:r>
      </w:hyperlink>
    </w:p>
    <w:p w14:paraId="7CD7695A" w14:textId="39792196" w:rsidR="001C6946" w:rsidRDefault="001C6946">
      <w:pPr>
        <w:pStyle w:val="TOC3"/>
        <w:rPr>
          <w:rFonts w:asciiTheme="minorHAnsi" w:eastAsiaTheme="minorEastAsia" w:hAnsiTheme="minorHAnsi" w:cstheme="minorBidi"/>
          <w:noProof/>
          <w:sz w:val="22"/>
          <w:szCs w:val="22"/>
        </w:rPr>
      </w:pPr>
      <w:hyperlink w:anchor="_Toc463469877" w:history="1">
        <w:r w:rsidRPr="00971E6F">
          <w:rPr>
            <w:rStyle w:val="Hyperlink"/>
            <w:noProof/>
          </w:rPr>
          <w:t>9.1.10</w:t>
        </w:r>
        <w:r>
          <w:rPr>
            <w:rFonts w:asciiTheme="minorHAnsi" w:eastAsiaTheme="minorEastAsia" w:hAnsiTheme="minorHAnsi" w:cstheme="minorBidi"/>
            <w:noProof/>
            <w:sz w:val="22"/>
            <w:szCs w:val="22"/>
          </w:rPr>
          <w:tab/>
        </w:r>
        <w:r w:rsidRPr="00971E6F">
          <w:rPr>
            <w:rStyle w:val="Hyperlink"/>
            <w:noProof/>
          </w:rPr>
          <w:t>Assertions about concepts</w:t>
        </w:r>
        <w:r>
          <w:rPr>
            <w:noProof/>
            <w:webHidden/>
          </w:rPr>
          <w:tab/>
        </w:r>
        <w:r>
          <w:rPr>
            <w:noProof/>
            <w:webHidden/>
          </w:rPr>
          <w:fldChar w:fldCharType="begin"/>
        </w:r>
        <w:r>
          <w:rPr>
            <w:noProof/>
            <w:webHidden/>
          </w:rPr>
          <w:instrText xml:space="preserve"> PAGEREF _Toc463469877 \h </w:instrText>
        </w:r>
        <w:r>
          <w:rPr>
            <w:noProof/>
            <w:webHidden/>
          </w:rPr>
        </w:r>
        <w:r>
          <w:rPr>
            <w:noProof/>
            <w:webHidden/>
          </w:rPr>
          <w:fldChar w:fldCharType="separate"/>
        </w:r>
        <w:r>
          <w:rPr>
            <w:noProof/>
            <w:webHidden/>
          </w:rPr>
          <w:t>137</w:t>
        </w:r>
        <w:r>
          <w:rPr>
            <w:noProof/>
            <w:webHidden/>
          </w:rPr>
          <w:fldChar w:fldCharType="end"/>
        </w:r>
      </w:hyperlink>
    </w:p>
    <w:p w14:paraId="6EF1A737" w14:textId="59BE4A34" w:rsidR="001C6946" w:rsidRDefault="001C6946">
      <w:pPr>
        <w:pStyle w:val="TOC3"/>
        <w:rPr>
          <w:rFonts w:asciiTheme="minorHAnsi" w:eastAsiaTheme="minorEastAsia" w:hAnsiTheme="minorHAnsi" w:cstheme="minorBidi"/>
          <w:noProof/>
          <w:sz w:val="22"/>
          <w:szCs w:val="22"/>
        </w:rPr>
      </w:pPr>
      <w:hyperlink w:anchor="_Toc463469878" w:history="1">
        <w:r w:rsidRPr="00971E6F">
          <w:rPr>
            <w:rStyle w:val="Hyperlink"/>
            <w:noProof/>
          </w:rPr>
          <w:t>9.1.11</w:t>
        </w:r>
        <w:r>
          <w:rPr>
            <w:rFonts w:asciiTheme="minorHAnsi" w:eastAsiaTheme="minorEastAsia" w:hAnsiTheme="minorHAnsi" w:cstheme="minorBidi"/>
            <w:noProof/>
            <w:sz w:val="22"/>
            <w:szCs w:val="22"/>
          </w:rPr>
          <w:tab/>
        </w:r>
        <w:r w:rsidRPr="00971E6F">
          <w:rPr>
            <w:rStyle w:val="Hyperlink"/>
            <w:noProof/>
          </w:rPr>
          <w:t>Constraining properties and associations</w:t>
        </w:r>
        <w:r>
          <w:rPr>
            <w:noProof/>
            <w:webHidden/>
          </w:rPr>
          <w:tab/>
        </w:r>
        <w:r>
          <w:rPr>
            <w:noProof/>
            <w:webHidden/>
          </w:rPr>
          <w:fldChar w:fldCharType="begin"/>
        </w:r>
        <w:r>
          <w:rPr>
            <w:noProof/>
            <w:webHidden/>
          </w:rPr>
          <w:instrText xml:space="preserve"> PAGEREF _Toc463469878 \h </w:instrText>
        </w:r>
        <w:r>
          <w:rPr>
            <w:noProof/>
            <w:webHidden/>
          </w:rPr>
        </w:r>
        <w:r>
          <w:rPr>
            <w:noProof/>
            <w:webHidden/>
          </w:rPr>
          <w:fldChar w:fldCharType="separate"/>
        </w:r>
        <w:r>
          <w:rPr>
            <w:noProof/>
            <w:webHidden/>
          </w:rPr>
          <w:t>137</w:t>
        </w:r>
        <w:r>
          <w:rPr>
            <w:noProof/>
            <w:webHidden/>
          </w:rPr>
          <w:fldChar w:fldCharType="end"/>
        </w:r>
      </w:hyperlink>
    </w:p>
    <w:p w14:paraId="47A8DD32" w14:textId="4A49A43A" w:rsidR="001C6946" w:rsidRDefault="001C6946">
      <w:pPr>
        <w:pStyle w:val="TOC3"/>
        <w:rPr>
          <w:rFonts w:asciiTheme="minorHAnsi" w:eastAsiaTheme="minorEastAsia" w:hAnsiTheme="minorHAnsi" w:cstheme="minorBidi"/>
          <w:noProof/>
          <w:sz w:val="22"/>
          <w:szCs w:val="22"/>
        </w:rPr>
      </w:pPr>
      <w:hyperlink w:anchor="_Toc463469879" w:history="1">
        <w:r w:rsidRPr="00971E6F">
          <w:rPr>
            <w:rStyle w:val="Hyperlink"/>
            <w:noProof/>
          </w:rPr>
          <w:t>9.1.12</w:t>
        </w:r>
        <w:r>
          <w:rPr>
            <w:rFonts w:asciiTheme="minorHAnsi" w:eastAsiaTheme="minorEastAsia" w:hAnsiTheme="minorHAnsi" w:cstheme="minorBidi"/>
            <w:noProof/>
            <w:sz w:val="22"/>
            <w:szCs w:val="22"/>
          </w:rPr>
          <w:tab/>
        </w:r>
        <w:r w:rsidRPr="00971E6F">
          <w:rPr>
            <w:rStyle w:val="Hyperlink"/>
            <w:noProof/>
          </w:rPr>
          <w:t>Tightening a property’s type</w:t>
        </w:r>
        <w:r>
          <w:rPr>
            <w:noProof/>
            <w:webHidden/>
          </w:rPr>
          <w:tab/>
        </w:r>
        <w:r>
          <w:rPr>
            <w:noProof/>
            <w:webHidden/>
          </w:rPr>
          <w:fldChar w:fldCharType="begin"/>
        </w:r>
        <w:r>
          <w:rPr>
            <w:noProof/>
            <w:webHidden/>
          </w:rPr>
          <w:instrText xml:space="preserve"> PAGEREF _Toc463469879 \h </w:instrText>
        </w:r>
        <w:r>
          <w:rPr>
            <w:noProof/>
            <w:webHidden/>
          </w:rPr>
        </w:r>
        <w:r>
          <w:rPr>
            <w:noProof/>
            <w:webHidden/>
          </w:rPr>
          <w:fldChar w:fldCharType="separate"/>
        </w:r>
        <w:r>
          <w:rPr>
            <w:noProof/>
            <w:webHidden/>
          </w:rPr>
          <w:t>138</w:t>
        </w:r>
        <w:r>
          <w:rPr>
            <w:noProof/>
            <w:webHidden/>
          </w:rPr>
          <w:fldChar w:fldCharType="end"/>
        </w:r>
      </w:hyperlink>
    </w:p>
    <w:p w14:paraId="343A9684" w14:textId="7DD1059C" w:rsidR="001C6946" w:rsidRDefault="001C6946">
      <w:pPr>
        <w:pStyle w:val="TOC3"/>
        <w:rPr>
          <w:rFonts w:asciiTheme="minorHAnsi" w:eastAsiaTheme="minorEastAsia" w:hAnsiTheme="minorHAnsi" w:cstheme="minorBidi"/>
          <w:noProof/>
          <w:sz w:val="22"/>
          <w:szCs w:val="22"/>
        </w:rPr>
      </w:pPr>
      <w:hyperlink w:anchor="_Toc463469880" w:history="1">
        <w:r w:rsidRPr="00971E6F">
          <w:rPr>
            <w:rStyle w:val="Hyperlink"/>
            <w:noProof/>
          </w:rPr>
          <w:t>9.1.13</w:t>
        </w:r>
        <w:r>
          <w:rPr>
            <w:rFonts w:asciiTheme="minorHAnsi" w:eastAsiaTheme="minorEastAsia" w:hAnsiTheme="minorHAnsi" w:cstheme="minorBidi"/>
            <w:noProof/>
            <w:sz w:val="22"/>
            <w:szCs w:val="22"/>
          </w:rPr>
          <w:tab/>
        </w:r>
        <w:r w:rsidRPr="00971E6F">
          <w:rPr>
            <w:rStyle w:val="Hyperlink"/>
            <w:noProof/>
          </w:rPr>
          <w:t>Inferring a type from its properties</w:t>
        </w:r>
        <w:r>
          <w:rPr>
            <w:noProof/>
            <w:webHidden/>
          </w:rPr>
          <w:tab/>
        </w:r>
        <w:r>
          <w:rPr>
            <w:noProof/>
            <w:webHidden/>
          </w:rPr>
          <w:fldChar w:fldCharType="begin"/>
        </w:r>
        <w:r>
          <w:rPr>
            <w:noProof/>
            <w:webHidden/>
          </w:rPr>
          <w:instrText xml:space="preserve"> PAGEREF _Toc463469880 \h </w:instrText>
        </w:r>
        <w:r>
          <w:rPr>
            <w:noProof/>
            <w:webHidden/>
          </w:rPr>
        </w:r>
        <w:r>
          <w:rPr>
            <w:noProof/>
            <w:webHidden/>
          </w:rPr>
          <w:fldChar w:fldCharType="separate"/>
        </w:r>
        <w:r>
          <w:rPr>
            <w:noProof/>
            <w:webHidden/>
          </w:rPr>
          <w:t>140</w:t>
        </w:r>
        <w:r>
          <w:rPr>
            <w:noProof/>
            <w:webHidden/>
          </w:rPr>
          <w:fldChar w:fldCharType="end"/>
        </w:r>
      </w:hyperlink>
    </w:p>
    <w:p w14:paraId="46AD0724" w14:textId="14316E4F" w:rsidR="001C6946" w:rsidRDefault="001C6946">
      <w:pPr>
        <w:pStyle w:val="TOC3"/>
        <w:rPr>
          <w:rFonts w:asciiTheme="minorHAnsi" w:eastAsiaTheme="minorEastAsia" w:hAnsiTheme="minorHAnsi" w:cstheme="minorBidi"/>
          <w:noProof/>
          <w:sz w:val="22"/>
          <w:szCs w:val="22"/>
        </w:rPr>
      </w:pPr>
      <w:hyperlink w:anchor="_Toc463469881" w:history="1">
        <w:r w:rsidRPr="00971E6F">
          <w:rPr>
            <w:rStyle w:val="Hyperlink"/>
            <w:noProof/>
          </w:rPr>
          <w:t>9.1.14</w:t>
        </w:r>
        <w:r>
          <w:rPr>
            <w:rFonts w:asciiTheme="minorHAnsi" w:eastAsiaTheme="minorEastAsia" w:hAnsiTheme="minorHAnsi" w:cstheme="minorBidi"/>
            <w:noProof/>
            <w:sz w:val="22"/>
            <w:szCs w:val="22"/>
          </w:rPr>
          <w:tab/>
        </w:r>
        <w:r w:rsidRPr="00971E6F">
          <w:rPr>
            <w:rStyle w:val="Hyperlink"/>
            <w:noProof/>
          </w:rPr>
          <w:t>Property Chain</w:t>
        </w:r>
        <w:r>
          <w:rPr>
            <w:noProof/>
            <w:webHidden/>
          </w:rPr>
          <w:tab/>
        </w:r>
        <w:r>
          <w:rPr>
            <w:noProof/>
            <w:webHidden/>
          </w:rPr>
          <w:fldChar w:fldCharType="begin"/>
        </w:r>
        <w:r>
          <w:rPr>
            <w:noProof/>
            <w:webHidden/>
          </w:rPr>
          <w:instrText xml:space="preserve"> PAGEREF _Toc463469881 \h </w:instrText>
        </w:r>
        <w:r>
          <w:rPr>
            <w:noProof/>
            <w:webHidden/>
          </w:rPr>
        </w:r>
        <w:r>
          <w:rPr>
            <w:noProof/>
            <w:webHidden/>
          </w:rPr>
          <w:fldChar w:fldCharType="separate"/>
        </w:r>
        <w:r>
          <w:rPr>
            <w:noProof/>
            <w:webHidden/>
          </w:rPr>
          <w:t>141</w:t>
        </w:r>
        <w:r>
          <w:rPr>
            <w:noProof/>
            <w:webHidden/>
          </w:rPr>
          <w:fldChar w:fldCharType="end"/>
        </w:r>
      </w:hyperlink>
    </w:p>
    <w:p w14:paraId="76F7CAF7" w14:textId="794F5682" w:rsidR="001C6946" w:rsidRDefault="001C6946">
      <w:pPr>
        <w:pStyle w:val="TOC3"/>
        <w:rPr>
          <w:rFonts w:asciiTheme="minorHAnsi" w:eastAsiaTheme="minorEastAsia" w:hAnsiTheme="minorHAnsi" w:cstheme="minorBidi"/>
          <w:noProof/>
          <w:sz w:val="22"/>
          <w:szCs w:val="22"/>
        </w:rPr>
      </w:pPr>
      <w:hyperlink w:anchor="_Toc463469882" w:history="1">
        <w:r w:rsidRPr="00971E6F">
          <w:rPr>
            <w:rStyle w:val="Hyperlink"/>
            <w:noProof/>
          </w:rPr>
          <w:t>9.1.15</w:t>
        </w:r>
        <w:r>
          <w:rPr>
            <w:rFonts w:asciiTheme="minorHAnsi" w:eastAsiaTheme="minorEastAsia" w:hAnsiTheme="minorHAnsi" w:cstheme="minorBidi"/>
            <w:noProof/>
            <w:sz w:val="22"/>
            <w:szCs w:val="22"/>
          </w:rPr>
          <w:tab/>
        </w:r>
        <w:r w:rsidRPr="00971E6F">
          <w:rPr>
            <w:rStyle w:val="Hyperlink"/>
            <w:noProof/>
          </w:rPr>
          <w:t>Equivalent Property</w:t>
        </w:r>
        <w:r>
          <w:rPr>
            <w:noProof/>
            <w:webHidden/>
          </w:rPr>
          <w:tab/>
        </w:r>
        <w:r>
          <w:rPr>
            <w:noProof/>
            <w:webHidden/>
          </w:rPr>
          <w:fldChar w:fldCharType="begin"/>
        </w:r>
        <w:r>
          <w:rPr>
            <w:noProof/>
            <w:webHidden/>
          </w:rPr>
          <w:instrText xml:space="preserve"> PAGEREF _Toc463469882 \h </w:instrText>
        </w:r>
        <w:r>
          <w:rPr>
            <w:noProof/>
            <w:webHidden/>
          </w:rPr>
        </w:r>
        <w:r>
          <w:rPr>
            <w:noProof/>
            <w:webHidden/>
          </w:rPr>
          <w:fldChar w:fldCharType="separate"/>
        </w:r>
        <w:r>
          <w:rPr>
            <w:noProof/>
            <w:webHidden/>
          </w:rPr>
          <w:t>142</w:t>
        </w:r>
        <w:r>
          <w:rPr>
            <w:noProof/>
            <w:webHidden/>
          </w:rPr>
          <w:fldChar w:fldCharType="end"/>
        </w:r>
      </w:hyperlink>
    </w:p>
    <w:p w14:paraId="1B324C3C" w14:textId="222783BC" w:rsidR="001C6946" w:rsidRDefault="001C6946">
      <w:pPr>
        <w:pStyle w:val="TOC3"/>
        <w:rPr>
          <w:rFonts w:asciiTheme="minorHAnsi" w:eastAsiaTheme="minorEastAsia" w:hAnsiTheme="minorHAnsi" w:cstheme="minorBidi"/>
          <w:noProof/>
          <w:sz w:val="22"/>
          <w:szCs w:val="22"/>
        </w:rPr>
      </w:pPr>
      <w:hyperlink w:anchor="_Toc463469883" w:history="1">
        <w:r w:rsidRPr="00971E6F">
          <w:rPr>
            <w:rStyle w:val="Hyperlink"/>
            <w:noProof/>
          </w:rPr>
          <w:t>9.1.16</w:t>
        </w:r>
        <w:r>
          <w:rPr>
            <w:rFonts w:asciiTheme="minorHAnsi" w:eastAsiaTheme="minorEastAsia" w:hAnsiTheme="minorHAnsi" w:cstheme="minorBidi"/>
            <w:noProof/>
            <w:sz w:val="22"/>
            <w:szCs w:val="22"/>
          </w:rPr>
          <w:tab/>
        </w:r>
        <w:r w:rsidRPr="00971E6F">
          <w:rPr>
            <w:rStyle w:val="Hyperlink"/>
            <w:noProof/>
          </w:rPr>
          <w:t>Equivalent Class</w:t>
        </w:r>
        <w:r>
          <w:rPr>
            <w:noProof/>
            <w:webHidden/>
          </w:rPr>
          <w:tab/>
        </w:r>
        <w:r>
          <w:rPr>
            <w:noProof/>
            <w:webHidden/>
          </w:rPr>
          <w:fldChar w:fldCharType="begin"/>
        </w:r>
        <w:r>
          <w:rPr>
            <w:noProof/>
            <w:webHidden/>
          </w:rPr>
          <w:instrText xml:space="preserve"> PAGEREF _Toc463469883 \h </w:instrText>
        </w:r>
        <w:r>
          <w:rPr>
            <w:noProof/>
            <w:webHidden/>
          </w:rPr>
        </w:r>
        <w:r>
          <w:rPr>
            <w:noProof/>
            <w:webHidden/>
          </w:rPr>
          <w:fldChar w:fldCharType="separate"/>
        </w:r>
        <w:r>
          <w:rPr>
            <w:noProof/>
            <w:webHidden/>
          </w:rPr>
          <w:t>143</w:t>
        </w:r>
        <w:r>
          <w:rPr>
            <w:noProof/>
            <w:webHidden/>
          </w:rPr>
          <w:fldChar w:fldCharType="end"/>
        </w:r>
      </w:hyperlink>
    </w:p>
    <w:p w14:paraId="73A35FDA" w14:textId="1C7DF4D5" w:rsidR="001C6946" w:rsidRDefault="001C6946">
      <w:pPr>
        <w:pStyle w:val="TOC2"/>
        <w:rPr>
          <w:rFonts w:asciiTheme="minorHAnsi" w:eastAsiaTheme="minorEastAsia" w:hAnsiTheme="minorHAnsi" w:cstheme="minorBidi"/>
          <w:noProof/>
          <w:sz w:val="22"/>
          <w:szCs w:val="22"/>
        </w:rPr>
      </w:pPr>
      <w:hyperlink w:anchor="_Toc463469884" w:history="1">
        <w:r w:rsidRPr="00971E6F">
          <w:rPr>
            <w:rStyle w:val="Hyperlink"/>
            <w:noProof/>
          </w:rPr>
          <w:t>9.2</w:t>
        </w:r>
        <w:r>
          <w:rPr>
            <w:rFonts w:asciiTheme="minorHAnsi" w:eastAsiaTheme="minorEastAsia" w:hAnsiTheme="minorHAnsi" w:cstheme="minorBidi"/>
            <w:noProof/>
            <w:sz w:val="22"/>
            <w:szCs w:val="22"/>
          </w:rPr>
          <w:tab/>
        </w:r>
        <w:r w:rsidRPr="00971E6F">
          <w:rPr>
            <w:rStyle w:val="Hyperlink"/>
            <w:noProof/>
          </w:rPr>
          <w:t>SIMF Profile::SIMF Concept Modeling Profile Reference</w:t>
        </w:r>
        <w:r>
          <w:rPr>
            <w:noProof/>
            <w:webHidden/>
          </w:rPr>
          <w:tab/>
        </w:r>
        <w:r>
          <w:rPr>
            <w:noProof/>
            <w:webHidden/>
          </w:rPr>
          <w:fldChar w:fldCharType="begin"/>
        </w:r>
        <w:r>
          <w:rPr>
            <w:noProof/>
            <w:webHidden/>
          </w:rPr>
          <w:instrText xml:space="preserve"> PAGEREF _Toc463469884 \h </w:instrText>
        </w:r>
        <w:r>
          <w:rPr>
            <w:noProof/>
            <w:webHidden/>
          </w:rPr>
        </w:r>
        <w:r>
          <w:rPr>
            <w:noProof/>
            <w:webHidden/>
          </w:rPr>
          <w:fldChar w:fldCharType="separate"/>
        </w:r>
        <w:r>
          <w:rPr>
            <w:noProof/>
            <w:webHidden/>
          </w:rPr>
          <w:t>144</w:t>
        </w:r>
        <w:r>
          <w:rPr>
            <w:noProof/>
            <w:webHidden/>
          </w:rPr>
          <w:fldChar w:fldCharType="end"/>
        </w:r>
      </w:hyperlink>
    </w:p>
    <w:p w14:paraId="5DA12807" w14:textId="065F7139" w:rsidR="001C6946" w:rsidRDefault="001C6946">
      <w:pPr>
        <w:pStyle w:val="TOC3"/>
        <w:rPr>
          <w:rFonts w:asciiTheme="minorHAnsi" w:eastAsiaTheme="minorEastAsia" w:hAnsiTheme="minorHAnsi" w:cstheme="minorBidi"/>
          <w:noProof/>
          <w:sz w:val="22"/>
          <w:szCs w:val="22"/>
        </w:rPr>
      </w:pPr>
      <w:hyperlink w:anchor="_Toc463469885" w:history="1">
        <w:r w:rsidRPr="00971E6F">
          <w:rPr>
            <w:rStyle w:val="Hyperlink"/>
            <w:noProof/>
          </w:rPr>
          <w:t>9.2.1</w:t>
        </w:r>
        <w:r>
          <w:rPr>
            <w:rFonts w:asciiTheme="minorHAnsi" w:eastAsiaTheme="minorEastAsia" w:hAnsiTheme="minorHAnsi" w:cstheme="minorBidi"/>
            <w:noProof/>
            <w:sz w:val="22"/>
            <w:szCs w:val="22"/>
          </w:rPr>
          <w:tab/>
        </w:r>
        <w:r w:rsidRPr="00971E6F">
          <w:rPr>
            <w:rStyle w:val="Hyperlink"/>
            <w:noProof/>
          </w:rPr>
          <w:t>Diagram SIMF Conceptual Modeling Profile</w:t>
        </w:r>
        <w:r>
          <w:rPr>
            <w:noProof/>
            <w:webHidden/>
          </w:rPr>
          <w:tab/>
        </w:r>
        <w:r>
          <w:rPr>
            <w:noProof/>
            <w:webHidden/>
          </w:rPr>
          <w:fldChar w:fldCharType="begin"/>
        </w:r>
        <w:r>
          <w:rPr>
            <w:noProof/>
            <w:webHidden/>
          </w:rPr>
          <w:instrText xml:space="preserve"> PAGEREF _Toc463469885 \h </w:instrText>
        </w:r>
        <w:r>
          <w:rPr>
            <w:noProof/>
            <w:webHidden/>
          </w:rPr>
        </w:r>
        <w:r>
          <w:rPr>
            <w:noProof/>
            <w:webHidden/>
          </w:rPr>
          <w:fldChar w:fldCharType="separate"/>
        </w:r>
        <w:r>
          <w:rPr>
            <w:noProof/>
            <w:webHidden/>
          </w:rPr>
          <w:t>144</w:t>
        </w:r>
        <w:r>
          <w:rPr>
            <w:noProof/>
            <w:webHidden/>
          </w:rPr>
          <w:fldChar w:fldCharType="end"/>
        </w:r>
      </w:hyperlink>
    </w:p>
    <w:p w14:paraId="0A897BDF" w14:textId="6A598488" w:rsidR="001C6946" w:rsidRDefault="001C6946">
      <w:pPr>
        <w:pStyle w:val="TOC3"/>
        <w:rPr>
          <w:rFonts w:asciiTheme="minorHAnsi" w:eastAsiaTheme="minorEastAsia" w:hAnsiTheme="minorHAnsi" w:cstheme="minorBidi"/>
          <w:noProof/>
          <w:sz w:val="22"/>
          <w:szCs w:val="22"/>
        </w:rPr>
      </w:pPr>
      <w:hyperlink w:anchor="_Toc463469886" w:history="1">
        <w:r w:rsidRPr="00971E6F">
          <w:rPr>
            <w:rStyle w:val="Hyperlink"/>
            <w:noProof/>
          </w:rPr>
          <w:t>9.2.2</w:t>
        </w:r>
        <w:r>
          <w:rPr>
            <w:rFonts w:asciiTheme="minorHAnsi" w:eastAsiaTheme="minorEastAsia" w:hAnsiTheme="minorHAnsi" w:cstheme="minorBidi"/>
            <w:noProof/>
            <w:sz w:val="22"/>
            <w:szCs w:val="22"/>
          </w:rPr>
          <w:tab/>
        </w:r>
        <w:r w:rsidRPr="00971E6F">
          <w:rPr>
            <w:rStyle w:val="Hyperlink"/>
            <w:noProof/>
          </w:rPr>
          <w:t>Stereotype Annotation</w:t>
        </w:r>
        <w:r>
          <w:rPr>
            <w:noProof/>
            <w:webHidden/>
          </w:rPr>
          <w:tab/>
        </w:r>
        <w:r>
          <w:rPr>
            <w:noProof/>
            <w:webHidden/>
          </w:rPr>
          <w:fldChar w:fldCharType="begin"/>
        </w:r>
        <w:r>
          <w:rPr>
            <w:noProof/>
            <w:webHidden/>
          </w:rPr>
          <w:instrText xml:space="preserve"> PAGEREF _Toc463469886 \h </w:instrText>
        </w:r>
        <w:r>
          <w:rPr>
            <w:noProof/>
            <w:webHidden/>
          </w:rPr>
        </w:r>
        <w:r>
          <w:rPr>
            <w:noProof/>
            <w:webHidden/>
          </w:rPr>
          <w:fldChar w:fldCharType="separate"/>
        </w:r>
        <w:r>
          <w:rPr>
            <w:noProof/>
            <w:webHidden/>
          </w:rPr>
          <w:t>144</w:t>
        </w:r>
        <w:r>
          <w:rPr>
            <w:noProof/>
            <w:webHidden/>
          </w:rPr>
          <w:fldChar w:fldCharType="end"/>
        </w:r>
      </w:hyperlink>
    </w:p>
    <w:p w14:paraId="5761DFFE" w14:textId="04D21B11" w:rsidR="001C6946" w:rsidRDefault="001C6946">
      <w:pPr>
        <w:pStyle w:val="TOC3"/>
        <w:rPr>
          <w:rFonts w:asciiTheme="minorHAnsi" w:eastAsiaTheme="minorEastAsia" w:hAnsiTheme="minorHAnsi" w:cstheme="minorBidi"/>
          <w:noProof/>
          <w:sz w:val="22"/>
          <w:szCs w:val="22"/>
        </w:rPr>
      </w:pPr>
      <w:hyperlink w:anchor="_Toc463469887" w:history="1">
        <w:r w:rsidRPr="00971E6F">
          <w:rPr>
            <w:rStyle w:val="Hyperlink"/>
            <w:noProof/>
          </w:rPr>
          <w:t>9.2.3</w:t>
        </w:r>
        <w:r>
          <w:rPr>
            <w:rFonts w:asciiTheme="minorHAnsi" w:eastAsiaTheme="minorEastAsia" w:hAnsiTheme="minorHAnsi" w:cstheme="minorBidi"/>
            <w:noProof/>
            <w:sz w:val="22"/>
            <w:szCs w:val="22"/>
          </w:rPr>
          <w:tab/>
        </w:r>
        <w:r w:rsidRPr="00971E6F">
          <w:rPr>
            <w:rStyle w:val="Hyperlink"/>
            <w:noProof/>
          </w:rPr>
          <w:t>Stereotype Annotation Property</w:t>
        </w:r>
        <w:r>
          <w:rPr>
            <w:noProof/>
            <w:webHidden/>
          </w:rPr>
          <w:tab/>
        </w:r>
        <w:r>
          <w:rPr>
            <w:noProof/>
            <w:webHidden/>
          </w:rPr>
          <w:fldChar w:fldCharType="begin"/>
        </w:r>
        <w:r>
          <w:rPr>
            <w:noProof/>
            <w:webHidden/>
          </w:rPr>
          <w:instrText xml:space="preserve"> PAGEREF _Toc463469887 \h </w:instrText>
        </w:r>
        <w:r>
          <w:rPr>
            <w:noProof/>
            <w:webHidden/>
          </w:rPr>
        </w:r>
        <w:r>
          <w:rPr>
            <w:noProof/>
            <w:webHidden/>
          </w:rPr>
          <w:fldChar w:fldCharType="separate"/>
        </w:r>
        <w:r>
          <w:rPr>
            <w:noProof/>
            <w:webHidden/>
          </w:rPr>
          <w:t>145</w:t>
        </w:r>
        <w:r>
          <w:rPr>
            <w:noProof/>
            <w:webHidden/>
          </w:rPr>
          <w:fldChar w:fldCharType="end"/>
        </w:r>
      </w:hyperlink>
    </w:p>
    <w:p w14:paraId="60DB0623" w14:textId="3156194E" w:rsidR="001C6946" w:rsidRDefault="001C6946">
      <w:pPr>
        <w:pStyle w:val="TOC3"/>
        <w:rPr>
          <w:rFonts w:asciiTheme="minorHAnsi" w:eastAsiaTheme="minorEastAsia" w:hAnsiTheme="minorHAnsi" w:cstheme="minorBidi"/>
          <w:noProof/>
          <w:sz w:val="22"/>
          <w:szCs w:val="22"/>
        </w:rPr>
      </w:pPr>
      <w:hyperlink w:anchor="_Toc463469888" w:history="1">
        <w:r w:rsidRPr="00971E6F">
          <w:rPr>
            <w:rStyle w:val="Hyperlink"/>
            <w:noProof/>
          </w:rPr>
          <w:t>9.2.4</w:t>
        </w:r>
        <w:r>
          <w:rPr>
            <w:rFonts w:asciiTheme="minorHAnsi" w:eastAsiaTheme="minorEastAsia" w:hAnsiTheme="minorHAnsi" w:cstheme="minorBidi"/>
            <w:noProof/>
            <w:sz w:val="22"/>
            <w:szCs w:val="22"/>
          </w:rPr>
          <w:tab/>
        </w:r>
        <w:r w:rsidRPr="00971E6F">
          <w:rPr>
            <w:rStyle w:val="Hyperlink"/>
            <w:noProof/>
          </w:rPr>
          <w:t>Stereotype Anything</w:t>
        </w:r>
        <w:r>
          <w:rPr>
            <w:noProof/>
            <w:webHidden/>
          </w:rPr>
          <w:tab/>
        </w:r>
        <w:r>
          <w:rPr>
            <w:noProof/>
            <w:webHidden/>
          </w:rPr>
          <w:fldChar w:fldCharType="begin"/>
        </w:r>
        <w:r>
          <w:rPr>
            <w:noProof/>
            <w:webHidden/>
          </w:rPr>
          <w:instrText xml:space="preserve"> PAGEREF _Toc463469888 \h </w:instrText>
        </w:r>
        <w:r>
          <w:rPr>
            <w:noProof/>
            <w:webHidden/>
          </w:rPr>
        </w:r>
        <w:r>
          <w:rPr>
            <w:noProof/>
            <w:webHidden/>
          </w:rPr>
          <w:fldChar w:fldCharType="separate"/>
        </w:r>
        <w:r>
          <w:rPr>
            <w:noProof/>
            <w:webHidden/>
          </w:rPr>
          <w:t>145</w:t>
        </w:r>
        <w:r>
          <w:rPr>
            <w:noProof/>
            <w:webHidden/>
          </w:rPr>
          <w:fldChar w:fldCharType="end"/>
        </w:r>
      </w:hyperlink>
    </w:p>
    <w:p w14:paraId="4D875803" w14:textId="766D682B" w:rsidR="001C6946" w:rsidRDefault="001C6946">
      <w:pPr>
        <w:pStyle w:val="TOC3"/>
        <w:rPr>
          <w:rFonts w:asciiTheme="minorHAnsi" w:eastAsiaTheme="minorEastAsia" w:hAnsiTheme="minorHAnsi" w:cstheme="minorBidi"/>
          <w:noProof/>
          <w:sz w:val="22"/>
          <w:szCs w:val="22"/>
        </w:rPr>
      </w:pPr>
      <w:hyperlink w:anchor="_Toc463469889" w:history="1">
        <w:r w:rsidRPr="00971E6F">
          <w:rPr>
            <w:rStyle w:val="Hyperlink"/>
            <w:noProof/>
          </w:rPr>
          <w:t>9.2.5</w:t>
        </w:r>
        <w:r>
          <w:rPr>
            <w:rFonts w:asciiTheme="minorHAnsi" w:eastAsiaTheme="minorEastAsia" w:hAnsiTheme="minorHAnsi" w:cstheme="minorBidi"/>
            <w:noProof/>
            <w:sz w:val="22"/>
            <w:szCs w:val="22"/>
          </w:rPr>
          <w:tab/>
        </w:r>
        <w:r w:rsidRPr="00971E6F">
          <w:rPr>
            <w:rStyle w:val="Hyperlink"/>
            <w:noProof/>
          </w:rPr>
          <w:t>Stereotype Base Unit Type</w:t>
        </w:r>
        <w:r>
          <w:rPr>
            <w:noProof/>
            <w:webHidden/>
          </w:rPr>
          <w:tab/>
        </w:r>
        <w:r>
          <w:rPr>
            <w:noProof/>
            <w:webHidden/>
          </w:rPr>
          <w:fldChar w:fldCharType="begin"/>
        </w:r>
        <w:r>
          <w:rPr>
            <w:noProof/>
            <w:webHidden/>
          </w:rPr>
          <w:instrText xml:space="preserve"> PAGEREF _Toc463469889 \h </w:instrText>
        </w:r>
        <w:r>
          <w:rPr>
            <w:noProof/>
            <w:webHidden/>
          </w:rPr>
        </w:r>
        <w:r>
          <w:rPr>
            <w:noProof/>
            <w:webHidden/>
          </w:rPr>
          <w:fldChar w:fldCharType="separate"/>
        </w:r>
        <w:r>
          <w:rPr>
            <w:noProof/>
            <w:webHidden/>
          </w:rPr>
          <w:t>145</w:t>
        </w:r>
        <w:r>
          <w:rPr>
            <w:noProof/>
            <w:webHidden/>
          </w:rPr>
          <w:fldChar w:fldCharType="end"/>
        </w:r>
      </w:hyperlink>
    </w:p>
    <w:p w14:paraId="5C484920" w14:textId="4B124533" w:rsidR="001C6946" w:rsidRDefault="001C6946">
      <w:pPr>
        <w:pStyle w:val="TOC3"/>
        <w:rPr>
          <w:rFonts w:asciiTheme="minorHAnsi" w:eastAsiaTheme="minorEastAsia" w:hAnsiTheme="minorHAnsi" w:cstheme="minorBidi"/>
          <w:noProof/>
          <w:sz w:val="22"/>
          <w:szCs w:val="22"/>
        </w:rPr>
      </w:pPr>
      <w:hyperlink w:anchor="_Toc463469890" w:history="1">
        <w:r w:rsidRPr="00971E6F">
          <w:rPr>
            <w:rStyle w:val="Hyperlink"/>
            <w:noProof/>
          </w:rPr>
          <w:t>9.2.6</w:t>
        </w:r>
        <w:r>
          <w:rPr>
            <w:rFonts w:asciiTheme="minorHAnsi" w:eastAsiaTheme="minorEastAsia" w:hAnsiTheme="minorHAnsi" w:cstheme="minorBidi"/>
            <w:noProof/>
            <w:sz w:val="22"/>
            <w:szCs w:val="22"/>
          </w:rPr>
          <w:tab/>
        </w:r>
        <w:r w:rsidRPr="00971E6F">
          <w:rPr>
            <w:rStyle w:val="Hyperlink"/>
            <w:noProof/>
          </w:rPr>
          <w:t>Stereotype Classifies</w:t>
        </w:r>
        <w:r>
          <w:rPr>
            <w:noProof/>
            <w:webHidden/>
          </w:rPr>
          <w:tab/>
        </w:r>
        <w:r>
          <w:rPr>
            <w:noProof/>
            <w:webHidden/>
          </w:rPr>
          <w:fldChar w:fldCharType="begin"/>
        </w:r>
        <w:r>
          <w:rPr>
            <w:noProof/>
            <w:webHidden/>
          </w:rPr>
          <w:instrText xml:space="preserve"> PAGEREF _Toc463469890 \h </w:instrText>
        </w:r>
        <w:r>
          <w:rPr>
            <w:noProof/>
            <w:webHidden/>
          </w:rPr>
        </w:r>
        <w:r>
          <w:rPr>
            <w:noProof/>
            <w:webHidden/>
          </w:rPr>
          <w:fldChar w:fldCharType="separate"/>
        </w:r>
        <w:r>
          <w:rPr>
            <w:noProof/>
            <w:webHidden/>
          </w:rPr>
          <w:t>145</w:t>
        </w:r>
        <w:r>
          <w:rPr>
            <w:noProof/>
            <w:webHidden/>
          </w:rPr>
          <w:fldChar w:fldCharType="end"/>
        </w:r>
      </w:hyperlink>
    </w:p>
    <w:p w14:paraId="5C2A28E4" w14:textId="212200CF" w:rsidR="001C6946" w:rsidRDefault="001C6946">
      <w:pPr>
        <w:pStyle w:val="TOC3"/>
        <w:rPr>
          <w:rFonts w:asciiTheme="minorHAnsi" w:eastAsiaTheme="minorEastAsia" w:hAnsiTheme="minorHAnsi" w:cstheme="minorBidi"/>
          <w:noProof/>
          <w:sz w:val="22"/>
          <w:szCs w:val="22"/>
        </w:rPr>
      </w:pPr>
      <w:hyperlink w:anchor="_Toc463469891" w:history="1">
        <w:r w:rsidRPr="00971E6F">
          <w:rPr>
            <w:rStyle w:val="Hyperlink"/>
            <w:noProof/>
          </w:rPr>
          <w:t>9.2.7</w:t>
        </w:r>
        <w:r>
          <w:rPr>
            <w:rFonts w:asciiTheme="minorHAnsi" w:eastAsiaTheme="minorEastAsia" w:hAnsiTheme="minorHAnsi" w:cstheme="minorBidi"/>
            <w:noProof/>
            <w:sz w:val="22"/>
            <w:szCs w:val="22"/>
          </w:rPr>
          <w:tab/>
        </w:r>
        <w:r w:rsidRPr="00971E6F">
          <w:rPr>
            <w:rStyle w:val="Hyperlink"/>
            <w:noProof/>
          </w:rPr>
          <w:t>Stereotype Concept Model</w:t>
        </w:r>
        <w:r>
          <w:rPr>
            <w:noProof/>
            <w:webHidden/>
          </w:rPr>
          <w:tab/>
        </w:r>
        <w:r>
          <w:rPr>
            <w:noProof/>
            <w:webHidden/>
          </w:rPr>
          <w:fldChar w:fldCharType="begin"/>
        </w:r>
        <w:r>
          <w:rPr>
            <w:noProof/>
            <w:webHidden/>
          </w:rPr>
          <w:instrText xml:space="preserve"> PAGEREF _Toc463469891 \h </w:instrText>
        </w:r>
        <w:r>
          <w:rPr>
            <w:noProof/>
            <w:webHidden/>
          </w:rPr>
        </w:r>
        <w:r>
          <w:rPr>
            <w:noProof/>
            <w:webHidden/>
          </w:rPr>
          <w:fldChar w:fldCharType="separate"/>
        </w:r>
        <w:r>
          <w:rPr>
            <w:noProof/>
            <w:webHidden/>
          </w:rPr>
          <w:t>146</w:t>
        </w:r>
        <w:r>
          <w:rPr>
            <w:noProof/>
            <w:webHidden/>
          </w:rPr>
          <w:fldChar w:fldCharType="end"/>
        </w:r>
      </w:hyperlink>
    </w:p>
    <w:p w14:paraId="586F8B9E" w14:textId="683866E3" w:rsidR="001C6946" w:rsidRDefault="001C6946">
      <w:pPr>
        <w:pStyle w:val="TOC3"/>
        <w:rPr>
          <w:rFonts w:asciiTheme="minorHAnsi" w:eastAsiaTheme="minorEastAsia" w:hAnsiTheme="minorHAnsi" w:cstheme="minorBidi"/>
          <w:noProof/>
          <w:sz w:val="22"/>
          <w:szCs w:val="22"/>
        </w:rPr>
      </w:pPr>
      <w:hyperlink w:anchor="_Toc463469892" w:history="1">
        <w:r w:rsidRPr="00971E6F">
          <w:rPr>
            <w:rStyle w:val="Hyperlink"/>
            <w:noProof/>
          </w:rPr>
          <w:t>9.2.8</w:t>
        </w:r>
        <w:r>
          <w:rPr>
            <w:rFonts w:asciiTheme="minorHAnsi" w:eastAsiaTheme="minorEastAsia" w:hAnsiTheme="minorHAnsi" w:cstheme="minorBidi"/>
            <w:noProof/>
            <w:sz w:val="22"/>
            <w:szCs w:val="22"/>
          </w:rPr>
          <w:tab/>
        </w:r>
        <w:r w:rsidRPr="00971E6F">
          <w:rPr>
            <w:rStyle w:val="Hyperlink"/>
            <w:noProof/>
          </w:rPr>
          <w:t>Stereotype Disjoint With</w:t>
        </w:r>
        <w:r>
          <w:rPr>
            <w:noProof/>
            <w:webHidden/>
          </w:rPr>
          <w:tab/>
        </w:r>
        <w:r>
          <w:rPr>
            <w:noProof/>
            <w:webHidden/>
          </w:rPr>
          <w:fldChar w:fldCharType="begin"/>
        </w:r>
        <w:r>
          <w:rPr>
            <w:noProof/>
            <w:webHidden/>
          </w:rPr>
          <w:instrText xml:space="preserve"> PAGEREF _Toc463469892 \h </w:instrText>
        </w:r>
        <w:r>
          <w:rPr>
            <w:noProof/>
            <w:webHidden/>
          </w:rPr>
        </w:r>
        <w:r>
          <w:rPr>
            <w:noProof/>
            <w:webHidden/>
          </w:rPr>
          <w:fldChar w:fldCharType="separate"/>
        </w:r>
        <w:r>
          <w:rPr>
            <w:noProof/>
            <w:webHidden/>
          </w:rPr>
          <w:t>146</w:t>
        </w:r>
        <w:r>
          <w:rPr>
            <w:noProof/>
            <w:webHidden/>
          </w:rPr>
          <w:fldChar w:fldCharType="end"/>
        </w:r>
      </w:hyperlink>
    </w:p>
    <w:p w14:paraId="4A4C0F9A" w14:textId="0AE27409" w:rsidR="001C6946" w:rsidRDefault="001C6946">
      <w:pPr>
        <w:pStyle w:val="TOC3"/>
        <w:rPr>
          <w:rFonts w:asciiTheme="minorHAnsi" w:eastAsiaTheme="minorEastAsia" w:hAnsiTheme="minorHAnsi" w:cstheme="minorBidi"/>
          <w:noProof/>
          <w:sz w:val="22"/>
          <w:szCs w:val="22"/>
        </w:rPr>
      </w:pPr>
      <w:hyperlink w:anchor="_Toc463469893" w:history="1">
        <w:r w:rsidRPr="00971E6F">
          <w:rPr>
            <w:rStyle w:val="Hyperlink"/>
            <w:noProof/>
          </w:rPr>
          <w:t>9.2.9</w:t>
        </w:r>
        <w:r>
          <w:rPr>
            <w:rFonts w:asciiTheme="minorHAnsi" w:eastAsiaTheme="minorEastAsia" w:hAnsiTheme="minorHAnsi" w:cstheme="minorBidi"/>
            <w:noProof/>
            <w:sz w:val="22"/>
            <w:szCs w:val="22"/>
          </w:rPr>
          <w:tab/>
        </w:r>
        <w:r w:rsidRPr="00971E6F">
          <w:rPr>
            <w:rStyle w:val="Hyperlink"/>
            <w:noProof/>
          </w:rPr>
          <w:t>Stereotype Enumerates</w:t>
        </w:r>
        <w:r>
          <w:rPr>
            <w:noProof/>
            <w:webHidden/>
          </w:rPr>
          <w:tab/>
        </w:r>
        <w:r>
          <w:rPr>
            <w:noProof/>
            <w:webHidden/>
          </w:rPr>
          <w:fldChar w:fldCharType="begin"/>
        </w:r>
        <w:r>
          <w:rPr>
            <w:noProof/>
            <w:webHidden/>
          </w:rPr>
          <w:instrText xml:space="preserve"> PAGEREF _Toc463469893 \h </w:instrText>
        </w:r>
        <w:r>
          <w:rPr>
            <w:noProof/>
            <w:webHidden/>
          </w:rPr>
        </w:r>
        <w:r>
          <w:rPr>
            <w:noProof/>
            <w:webHidden/>
          </w:rPr>
          <w:fldChar w:fldCharType="separate"/>
        </w:r>
        <w:r>
          <w:rPr>
            <w:noProof/>
            <w:webHidden/>
          </w:rPr>
          <w:t>146</w:t>
        </w:r>
        <w:r>
          <w:rPr>
            <w:noProof/>
            <w:webHidden/>
          </w:rPr>
          <w:fldChar w:fldCharType="end"/>
        </w:r>
      </w:hyperlink>
    </w:p>
    <w:p w14:paraId="62FF73AA" w14:textId="7C76F49D" w:rsidR="001C6946" w:rsidRDefault="001C6946">
      <w:pPr>
        <w:pStyle w:val="TOC3"/>
        <w:rPr>
          <w:rFonts w:asciiTheme="minorHAnsi" w:eastAsiaTheme="minorEastAsia" w:hAnsiTheme="minorHAnsi" w:cstheme="minorBidi"/>
          <w:noProof/>
          <w:sz w:val="22"/>
          <w:szCs w:val="22"/>
        </w:rPr>
      </w:pPr>
      <w:hyperlink w:anchor="_Toc463469894" w:history="1">
        <w:r w:rsidRPr="00971E6F">
          <w:rPr>
            <w:rStyle w:val="Hyperlink"/>
            <w:noProof/>
          </w:rPr>
          <w:t>9.2.10</w:t>
        </w:r>
        <w:r>
          <w:rPr>
            <w:rFonts w:asciiTheme="minorHAnsi" w:eastAsiaTheme="minorEastAsia" w:hAnsiTheme="minorHAnsi" w:cstheme="minorBidi"/>
            <w:noProof/>
            <w:sz w:val="22"/>
            <w:szCs w:val="22"/>
          </w:rPr>
          <w:tab/>
        </w:r>
        <w:r w:rsidRPr="00971E6F">
          <w:rPr>
            <w:rStyle w:val="Hyperlink"/>
            <w:noProof/>
          </w:rPr>
          <w:t>Stereotype Equivalent Class</w:t>
        </w:r>
        <w:r>
          <w:rPr>
            <w:noProof/>
            <w:webHidden/>
          </w:rPr>
          <w:tab/>
        </w:r>
        <w:r>
          <w:rPr>
            <w:noProof/>
            <w:webHidden/>
          </w:rPr>
          <w:fldChar w:fldCharType="begin"/>
        </w:r>
        <w:r>
          <w:rPr>
            <w:noProof/>
            <w:webHidden/>
          </w:rPr>
          <w:instrText xml:space="preserve"> PAGEREF _Toc463469894 \h </w:instrText>
        </w:r>
        <w:r>
          <w:rPr>
            <w:noProof/>
            <w:webHidden/>
          </w:rPr>
        </w:r>
        <w:r>
          <w:rPr>
            <w:noProof/>
            <w:webHidden/>
          </w:rPr>
          <w:fldChar w:fldCharType="separate"/>
        </w:r>
        <w:r>
          <w:rPr>
            <w:noProof/>
            <w:webHidden/>
          </w:rPr>
          <w:t>146</w:t>
        </w:r>
        <w:r>
          <w:rPr>
            <w:noProof/>
            <w:webHidden/>
          </w:rPr>
          <w:fldChar w:fldCharType="end"/>
        </w:r>
      </w:hyperlink>
    </w:p>
    <w:p w14:paraId="7D053019" w14:textId="6A3DBBE8" w:rsidR="001C6946" w:rsidRDefault="001C6946">
      <w:pPr>
        <w:pStyle w:val="TOC3"/>
        <w:rPr>
          <w:rFonts w:asciiTheme="minorHAnsi" w:eastAsiaTheme="minorEastAsia" w:hAnsiTheme="minorHAnsi" w:cstheme="minorBidi"/>
          <w:noProof/>
          <w:sz w:val="22"/>
          <w:szCs w:val="22"/>
        </w:rPr>
      </w:pPr>
      <w:hyperlink w:anchor="_Toc463469895" w:history="1">
        <w:r w:rsidRPr="00971E6F">
          <w:rPr>
            <w:rStyle w:val="Hyperlink"/>
            <w:noProof/>
          </w:rPr>
          <w:t>9.2.11</w:t>
        </w:r>
        <w:r>
          <w:rPr>
            <w:rFonts w:asciiTheme="minorHAnsi" w:eastAsiaTheme="minorEastAsia" w:hAnsiTheme="minorHAnsi" w:cstheme="minorBidi"/>
            <w:noProof/>
            <w:sz w:val="22"/>
            <w:szCs w:val="22"/>
          </w:rPr>
          <w:tab/>
        </w:r>
        <w:r w:rsidRPr="00971E6F">
          <w:rPr>
            <w:rStyle w:val="Hyperlink"/>
            <w:noProof/>
          </w:rPr>
          <w:t>Stereotype Equivalent Property</w:t>
        </w:r>
        <w:r>
          <w:rPr>
            <w:noProof/>
            <w:webHidden/>
          </w:rPr>
          <w:tab/>
        </w:r>
        <w:r>
          <w:rPr>
            <w:noProof/>
            <w:webHidden/>
          </w:rPr>
          <w:fldChar w:fldCharType="begin"/>
        </w:r>
        <w:r>
          <w:rPr>
            <w:noProof/>
            <w:webHidden/>
          </w:rPr>
          <w:instrText xml:space="preserve"> PAGEREF _Toc463469895 \h </w:instrText>
        </w:r>
        <w:r>
          <w:rPr>
            <w:noProof/>
            <w:webHidden/>
          </w:rPr>
        </w:r>
        <w:r>
          <w:rPr>
            <w:noProof/>
            <w:webHidden/>
          </w:rPr>
          <w:fldChar w:fldCharType="separate"/>
        </w:r>
        <w:r>
          <w:rPr>
            <w:noProof/>
            <w:webHidden/>
          </w:rPr>
          <w:t>146</w:t>
        </w:r>
        <w:r>
          <w:rPr>
            <w:noProof/>
            <w:webHidden/>
          </w:rPr>
          <w:fldChar w:fldCharType="end"/>
        </w:r>
      </w:hyperlink>
    </w:p>
    <w:p w14:paraId="4B132C23" w14:textId="4EBBD2DE" w:rsidR="001C6946" w:rsidRDefault="001C6946">
      <w:pPr>
        <w:pStyle w:val="TOC3"/>
        <w:rPr>
          <w:rFonts w:asciiTheme="minorHAnsi" w:eastAsiaTheme="minorEastAsia" w:hAnsiTheme="minorHAnsi" w:cstheme="minorBidi"/>
          <w:noProof/>
          <w:sz w:val="22"/>
          <w:szCs w:val="22"/>
        </w:rPr>
      </w:pPr>
      <w:hyperlink w:anchor="_Toc463469896" w:history="1">
        <w:r w:rsidRPr="00971E6F">
          <w:rPr>
            <w:rStyle w:val="Hyperlink"/>
            <w:noProof/>
          </w:rPr>
          <w:t>9.2.12</w:t>
        </w:r>
        <w:r>
          <w:rPr>
            <w:rFonts w:asciiTheme="minorHAnsi" w:eastAsiaTheme="minorEastAsia" w:hAnsiTheme="minorHAnsi" w:cstheme="minorBidi"/>
            <w:noProof/>
            <w:sz w:val="22"/>
            <w:szCs w:val="22"/>
          </w:rPr>
          <w:tab/>
        </w:r>
        <w:r w:rsidRPr="00971E6F">
          <w:rPr>
            <w:rStyle w:val="Hyperlink"/>
            <w:noProof/>
          </w:rPr>
          <w:t>Stereotype Equivalent To</w:t>
        </w:r>
        <w:r>
          <w:rPr>
            <w:noProof/>
            <w:webHidden/>
          </w:rPr>
          <w:tab/>
        </w:r>
        <w:r>
          <w:rPr>
            <w:noProof/>
            <w:webHidden/>
          </w:rPr>
          <w:fldChar w:fldCharType="begin"/>
        </w:r>
        <w:r>
          <w:rPr>
            <w:noProof/>
            <w:webHidden/>
          </w:rPr>
          <w:instrText xml:space="preserve"> PAGEREF _Toc463469896 \h </w:instrText>
        </w:r>
        <w:r>
          <w:rPr>
            <w:noProof/>
            <w:webHidden/>
          </w:rPr>
        </w:r>
        <w:r>
          <w:rPr>
            <w:noProof/>
            <w:webHidden/>
          </w:rPr>
          <w:fldChar w:fldCharType="separate"/>
        </w:r>
        <w:r>
          <w:rPr>
            <w:noProof/>
            <w:webHidden/>
          </w:rPr>
          <w:t>147</w:t>
        </w:r>
        <w:r>
          <w:rPr>
            <w:noProof/>
            <w:webHidden/>
          </w:rPr>
          <w:fldChar w:fldCharType="end"/>
        </w:r>
      </w:hyperlink>
    </w:p>
    <w:p w14:paraId="39911AB3" w14:textId="7E044143" w:rsidR="001C6946" w:rsidRDefault="001C6946">
      <w:pPr>
        <w:pStyle w:val="TOC3"/>
        <w:rPr>
          <w:rFonts w:asciiTheme="minorHAnsi" w:eastAsiaTheme="minorEastAsia" w:hAnsiTheme="minorHAnsi" w:cstheme="minorBidi"/>
          <w:noProof/>
          <w:sz w:val="22"/>
          <w:szCs w:val="22"/>
        </w:rPr>
      </w:pPr>
      <w:hyperlink w:anchor="_Toc463469897" w:history="1">
        <w:r w:rsidRPr="00971E6F">
          <w:rPr>
            <w:rStyle w:val="Hyperlink"/>
            <w:noProof/>
          </w:rPr>
          <w:t>9.2.13</w:t>
        </w:r>
        <w:r>
          <w:rPr>
            <w:rFonts w:asciiTheme="minorHAnsi" w:eastAsiaTheme="minorEastAsia" w:hAnsiTheme="minorHAnsi" w:cstheme="minorBidi"/>
            <w:noProof/>
            <w:sz w:val="22"/>
            <w:szCs w:val="22"/>
          </w:rPr>
          <w:tab/>
        </w:r>
        <w:r w:rsidRPr="00971E6F">
          <w:rPr>
            <w:rStyle w:val="Hyperlink"/>
            <w:noProof/>
          </w:rPr>
          <w:t>Stereotype External Reference</w:t>
        </w:r>
        <w:r>
          <w:rPr>
            <w:noProof/>
            <w:webHidden/>
          </w:rPr>
          <w:tab/>
        </w:r>
        <w:r>
          <w:rPr>
            <w:noProof/>
            <w:webHidden/>
          </w:rPr>
          <w:fldChar w:fldCharType="begin"/>
        </w:r>
        <w:r>
          <w:rPr>
            <w:noProof/>
            <w:webHidden/>
          </w:rPr>
          <w:instrText xml:space="preserve"> PAGEREF _Toc463469897 \h </w:instrText>
        </w:r>
        <w:r>
          <w:rPr>
            <w:noProof/>
            <w:webHidden/>
          </w:rPr>
        </w:r>
        <w:r>
          <w:rPr>
            <w:noProof/>
            <w:webHidden/>
          </w:rPr>
          <w:fldChar w:fldCharType="separate"/>
        </w:r>
        <w:r>
          <w:rPr>
            <w:noProof/>
            <w:webHidden/>
          </w:rPr>
          <w:t>147</w:t>
        </w:r>
        <w:r>
          <w:rPr>
            <w:noProof/>
            <w:webHidden/>
          </w:rPr>
          <w:fldChar w:fldCharType="end"/>
        </w:r>
      </w:hyperlink>
    </w:p>
    <w:p w14:paraId="0EBA12A8" w14:textId="5AF1EAB1" w:rsidR="001C6946" w:rsidRDefault="001C6946">
      <w:pPr>
        <w:pStyle w:val="TOC3"/>
        <w:rPr>
          <w:rFonts w:asciiTheme="minorHAnsi" w:eastAsiaTheme="minorEastAsia" w:hAnsiTheme="minorHAnsi" w:cstheme="minorBidi"/>
          <w:noProof/>
          <w:sz w:val="22"/>
          <w:szCs w:val="22"/>
        </w:rPr>
      </w:pPr>
      <w:hyperlink w:anchor="_Toc463469898" w:history="1">
        <w:r w:rsidRPr="00971E6F">
          <w:rPr>
            <w:rStyle w:val="Hyperlink"/>
            <w:noProof/>
          </w:rPr>
          <w:t>9.2.14</w:t>
        </w:r>
        <w:r>
          <w:rPr>
            <w:rFonts w:asciiTheme="minorHAnsi" w:eastAsiaTheme="minorEastAsia" w:hAnsiTheme="minorHAnsi" w:cstheme="minorBidi"/>
            <w:noProof/>
            <w:sz w:val="22"/>
            <w:szCs w:val="22"/>
          </w:rPr>
          <w:tab/>
        </w:r>
        <w:r w:rsidRPr="00971E6F">
          <w:rPr>
            <w:rStyle w:val="Hyperlink"/>
            <w:noProof/>
          </w:rPr>
          <w:t>Stereotype Has Value</w:t>
        </w:r>
        <w:r>
          <w:rPr>
            <w:noProof/>
            <w:webHidden/>
          </w:rPr>
          <w:tab/>
        </w:r>
        <w:r>
          <w:rPr>
            <w:noProof/>
            <w:webHidden/>
          </w:rPr>
          <w:fldChar w:fldCharType="begin"/>
        </w:r>
        <w:r>
          <w:rPr>
            <w:noProof/>
            <w:webHidden/>
          </w:rPr>
          <w:instrText xml:space="preserve"> PAGEREF _Toc463469898 \h </w:instrText>
        </w:r>
        <w:r>
          <w:rPr>
            <w:noProof/>
            <w:webHidden/>
          </w:rPr>
        </w:r>
        <w:r>
          <w:rPr>
            <w:noProof/>
            <w:webHidden/>
          </w:rPr>
          <w:fldChar w:fldCharType="separate"/>
        </w:r>
        <w:r>
          <w:rPr>
            <w:noProof/>
            <w:webHidden/>
          </w:rPr>
          <w:t>147</w:t>
        </w:r>
        <w:r>
          <w:rPr>
            <w:noProof/>
            <w:webHidden/>
          </w:rPr>
          <w:fldChar w:fldCharType="end"/>
        </w:r>
      </w:hyperlink>
    </w:p>
    <w:p w14:paraId="136A7167" w14:textId="69129497" w:rsidR="001C6946" w:rsidRDefault="001C6946">
      <w:pPr>
        <w:pStyle w:val="TOC3"/>
        <w:rPr>
          <w:rFonts w:asciiTheme="minorHAnsi" w:eastAsiaTheme="minorEastAsia" w:hAnsiTheme="minorHAnsi" w:cstheme="minorBidi"/>
          <w:noProof/>
          <w:sz w:val="22"/>
          <w:szCs w:val="22"/>
        </w:rPr>
      </w:pPr>
      <w:hyperlink w:anchor="_Toc463469899" w:history="1">
        <w:r w:rsidRPr="00971E6F">
          <w:rPr>
            <w:rStyle w:val="Hyperlink"/>
            <w:noProof/>
          </w:rPr>
          <w:t>9.2.15</w:t>
        </w:r>
        <w:r>
          <w:rPr>
            <w:rFonts w:asciiTheme="minorHAnsi" w:eastAsiaTheme="minorEastAsia" w:hAnsiTheme="minorHAnsi" w:cstheme="minorBidi"/>
            <w:noProof/>
            <w:sz w:val="22"/>
            <w:szCs w:val="22"/>
          </w:rPr>
          <w:tab/>
        </w:r>
        <w:r w:rsidRPr="00971E6F">
          <w:rPr>
            <w:rStyle w:val="Hyperlink"/>
            <w:noProof/>
          </w:rPr>
          <w:t>Stereotype Information Model</w:t>
        </w:r>
        <w:r>
          <w:rPr>
            <w:noProof/>
            <w:webHidden/>
          </w:rPr>
          <w:tab/>
        </w:r>
        <w:r>
          <w:rPr>
            <w:noProof/>
            <w:webHidden/>
          </w:rPr>
          <w:fldChar w:fldCharType="begin"/>
        </w:r>
        <w:r>
          <w:rPr>
            <w:noProof/>
            <w:webHidden/>
          </w:rPr>
          <w:instrText xml:space="preserve"> PAGEREF _Toc463469899 \h </w:instrText>
        </w:r>
        <w:r>
          <w:rPr>
            <w:noProof/>
            <w:webHidden/>
          </w:rPr>
        </w:r>
        <w:r>
          <w:rPr>
            <w:noProof/>
            <w:webHidden/>
          </w:rPr>
          <w:fldChar w:fldCharType="separate"/>
        </w:r>
        <w:r>
          <w:rPr>
            <w:noProof/>
            <w:webHidden/>
          </w:rPr>
          <w:t>148</w:t>
        </w:r>
        <w:r>
          <w:rPr>
            <w:noProof/>
            <w:webHidden/>
          </w:rPr>
          <w:fldChar w:fldCharType="end"/>
        </w:r>
      </w:hyperlink>
    </w:p>
    <w:p w14:paraId="758D42FF" w14:textId="0E41144A" w:rsidR="001C6946" w:rsidRDefault="001C6946">
      <w:pPr>
        <w:pStyle w:val="TOC3"/>
        <w:rPr>
          <w:rFonts w:asciiTheme="minorHAnsi" w:eastAsiaTheme="minorEastAsia" w:hAnsiTheme="minorHAnsi" w:cstheme="minorBidi"/>
          <w:noProof/>
          <w:sz w:val="22"/>
          <w:szCs w:val="22"/>
        </w:rPr>
      </w:pPr>
      <w:hyperlink w:anchor="_Toc463469900" w:history="1">
        <w:r w:rsidRPr="00971E6F">
          <w:rPr>
            <w:rStyle w:val="Hyperlink"/>
            <w:noProof/>
          </w:rPr>
          <w:t>9.2.16</w:t>
        </w:r>
        <w:r>
          <w:rPr>
            <w:rFonts w:asciiTheme="minorHAnsi" w:eastAsiaTheme="minorEastAsia" w:hAnsiTheme="minorHAnsi" w:cstheme="minorBidi"/>
            <w:noProof/>
            <w:sz w:val="22"/>
            <w:szCs w:val="22"/>
          </w:rPr>
          <w:tab/>
        </w:r>
        <w:r w:rsidRPr="00971E6F">
          <w:rPr>
            <w:rStyle w:val="Hyperlink"/>
            <w:noProof/>
          </w:rPr>
          <w:t>Stereotype Intersection</w:t>
        </w:r>
        <w:r>
          <w:rPr>
            <w:noProof/>
            <w:webHidden/>
          </w:rPr>
          <w:tab/>
        </w:r>
        <w:r>
          <w:rPr>
            <w:noProof/>
            <w:webHidden/>
          </w:rPr>
          <w:fldChar w:fldCharType="begin"/>
        </w:r>
        <w:r>
          <w:rPr>
            <w:noProof/>
            <w:webHidden/>
          </w:rPr>
          <w:instrText xml:space="preserve"> PAGEREF _Toc463469900 \h </w:instrText>
        </w:r>
        <w:r>
          <w:rPr>
            <w:noProof/>
            <w:webHidden/>
          </w:rPr>
        </w:r>
        <w:r>
          <w:rPr>
            <w:noProof/>
            <w:webHidden/>
          </w:rPr>
          <w:fldChar w:fldCharType="separate"/>
        </w:r>
        <w:r>
          <w:rPr>
            <w:noProof/>
            <w:webHidden/>
          </w:rPr>
          <w:t>148</w:t>
        </w:r>
        <w:r>
          <w:rPr>
            <w:noProof/>
            <w:webHidden/>
          </w:rPr>
          <w:fldChar w:fldCharType="end"/>
        </w:r>
      </w:hyperlink>
    </w:p>
    <w:p w14:paraId="475034E3" w14:textId="09D02164" w:rsidR="001C6946" w:rsidRDefault="001C6946">
      <w:pPr>
        <w:pStyle w:val="TOC3"/>
        <w:rPr>
          <w:rFonts w:asciiTheme="minorHAnsi" w:eastAsiaTheme="minorEastAsia" w:hAnsiTheme="minorHAnsi" w:cstheme="minorBidi"/>
          <w:noProof/>
          <w:sz w:val="22"/>
          <w:szCs w:val="22"/>
        </w:rPr>
      </w:pPr>
      <w:hyperlink w:anchor="_Toc463469901" w:history="1">
        <w:r w:rsidRPr="00971E6F">
          <w:rPr>
            <w:rStyle w:val="Hyperlink"/>
            <w:noProof/>
          </w:rPr>
          <w:t>9.2.17</w:t>
        </w:r>
        <w:r>
          <w:rPr>
            <w:rFonts w:asciiTheme="minorHAnsi" w:eastAsiaTheme="minorEastAsia" w:hAnsiTheme="minorHAnsi" w:cstheme="minorBidi"/>
            <w:noProof/>
            <w:sz w:val="22"/>
            <w:szCs w:val="22"/>
          </w:rPr>
          <w:tab/>
        </w:r>
        <w:r w:rsidRPr="00971E6F">
          <w:rPr>
            <w:rStyle w:val="Hyperlink"/>
            <w:noProof/>
          </w:rPr>
          <w:t>Stereotype Is In Context</w:t>
        </w:r>
        <w:r>
          <w:rPr>
            <w:noProof/>
            <w:webHidden/>
          </w:rPr>
          <w:tab/>
        </w:r>
        <w:r>
          <w:rPr>
            <w:noProof/>
            <w:webHidden/>
          </w:rPr>
          <w:fldChar w:fldCharType="begin"/>
        </w:r>
        <w:r>
          <w:rPr>
            <w:noProof/>
            <w:webHidden/>
          </w:rPr>
          <w:instrText xml:space="preserve"> PAGEREF _Toc463469901 \h </w:instrText>
        </w:r>
        <w:r>
          <w:rPr>
            <w:noProof/>
            <w:webHidden/>
          </w:rPr>
        </w:r>
        <w:r>
          <w:rPr>
            <w:noProof/>
            <w:webHidden/>
          </w:rPr>
          <w:fldChar w:fldCharType="separate"/>
        </w:r>
        <w:r>
          <w:rPr>
            <w:noProof/>
            <w:webHidden/>
          </w:rPr>
          <w:t>148</w:t>
        </w:r>
        <w:r>
          <w:rPr>
            <w:noProof/>
            <w:webHidden/>
          </w:rPr>
          <w:fldChar w:fldCharType="end"/>
        </w:r>
      </w:hyperlink>
    </w:p>
    <w:p w14:paraId="6B09B2DE" w14:textId="1AFBE7E6" w:rsidR="001C6946" w:rsidRDefault="001C6946">
      <w:pPr>
        <w:pStyle w:val="TOC3"/>
        <w:rPr>
          <w:rFonts w:asciiTheme="minorHAnsi" w:eastAsiaTheme="minorEastAsia" w:hAnsiTheme="minorHAnsi" w:cstheme="minorBidi"/>
          <w:noProof/>
          <w:sz w:val="22"/>
          <w:szCs w:val="22"/>
        </w:rPr>
      </w:pPr>
      <w:hyperlink w:anchor="_Toc463469902" w:history="1">
        <w:r w:rsidRPr="00971E6F">
          <w:rPr>
            <w:rStyle w:val="Hyperlink"/>
            <w:noProof/>
          </w:rPr>
          <w:t>9.2.18</w:t>
        </w:r>
        <w:r>
          <w:rPr>
            <w:rFonts w:asciiTheme="minorHAnsi" w:eastAsiaTheme="minorEastAsia" w:hAnsiTheme="minorHAnsi" w:cstheme="minorBidi"/>
            <w:noProof/>
            <w:sz w:val="22"/>
            <w:szCs w:val="22"/>
          </w:rPr>
          <w:tab/>
        </w:r>
        <w:r w:rsidRPr="00971E6F">
          <w:rPr>
            <w:rStyle w:val="Hyperlink"/>
            <w:noProof/>
          </w:rPr>
          <w:t>Stereotype Model</w:t>
        </w:r>
        <w:r>
          <w:rPr>
            <w:noProof/>
            <w:webHidden/>
          </w:rPr>
          <w:tab/>
        </w:r>
        <w:r>
          <w:rPr>
            <w:noProof/>
            <w:webHidden/>
          </w:rPr>
          <w:fldChar w:fldCharType="begin"/>
        </w:r>
        <w:r>
          <w:rPr>
            <w:noProof/>
            <w:webHidden/>
          </w:rPr>
          <w:instrText xml:space="preserve"> PAGEREF _Toc463469902 \h </w:instrText>
        </w:r>
        <w:r>
          <w:rPr>
            <w:noProof/>
            <w:webHidden/>
          </w:rPr>
        </w:r>
        <w:r>
          <w:rPr>
            <w:noProof/>
            <w:webHidden/>
          </w:rPr>
          <w:fldChar w:fldCharType="separate"/>
        </w:r>
        <w:r>
          <w:rPr>
            <w:noProof/>
            <w:webHidden/>
          </w:rPr>
          <w:t>148</w:t>
        </w:r>
        <w:r>
          <w:rPr>
            <w:noProof/>
            <w:webHidden/>
          </w:rPr>
          <w:fldChar w:fldCharType="end"/>
        </w:r>
      </w:hyperlink>
    </w:p>
    <w:p w14:paraId="6E1FD6A5" w14:textId="573A8312" w:rsidR="001C6946" w:rsidRDefault="001C6946">
      <w:pPr>
        <w:pStyle w:val="TOC3"/>
        <w:rPr>
          <w:rFonts w:asciiTheme="minorHAnsi" w:eastAsiaTheme="minorEastAsia" w:hAnsiTheme="minorHAnsi" w:cstheme="minorBidi"/>
          <w:noProof/>
          <w:sz w:val="22"/>
          <w:szCs w:val="22"/>
        </w:rPr>
      </w:pPr>
      <w:hyperlink w:anchor="_Toc463469903" w:history="1">
        <w:r w:rsidRPr="00971E6F">
          <w:rPr>
            <w:rStyle w:val="Hyperlink"/>
            <w:noProof/>
          </w:rPr>
          <w:t>9.2.19</w:t>
        </w:r>
        <w:r>
          <w:rPr>
            <w:rFonts w:asciiTheme="minorHAnsi" w:eastAsiaTheme="minorEastAsia" w:hAnsiTheme="minorHAnsi" w:cstheme="minorBidi"/>
            <w:noProof/>
            <w:sz w:val="22"/>
            <w:szCs w:val="22"/>
          </w:rPr>
          <w:tab/>
        </w:r>
        <w:r w:rsidRPr="00971E6F">
          <w:rPr>
            <w:rStyle w:val="Hyperlink"/>
            <w:noProof/>
          </w:rPr>
          <w:t>Stereotype Phase</w:t>
        </w:r>
        <w:r>
          <w:rPr>
            <w:noProof/>
            <w:webHidden/>
          </w:rPr>
          <w:tab/>
        </w:r>
        <w:r>
          <w:rPr>
            <w:noProof/>
            <w:webHidden/>
          </w:rPr>
          <w:fldChar w:fldCharType="begin"/>
        </w:r>
        <w:r>
          <w:rPr>
            <w:noProof/>
            <w:webHidden/>
          </w:rPr>
          <w:instrText xml:space="preserve"> PAGEREF _Toc463469903 \h </w:instrText>
        </w:r>
        <w:r>
          <w:rPr>
            <w:noProof/>
            <w:webHidden/>
          </w:rPr>
        </w:r>
        <w:r>
          <w:rPr>
            <w:noProof/>
            <w:webHidden/>
          </w:rPr>
          <w:fldChar w:fldCharType="separate"/>
        </w:r>
        <w:r>
          <w:rPr>
            <w:noProof/>
            <w:webHidden/>
          </w:rPr>
          <w:t>149</w:t>
        </w:r>
        <w:r>
          <w:rPr>
            <w:noProof/>
            <w:webHidden/>
          </w:rPr>
          <w:fldChar w:fldCharType="end"/>
        </w:r>
      </w:hyperlink>
    </w:p>
    <w:p w14:paraId="567A7CA3" w14:textId="25F77E92" w:rsidR="001C6946" w:rsidRDefault="001C6946">
      <w:pPr>
        <w:pStyle w:val="TOC3"/>
        <w:rPr>
          <w:rFonts w:asciiTheme="minorHAnsi" w:eastAsiaTheme="minorEastAsia" w:hAnsiTheme="minorHAnsi" w:cstheme="minorBidi"/>
          <w:noProof/>
          <w:sz w:val="22"/>
          <w:szCs w:val="22"/>
        </w:rPr>
      </w:pPr>
      <w:hyperlink w:anchor="_Toc463469904" w:history="1">
        <w:r w:rsidRPr="00971E6F">
          <w:rPr>
            <w:rStyle w:val="Hyperlink"/>
            <w:noProof/>
          </w:rPr>
          <w:t>9.2.20</w:t>
        </w:r>
        <w:r>
          <w:rPr>
            <w:rFonts w:asciiTheme="minorHAnsi" w:eastAsiaTheme="minorEastAsia" w:hAnsiTheme="minorHAnsi" w:cstheme="minorBidi"/>
            <w:noProof/>
            <w:sz w:val="22"/>
            <w:szCs w:val="22"/>
          </w:rPr>
          <w:tab/>
        </w:r>
        <w:r w:rsidRPr="00971E6F">
          <w:rPr>
            <w:rStyle w:val="Hyperlink"/>
            <w:noProof/>
          </w:rPr>
          <w:t>Stereotype Quantity Kind</w:t>
        </w:r>
        <w:r>
          <w:rPr>
            <w:noProof/>
            <w:webHidden/>
          </w:rPr>
          <w:tab/>
        </w:r>
        <w:r>
          <w:rPr>
            <w:noProof/>
            <w:webHidden/>
          </w:rPr>
          <w:fldChar w:fldCharType="begin"/>
        </w:r>
        <w:r>
          <w:rPr>
            <w:noProof/>
            <w:webHidden/>
          </w:rPr>
          <w:instrText xml:space="preserve"> PAGEREF _Toc463469904 \h </w:instrText>
        </w:r>
        <w:r>
          <w:rPr>
            <w:noProof/>
            <w:webHidden/>
          </w:rPr>
        </w:r>
        <w:r>
          <w:rPr>
            <w:noProof/>
            <w:webHidden/>
          </w:rPr>
          <w:fldChar w:fldCharType="separate"/>
        </w:r>
        <w:r>
          <w:rPr>
            <w:noProof/>
            <w:webHidden/>
          </w:rPr>
          <w:t>149</w:t>
        </w:r>
        <w:r>
          <w:rPr>
            <w:noProof/>
            <w:webHidden/>
          </w:rPr>
          <w:fldChar w:fldCharType="end"/>
        </w:r>
      </w:hyperlink>
    </w:p>
    <w:p w14:paraId="340C6D6E" w14:textId="07CD40C2" w:rsidR="001C6946" w:rsidRDefault="001C6946">
      <w:pPr>
        <w:pStyle w:val="TOC3"/>
        <w:rPr>
          <w:rFonts w:asciiTheme="minorHAnsi" w:eastAsiaTheme="minorEastAsia" w:hAnsiTheme="minorHAnsi" w:cstheme="minorBidi"/>
          <w:noProof/>
          <w:sz w:val="22"/>
          <w:szCs w:val="22"/>
        </w:rPr>
      </w:pPr>
      <w:hyperlink w:anchor="_Toc463469905" w:history="1">
        <w:r w:rsidRPr="00971E6F">
          <w:rPr>
            <w:rStyle w:val="Hyperlink"/>
            <w:noProof/>
          </w:rPr>
          <w:t>9.2.21</w:t>
        </w:r>
        <w:r>
          <w:rPr>
            <w:rFonts w:asciiTheme="minorHAnsi" w:eastAsiaTheme="minorEastAsia" w:hAnsiTheme="minorHAnsi" w:cstheme="minorBidi"/>
            <w:noProof/>
            <w:sz w:val="22"/>
            <w:szCs w:val="22"/>
          </w:rPr>
          <w:tab/>
        </w:r>
        <w:r w:rsidRPr="00971E6F">
          <w:rPr>
            <w:rStyle w:val="Hyperlink"/>
            <w:noProof/>
          </w:rPr>
          <w:t>Stereotype Resource</w:t>
        </w:r>
        <w:r>
          <w:rPr>
            <w:noProof/>
            <w:webHidden/>
          </w:rPr>
          <w:tab/>
        </w:r>
        <w:r>
          <w:rPr>
            <w:noProof/>
            <w:webHidden/>
          </w:rPr>
          <w:fldChar w:fldCharType="begin"/>
        </w:r>
        <w:r>
          <w:rPr>
            <w:noProof/>
            <w:webHidden/>
          </w:rPr>
          <w:instrText xml:space="preserve"> PAGEREF _Toc463469905 \h </w:instrText>
        </w:r>
        <w:r>
          <w:rPr>
            <w:noProof/>
            <w:webHidden/>
          </w:rPr>
        </w:r>
        <w:r>
          <w:rPr>
            <w:noProof/>
            <w:webHidden/>
          </w:rPr>
          <w:fldChar w:fldCharType="separate"/>
        </w:r>
        <w:r>
          <w:rPr>
            <w:noProof/>
            <w:webHidden/>
          </w:rPr>
          <w:t>149</w:t>
        </w:r>
        <w:r>
          <w:rPr>
            <w:noProof/>
            <w:webHidden/>
          </w:rPr>
          <w:fldChar w:fldCharType="end"/>
        </w:r>
      </w:hyperlink>
    </w:p>
    <w:p w14:paraId="5BCEE43C" w14:textId="664FED35" w:rsidR="001C6946" w:rsidRDefault="001C6946">
      <w:pPr>
        <w:pStyle w:val="TOC3"/>
        <w:rPr>
          <w:rFonts w:asciiTheme="minorHAnsi" w:eastAsiaTheme="minorEastAsia" w:hAnsiTheme="minorHAnsi" w:cstheme="minorBidi"/>
          <w:noProof/>
          <w:sz w:val="22"/>
          <w:szCs w:val="22"/>
        </w:rPr>
      </w:pPr>
      <w:hyperlink w:anchor="_Toc463469906" w:history="1">
        <w:r w:rsidRPr="00971E6F">
          <w:rPr>
            <w:rStyle w:val="Hyperlink"/>
            <w:noProof/>
          </w:rPr>
          <w:t>9.2.22</w:t>
        </w:r>
        <w:r>
          <w:rPr>
            <w:rFonts w:asciiTheme="minorHAnsi" w:eastAsiaTheme="minorEastAsia" w:hAnsiTheme="minorHAnsi" w:cstheme="minorBidi"/>
            <w:noProof/>
            <w:sz w:val="22"/>
            <w:szCs w:val="22"/>
          </w:rPr>
          <w:tab/>
        </w:r>
        <w:r w:rsidRPr="00971E6F">
          <w:rPr>
            <w:rStyle w:val="Hyperlink"/>
            <w:noProof/>
          </w:rPr>
          <w:t>Stereotype Role</w:t>
        </w:r>
        <w:r>
          <w:rPr>
            <w:noProof/>
            <w:webHidden/>
          </w:rPr>
          <w:tab/>
        </w:r>
        <w:r>
          <w:rPr>
            <w:noProof/>
            <w:webHidden/>
          </w:rPr>
          <w:fldChar w:fldCharType="begin"/>
        </w:r>
        <w:r>
          <w:rPr>
            <w:noProof/>
            <w:webHidden/>
          </w:rPr>
          <w:instrText xml:space="preserve"> PAGEREF _Toc463469906 \h </w:instrText>
        </w:r>
        <w:r>
          <w:rPr>
            <w:noProof/>
            <w:webHidden/>
          </w:rPr>
        </w:r>
        <w:r>
          <w:rPr>
            <w:noProof/>
            <w:webHidden/>
          </w:rPr>
          <w:fldChar w:fldCharType="separate"/>
        </w:r>
        <w:r>
          <w:rPr>
            <w:noProof/>
            <w:webHidden/>
          </w:rPr>
          <w:t>149</w:t>
        </w:r>
        <w:r>
          <w:rPr>
            <w:noProof/>
            <w:webHidden/>
          </w:rPr>
          <w:fldChar w:fldCharType="end"/>
        </w:r>
      </w:hyperlink>
    </w:p>
    <w:p w14:paraId="2B16B262" w14:textId="3282F76F" w:rsidR="001C6946" w:rsidRDefault="001C6946">
      <w:pPr>
        <w:pStyle w:val="TOC3"/>
        <w:rPr>
          <w:rFonts w:asciiTheme="minorHAnsi" w:eastAsiaTheme="minorEastAsia" w:hAnsiTheme="minorHAnsi" w:cstheme="minorBidi"/>
          <w:noProof/>
          <w:sz w:val="22"/>
          <w:szCs w:val="22"/>
        </w:rPr>
      </w:pPr>
      <w:hyperlink w:anchor="_Toc463469907" w:history="1">
        <w:r w:rsidRPr="00971E6F">
          <w:rPr>
            <w:rStyle w:val="Hyperlink"/>
            <w:noProof/>
          </w:rPr>
          <w:t>9.2.23</w:t>
        </w:r>
        <w:r>
          <w:rPr>
            <w:rFonts w:asciiTheme="minorHAnsi" w:eastAsiaTheme="minorEastAsia" w:hAnsiTheme="minorHAnsi" w:cstheme="minorBidi"/>
            <w:noProof/>
            <w:sz w:val="22"/>
            <w:szCs w:val="22"/>
          </w:rPr>
          <w:tab/>
        </w:r>
        <w:r w:rsidRPr="00971E6F">
          <w:rPr>
            <w:rStyle w:val="Hyperlink"/>
            <w:noProof/>
          </w:rPr>
          <w:t>Stereotype Sufficient</w:t>
        </w:r>
        <w:r>
          <w:rPr>
            <w:noProof/>
            <w:webHidden/>
          </w:rPr>
          <w:tab/>
        </w:r>
        <w:r>
          <w:rPr>
            <w:noProof/>
            <w:webHidden/>
          </w:rPr>
          <w:fldChar w:fldCharType="begin"/>
        </w:r>
        <w:r>
          <w:rPr>
            <w:noProof/>
            <w:webHidden/>
          </w:rPr>
          <w:instrText xml:space="preserve"> PAGEREF _Toc463469907 \h </w:instrText>
        </w:r>
        <w:r>
          <w:rPr>
            <w:noProof/>
            <w:webHidden/>
          </w:rPr>
        </w:r>
        <w:r>
          <w:rPr>
            <w:noProof/>
            <w:webHidden/>
          </w:rPr>
          <w:fldChar w:fldCharType="separate"/>
        </w:r>
        <w:r>
          <w:rPr>
            <w:noProof/>
            <w:webHidden/>
          </w:rPr>
          <w:t>150</w:t>
        </w:r>
        <w:r>
          <w:rPr>
            <w:noProof/>
            <w:webHidden/>
          </w:rPr>
          <w:fldChar w:fldCharType="end"/>
        </w:r>
      </w:hyperlink>
    </w:p>
    <w:p w14:paraId="20C61240" w14:textId="3F687279" w:rsidR="001C6946" w:rsidRDefault="001C6946">
      <w:pPr>
        <w:pStyle w:val="TOC3"/>
        <w:rPr>
          <w:rFonts w:asciiTheme="minorHAnsi" w:eastAsiaTheme="minorEastAsia" w:hAnsiTheme="minorHAnsi" w:cstheme="minorBidi"/>
          <w:noProof/>
          <w:sz w:val="22"/>
          <w:szCs w:val="22"/>
        </w:rPr>
      </w:pPr>
      <w:hyperlink w:anchor="_Toc463469908" w:history="1">
        <w:r w:rsidRPr="00971E6F">
          <w:rPr>
            <w:rStyle w:val="Hyperlink"/>
            <w:noProof/>
          </w:rPr>
          <w:t>9.2.24</w:t>
        </w:r>
        <w:r>
          <w:rPr>
            <w:rFonts w:asciiTheme="minorHAnsi" w:eastAsiaTheme="minorEastAsia" w:hAnsiTheme="minorHAnsi" w:cstheme="minorBidi"/>
            <w:noProof/>
            <w:sz w:val="22"/>
            <w:szCs w:val="22"/>
          </w:rPr>
          <w:tab/>
        </w:r>
        <w:r w:rsidRPr="00971E6F">
          <w:rPr>
            <w:rStyle w:val="Hyperlink"/>
            <w:noProof/>
          </w:rPr>
          <w:t>Stereotype Synonym</w:t>
        </w:r>
        <w:r>
          <w:rPr>
            <w:noProof/>
            <w:webHidden/>
          </w:rPr>
          <w:tab/>
        </w:r>
        <w:r>
          <w:rPr>
            <w:noProof/>
            <w:webHidden/>
          </w:rPr>
          <w:fldChar w:fldCharType="begin"/>
        </w:r>
        <w:r>
          <w:rPr>
            <w:noProof/>
            <w:webHidden/>
          </w:rPr>
          <w:instrText xml:space="preserve"> PAGEREF _Toc463469908 \h </w:instrText>
        </w:r>
        <w:r>
          <w:rPr>
            <w:noProof/>
            <w:webHidden/>
          </w:rPr>
        </w:r>
        <w:r>
          <w:rPr>
            <w:noProof/>
            <w:webHidden/>
          </w:rPr>
          <w:fldChar w:fldCharType="separate"/>
        </w:r>
        <w:r>
          <w:rPr>
            <w:noProof/>
            <w:webHidden/>
          </w:rPr>
          <w:t>150</w:t>
        </w:r>
        <w:r>
          <w:rPr>
            <w:noProof/>
            <w:webHidden/>
          </w:rPr>
          <w:fldChar w:fldCharType="end"/>
        </w:r>
      </w:hyperlink>
    </w:p>
    <w:p w14:paraId="69B6E103" w14:textId="498F3C3F" w:rsidR="001C6946" w:rsidRDefault="001C6946">
      <w:pPr>
        <w:pStyle w:val="TOC3"/>
        <w:rPr>
          <w:rFonts w:asciiTheme="minorHAnsi" w:eastAsiaTheme="minorEastAsia" w:hAnsiTheme="minorHAnsi" w:cstheme="minorBidi"/>
          <w:noProof/>
          <w:sz w:val="22"/>
          <w:szCs w:val="22"/>
        </w:rPr>
      </w:pPr>
      <w:hyperlink w:anchor="_Toc463469909" w:history="1">
        <w:r w:rsidRPr="00971E6F">
          <w:rPr>
            <w:rStyle w:val="Hyperlink"/>
            <w:noProof/>
          </w:rPr>
          <w:t>9.2.25</w:t>
        </w:r>
        <w:r>
          <w:rPr>
            <w:rFonts w:asciiTheme="minorHAnsi" w:eastAsiaTheme="minorEastAsia" w:hAnsiTheme="minorHAnsi" w:cstheme="minorBidi"/>
            <w:noProof/>
            <w:sz w:val="22"/>
            <w:szCs w:val="22"/>
          </w:rPr>
          <w:tab/>
        </w:r>
        <w:r w:rsidRPr="00971E6F">
          <w:rPr>
            <w:rStyle w:val="Hyperlink"/>
            <w:noProof/>
          </w:rPr>
          <w:t>Stereotype Union</w:t>
        </w:r>
        <w:r>
          <w:rPr>
            <w:noProof/>
            <w:webHidden/>
          </w:rPr>
          <w:tab/>
        </w:r>
        <w:r>
          <w:rPr>
            <w:noProof/>
            <w:webHidden/>
          </w:rPr>
          <w:fldChar w:fldCharType="begin"/>
        </w:r>
        <w:r>
          <w:rPr>
            <w:noProof/>
            <w:webHidden/>
          </w:rPr>
          <w:instrText xml:space="preserve"> PAGEREF _Toc463469909 \h </w:instrText>
        </w:r>
        <w:r>
          <w:rPr>
            <w:noProof/>
            <w:webHidden/>
          </w:rPr>
        </w:r>
        <w:r>
          <w:rPr>
            <w:noProof/>
            <w:webHidden/>
          </w:rPr>
          <w:fldChar w:fldCharType="separate"/>
        </w:r>
        <w:r>
          <w:rPr>
            <w:noProof/>
            <w:webHidden/>
          </w:rPr>
          <w:t>150</w:t>
        </w:r>
        <w:r>
          <w:rPr>
            <w:noProof/>
            <w:webHidden/>
          </w:rPr>
          <w:fldChar w:fldCharType="end"/>
        </w:r>
      </w:hyperlink>
    </w:p>
    <w:p w14:paraId="27E32009" w14:textId="25FF6C32" w:rsidR="001C6946" w:rsidRDefault="001C6946">
      <w:pPr>
        <w:pStyle w:val="TOC3"/>
        <w:rPr>
          <w:rFonts w:asciiTheme="minorHAnsi" w:eastAsiaTheme="minorEastAsia" w:hAnsiTheme="minorHAnsi" w:cstheme="minorBidi"/>
          <w:noProof/>
          <w:sz w:val="22"/>
          <w:szCs w:val="22"/>
        </w:rPr>
      </w:pPr>
      <w:hyperlink w:anchor="_Toc463469910" w:history="1">
        <w:r w:rsidRPr="00971E6F">
          <w:rPr>
            <w:rStyle w:val="Hyperlink"/>
            <w:noProof/>
          </w:rPr>
          <w:t>9.2.26</w:t>
        </w:r>
        <w:r>
          <w:rPr>
            <w:rFonts w:asciiTheme="minorHAnsi" w:eastAsiaTheme="minorEastAsia" w:hAnsiTheme="minorHAnsi" w:cstheme="minorBidi"/>
            <w:noProof/>
            <w:sz w:val="22"/>
            <w:szCs w:val="22"/>
          </w:rPr>
          <w:tab/>
        </w:r>
        <w:r w:rsidRPr="00971E6F">
          <w:rPr>
            <w:rStyle w:val="Hyperlink"/>
            <w:noProof/>
          </w:rPr>
          <w:t>Stereotype Unit Type</w:t>
        </w:r>
        <w:r>
          <w:rPr>
            <w:noProof/>
            <w:webHidden/>
          </w:rPr>
          <w:tab/>
        </w:r>
        <w:r>
          <w:rPr>
            <w:noProof/>
            <w:webHidden/>
          </w:rPr>
          <w:fldChar w:fldCharType="begin"/>
        </w:r>
        <w:r>
          <w:rPr>
            <w:noProof/>
            <w:webHidden/>
          </w:rPr>
          <w:instrText xml:space="preserve"> PAGEREF _Toc463469910 \h </w:instrText>
        </w:r>
        <w:r>
          <w:rPr>
            <w:noProof/>
            <w:webHidden/>
          </w:rPr>
        </w:r>
        <w:r>
          <w:rPr>
            <w:noProof/>
            <w:webHidden/>
          </w:rPr>
          <w:fldChar w:fldCharType="separate"/>
        </w:r>
        <w:r>
          <w:rPr>
            <w:noProof/>
            <w:webHidden/>
          </w:rPr>
          <w:t>150</w:t>
        </w:r>
        <w:r>
          <w:rPr>
            <w:noProof/>
            <w:webHidden/>
          </w:rPr>
          <w:fldChar w:fldCharType="end"/>
        </w:r>
      </w:hyperlink>
    </w:p>
    <w:p w14:paraId="4F50BAFB" w14:textId="3D1BB568" w:rsidR="001C6946" w:rsidRDefault="001C6946">
      <w:pPr>
        <w:pStyle w:val="TOC3"/>
        <w:rPr>
          <w:rFonts w:asciiTheme="minorHAnsi" w:eastAsiaTheme="minorEastAsia" w:hAnsiTheme="minorHAnsi" w:cstheme="minorBidi"/>
          <w:noProof/>
          <w:sz w:val="22"/>
          <w:szCs w:val="22"/>
        </w:rPr>
      </w:pPr>
      <w:hyperlink w:anchor="_Toc463469911" w:history="1">
        <w:r w:rsidRPr="00971E6F">
          <w:rPr>
            <w:rStyle w:val="Hyperlink"/>
            <w:noProof/>
          </w:rPr>
          <w:t>9.2.27</w:t>
        </w:r>
        <w:r>
          <w:rPr>
            <w:rFonts w:asciiTheme="minorHAnsi" w:eastAsiaTheme="minorEastAsia" w:hAnsiTheme="minorHAnsi" w:cstheme="minorBidi"/>
            <w:noProof/>
            <w:sz w:val="22"/>
            <w:szCs w:val="22"/>
          </w:rPr>
          <w:tab/>
        </w:r>
        <w:r w:rsidRPr="00971E6F">
          <w:rPr>
            <w:rStyle w:val="Hyperlink"/>
            <w:noProof/>
          </w:rPr>
          <w:t>Stereotype Value Type</w:t>
        </w:r>
        <w:r>
          <w:rPr>
            <w:noProof/>
            <w:webHidden/>
          </w:rPr>
          <w:tab/>
        </w:r>
        <w:r>
          <w:rPr>
            <w:noProof/>
            <w:webHidden/>
          </w:rPr>
          <w:fldChar w:fldCharType="begin"/>
        </w:r>
        <w:r>
          <w:rPr>
            <w:noProof/>
            <w:webHidden/>
          </w:rPr>
          <w:instrText xml:space="preserve"> PAGEREF _Toc463469911 \h </w:instrText>
        </w:r>
        <w:r>
          <w:rPr>
            <w:noProof/>
            <w:webHidden/>
          </w:rPr>
        </w:r>
        <w:r>
          <w:rPr>
            <w:noProof/>
            <w:webHidden/>
          </w:rPr>
          <w:fldChar w:fldCharType="separate"/>
        </w:r>
        <w:r>
          <w:rPr>
            <w:noProof/>
            <w:webHidden/>
          </w:rPr>
          <w:t>151</w:t>
        </w:r>
        <w:r>
          <w:rPr>
            <w:noProof/>
            <w:webHidden/>
          </w:rPr>
          <w:fldChar w:fldCharType="end"/>
        </w:r>
      </w:hyperlink>
    </w:p>
    <w:p w14:paraId="6722147C" w14:textId="1390FA01" w:rsidR="001C6946" w:rsidRDefault="001C6946">
      <w:pPr>
        <w:pStyle w:val="TOC2"/>
        <w:rPr>
          <w:rFonts w:asciiTheme="minorHAnsi" w:eastAsiaTheme="minorEastAsia" w:hAnsiTheme="minorHAnsi" w:cstheme="minorBidi"/>
          <w:noProof/>
          <w:sz w:val="22"/>
          <w:szCs w:val="22"/>
        </w:rPr>
      </w:pPr>
      <w:hyperlink w:anchor="_Toc463469912" w:history="1">
        <w:r w:rsidRPr="00971E6F">
          <w:rPr>
            <w:rStyle w:val="Hyperlink"/>
            <w:noProof/>
          </w:rPr>
          <w:t>9.3</w:t>
        </w:r>
        <w:r>
          <w:rPr>
            <w:rFonts w:asciiTheme="minorHAnsi" w:eastAsiaTheme="minorEastAsia" w:hAnsiTheme="minorHAnsi" w:cstheme="minorBidi"/>
            <w:noProof/>
            <w:sz w:val="22"/>
            <w:szCs w:val="22"/>
          </w:rPr>
          <w:tab/>
        </w:r>
        <w:r w:rsidRPr="00971E6F">
          <w:rPr>
            <w:rStyle w:val="Hyperlink"/>
            <w:noProof/>
          </w:rPr>
          <w:t>UML Profile – SIMF Rules &amp; Model Mapping Semantics</w:t>
        </w:r>
        <w:r>
          <w:rPr>
            <w:noProof/>
            <w:webHidden/>
          </w:rPr>
          <w:tab/>
        </w:r>
        <w:r>
          <w:rPr>
            <w:noProof/>
            <w:webHidden/>
          </w:rPr>
          <w:fldChar w:fldCharType="begin"/>
        </w:r>
        <w:r>
          <w:rPr>
            <w:noProof/>
            <w:webHidden/>
          </w:rPr>
          <w:instrText xml:space="preserve"> PAGEREF _Toc463469912 \h </w:instrText>
        </w:r>
        <w:r>
          <w:rPr>
            <w:noProof/>
            <w:webHidden/>
          </w:rPr>
        </w:r>
        <w:r>
          <w:rPr>
            <w:noProof/>
            <w:webHidden/>
          </w:rPr>
          <w:fldChar w:fldCharType="separate"/>
        </w:r>
        <w:r>
          <w:rPr>
            <w:noProof/>
            <w:webHidden/>
          </w:rPr>
          <w:t>152</w:t>
        </w:r>
        <w:r>
          <w:rPr>
            <w:noProof/>
            <w:webHidden/>
          </w:rPr>
          <w:fldChar w:fldCharType="end"/>
        </w:r>
      </w:hyperlink>
    </w:p>
    <w:p w14:paraId="2178C911" w14:textId="32B71E37" w:rsidR="001C6946" w:rsidRDefault="001C6946">
      <w:pPr>
        <w:pStyle w:val="TOC3"/>
        <w:rPr>
          <w:rFonts w:asciiTheme="minorHAnsi" w:eastAsiaTheme="minorEastAsia" w:hAnsiTheme="minorHAnsi" w:cstheme="minorBidi"/>
          <w:noProof/>
          <w:sz w:val="22"/>
          <w:szCs w:val="22"/>
        </w:rPr>
      </w:pPr>
      <w:hyperlink w:anchor="_Toc463469913" w:history="1">
        <w:r w:rsidRPr="00971E6F">
          <w:rPr>
            <w:rStyle w:val="Hyperlink"/>
            <w:noProof/>
          </w:rPr>
          <w:t>9.3.1</w:t>
        </w:r>
        <w:r>
          <w:rPr>
            <w:rFonts w:asciiTheme="minorHAnsi" w:eastAsiaTheme="minorEastAsia" w:hAnsiTheme="minorHAnsi" w:cstheme="minorBidi"/>
            <w:noProof/>
            <w:sz w:val="22"/>
            <w:szCs w:val="22"/>
          </w:rPr>
          <w:tab/>
        </w:r>
        <w:r w:rsidRPr="00971E6F">
          <w:rPr>
            <w:rStyle w:val="Hyperlink"/>
            <w:noProof/>
          </w:rPr>
          <w:t>Structure of Rule Specifications</w:t>
        </w:r>
        <w:r>
          <w:rPr>
            <w:noProof/>
            <w:webHidden/>
          </w:rPr>
          <w:tab/>
        </w:r>
        <w:r>
          <w:rPr>
            <w:noProof/>
            <w:webHidden/>
          </w:rPr>
          <w:fldChar w:fldCharType="begin"/>
        </w:r>
        <w:r>
          <w:rPr>
            <w:noProof/>
            <w:webHidden/>
          </w:rPr>
          <w:instrText xml:space="preserve"> PAGEREF _Toc463469913 \h </w:instrText>
        </w:r>
        <w:r>
          <w:rPr>
            <w:noProof/>
            <w:webHidden/>
          </w:rPr>
        </w:r>
        <w:r>
          <w:rPr>
            <w:noProof/>
            <w:webHidden/>
          </w:rPr>
          <w:fldChar w:fldCharType="separate"/>
        </w:r>
        <w:r>
          <w:rPr>
            <w:noProof/>
            <w:webHidden/>
          </w:rPr>
          <w:t>152</w:t>
        </w:r>
        <w:r>
          <w:rPr>
            <w:noProof/>
            <w:webHidden/>
          </w:rPr>
          <w:fldChar w:fldCharType="end"/>
        </w:r>
      </w:hyperlink>
    </w:p>
    <w:p w14:paraId="31C659DB" w14:textId="0BB0977F" w:rsidR="001C6946" w:rsidRDefault="001C6946">
      <w:pPr>
        <w:pStyle w:val="TOC3"/>
        <w:rPr>
          <w:rFonts w:asciiTheme="minorHAnsi" w:eastAsiaTheme="minorEastAsia" w:hAnsiTheme="minorHAnsi" w:cstheme="minorBidi"/>
          <w:noProof/>
          <w:sz w:val="22"/>
          <w:szCs w:val="22"/>
        </w:rPr>
      </w:pPr>
      <w:hyperlink w:anchor="_Toc463469914" w:history="1">
        <w:r w:rsidRPr="00971E6F">
          <w:rPr>
            <w:rStyle w:val="Hyperlink"/>
            <w:noProof/>
          </w:rPr>
          <w:t>9.3.2</w:t>
        </w:r>
        <w:r>
          <w:rPr>
            <w:rFonts w:asciiTheme="minorHAnsi" w:eastAsiaTheme="minorEastAsia" w:hAnsiTheme="minorHAnsi" w:cstheme="minorBidi"/>
            <w:noProof/>
            <w:sz w:val="22"/>
            <w:szCs w:val="22"/>
          </w:rPr>
          <w:tab/>
        </w:r>
        <w:r w:rsidRPr="00971E6F">
          <w:rPr>
            <w:rStyle w:val="Hyperlink"/>
            <w:noProof/>
          </w:rPr>
          <w:t>Rule Model</w:t>
        </w:r>
        <w:r>
          <w:rPr>
            <w:noProof/>
            <w:webHidden/>
          </w:rPr>
          <w:tab/>
        </w:r>
        <w:r>
          <w:rPr>
            <w:noProof/>
            <w:webHidden/>
          </w:rPr>
          <w:fldChar w:fldCharType="begin"/>
        </w:r>
        <w:r>
          <w:rPr>
            <w:noProof/>
            <w:webHidden/>
          </w:rPr>
          <w:instrText xml:space="preserve"> PAGEREF _Toc463469914 \h </w:instrText>
        </w:r>
        <w:r>
          <w:rPr>
            <w:noProof/>
            <w:webHidden/>
          </w:rPr>
        </w:r>
        <w:r>
          <w:rPr>
            <w:noProof/>
            <w:webHidden/>
          </w:rPr>
          <w:fldChar w:fldCharType="separate"/>
        </w:r>
        <w:r>
          <w:rPr>
            <w:noProof/>
            <w:webHidden/>
          </w:rPr>
          <w:t>152</w:t>
        </w:r>
        <w:r>
          <w:rPr>
            <w:noProof/>
            <w:webHidden/>
          </w:rPr>
          <w:fldChar w:fldCharType="end"/>
        </w:r>
      </w:hyperlink>
    </w:p>
    <w:p w14:paraId="217207BE" w14:textId="480FCE56" w:rsidR="001C6946" w:rsidRDefault="001C6946">
      <w:pPr>
        <w:pStyle w:val="TOC3"/>
        <w:rPr>
          <w:rFonts w:asciiTheme="minorHAnsi" w:eastAsiaTheme="minorEastAsia" w:hAnsiTheme="minorHAnsi" w:cstheme="minorBidi"/>
          <w:noProof/>
          <w:sz w:val="22"/>
          <w:szCs w:val="22"/>
        </w:rPr>
      </w:pPr>
      <w:hyperlink w:anchor="_Toc463469915" w:history="1">
        <w:r w:rsidRPr="00971E6F">
          <w:rPr>
            <w:rStyle w:val="Hyperlink"/>
            <w:noProof/>
          </w:rPr>
          <w:t>9.3.3</w:t>
        </w:r>
        <w:r>
          <w:rPr>
            <w:rFonts w:asciiTheme="minorHAnsi" w:eastAsiaTheme="minorEastAsia" w:hAnsiTheme="minorHAnsi" w:cstheme="minorBidi"/>
            <w:noProof/>
            <w:sz w:val="22"/>
            <w:szCs w:val="22"/>
          </w:rPr>
          <w:tab/>
        </w:r>
        <w:r w:rsidRPr="00971E6F">
          <w:rPr>
            <w:rStyle w:val="Hyperlink"/>
            <w:noProof/>
          </w:rPr>
          <w:t>Representations</w:t>
        </w:r>
        <w:r>
          <w:rPr>
            <w:noProof/>
            <w:webHidden/>
          </w:rPr>
          <w:tab/>
        </w:r>
        <w:r>
          <w:rPr>
            <w:noProof/>
            <w:webHidden/>
          </w:rPr>
          <w:fldChar w:fldCharType="begin"/>
        </w:r>
        <w:r>
          <w:rPr>
            <w:noProof/>
            <w:webHidden/>
          </w:rPr>
          <w:instrText xml:space="preserve"> PAGEREF _Toc463469915 \h </w:instrText>
        </w:r>
        <w:r>
          <w:rPr>
            <w:noProof/>
            <w:webHidden/>
          </w:rPr>
        </w:r>
        <w:r>
          <w:rPr>
            <w:noProof/>
            <w:webHidden/>
          </w:rPr>
          <w:fldChar w:fldCharType="separate"/>
        </w:r>
        <w:r>
          <w:rPr>
            <w:noProof/>
            <w:webHidden/>
          </w:rPr>
          <w:t>153</w:t>
        </w:r>
        <w:r>
          <w:rPr>
            <w:noProof/>
            <w:webHidden/>
          </w:rPr>
          <w:fldChar w:fldCharType="end"/>
        </w:r>
      </w:hyperlink>
    </w:p>
    <w:p w14:paraId="2E9FCE0E" w14:textId="73B16868" w:rsidR="001C6946" w:rsidRDefault="001C6946">
      <w:pPr>
        <w:pStyle w:val="TOC3"/>
        <w:rPr>
          <w:rFonts w:asciiTheme="minorHAnsi" w:eastAsiaTheme="minorEastAsia" w:hAnsiTheme="minorHAnsi" w:cstheme="minorBidi"/>
          <w:noProof/>
          <w:sz w:val="22"/>
          <w:szCs w:val="22"/>
        </w:rPr>
      </w:pPr>
      <w:hyperlink w:anchor="_Toc463469916" w:history="1">
        <w:r w:rsidRPr="00971E6F">
          <w:rPr>
            <w:rStyle w:val="Hyperlink"/>
            <w:noProof/>
          </w:rPr>
          <w:t>9.3.4</w:t>
        </w:r>
        <w:r>
          <w:rPr>
            <w:rFonts w:asciiTheme="minorHAnsi" w:eastAsiaTheme="minorEastAsia" w:hAnsiTheme="minorHAnsi" w:cstheme="minorBidi"/>
            <w:noProof/>
            <w:sz w:val="22"/>
            <w:szCs w:val="22"/>
          </w:rPr>
          <w:tab/>
        </w:r>
        <w:r w:rsidRPr="00971E6F">
          <w:rPr>
            <w:rStyle w:val="Hyperlink"/>
            <w:noProof/>
          </w:rPr>
          <w:t>Mapping Rules</w:t>
        </w:r>
        <w:r>
          <w:rPr>
            <w:noProof/>
            <w:webHidden/>
          </w:rPr>
          <w:tab/>
        </w:r>
        <w:r>
          <w:rPr>
            <w:noProof/>
            <w:webHidden/>
          </w:rPr>
          <w:fldChar w:fldCharType="begin"/>
        </w:r>
        <w:r>
          <w:rPr>
            <w:noProof/>
            <w:webHidden/>
          </w:rPr>
          <w:instrText xml:space="preserve"> PAGEREF _Toc463469916 \h </w:instrText>
        </w:r>
        <w:r>
          <w:rPr>
            <w:noProof/>
            <w:webHidden/>
          </w:rPr>
        </w:r>
        <w:r>
          <w:rPr>
            <w:noProof/>
            <w:webHidden/>
          </w:rPr>
          <w:fldChar w:fldCharType="separate"/>
        </w:r>
        <w:r>
          <w:rPr>
            <w:noProof/>
            <w:webHidden/>
          </w:rPr>
          <w:t>153</w:t>
        </w:r>
        <w:r>
          <w:rPr>
            <w:noProof/>
            <w:webHidden/>
          </w:rPr>
          <w:fldChar w:fldCharType="end"/>
        </w:r>
      </w:hyperlink>
    </w:p>
    <w:p w14:paraId="43B0B43F" w14:textId="38512A75" w:rsidR="001C6946" w:rsidRDefault="001C6946">
      <w:pPr>
        <w:pStyle w:val="TOC3"/>
        <w:rPr>
          <w:rFonts w:asciiTheme="minorHAnsi" w:eastAsiaTheme="minorEastAsia" w:hAnsiTheme="minorHAnsi" w:cstheme="minorBidi"/>
          <w:noProof/>
          <w:sz w:val="22"/>
          <w:szCs w:val="22"/>
        </w:rPr>
      </w:pPr>
      <w:hyperlink w:anchor="_Toc463469917" w:history="1">
        <w:r w:rsidRPr="00971E6F">
          <w:rPr>
            <w:rStyle w:val="Hyperlink"/>
            <w:noProof/>
          </w:rPr>
          <w:t>9.3.5</w:t>
        </w:r>
        <w:r>
          <w:rPr>
            <w:rFonts w:asciiTheme="minorHAnsi" w:eastAsiaTheme="minorEastAsia" w:hAnsiTheme="minorHAnsi" w:cstheme="minorBidi"/>
            <w:noProof/>
            <w:sz w:val="22"/>
            <w:szCs w:val="22"/>
          </w:rPr>
          <w:tab/>
        </w:r>
        <w:r w:rsidRPr="00971E6F">
          <w:rPr>
            <w:rStyle w:val="Hyperlink"/>
            <w:noProof/>
          </w:rPr>
          <w:t>&lt;&lt;Match&gt;&gt; Elements</w:t>
        </w:r>
        <w:r>
          <w:rPr>
            <w:noProof/>
            <w:webHidden/>
          </w:rPr>
          <w:tab/>
        </w:r>
        <w:r>
          <w:rPr>
            <w:noProof/>
            <w:webHidden/>
          </w:rPr>
          <w:fldChar w:fldCharType="begin"/>
        </w:r>
        <w:r>
          <w:rPr>
            <w:noProof/>
            <w:webHidden/>
          </w:rPr>
          <w:instrText xml:space="preserve"> PAGEREF _Toc463469917 \h </w:instrText>
        </w:r>
        <w:r>
          <w:rPr>
            <w:noProof/>
            <w:webHidden/>
          </w:rPr>
        </w:r>
        <w:r>
          <w:rPr>
            <w:noProof/>
            <w:webHidden/>
          </w:rPr>
          <w:fldChar w:fldCharType="separate"/>
        </w:r>
        <w:r>
          <w:rPr>
            <w:noProof/>
            <w:webHidden/>
          </w:rPr>
          <w:t>155</w:t>
        </w:r>
        <w:r>
          <w:rPr>
            <w:noProof/>
            <w:webHidden/>
          </w:rPr>
          <w:fldChar w:fldCharType="end"/>
        </w:r>
      </w:hyperlink>
    </w:p>
    <w:p w14:paraId="6CFFA176" w14:textId="22A77CE7" w:rsidR="001C6946" w:rsidRDefault="001C6946">
      <w:pPr>
        <w:pStyle w:val="TOC3"/>
        <w:rPr>
          <w:rFonts w:asciiTheme="minorHAnsi" w:eastAsiaTheme="minorEastAsia" w:hAnsiTheme="minorHAnsi" w:cstheme="minorBidi"/>
          <w:noProof/>
          <w:sz w:val="22"/>
          <w:szCs w:val="22"/>
        </w:rPr>
      </w:pPr>
      <w:hyperlink w:anchor="_Toc463469918" w:history="1">
        <w:r w:rsidRPr="00971E6F">
          <w:rPr>
            <w:rStyle w:val="Hyperlink"/>
            <w:noProof/>
          </w:rPr>
          <w:t>9.3.6</w:t>
        </w:r>
        <w:r>
          <w:rPr>
            <w:rFonts w:asciiTheme="minorHAnsi" w:eastAsiaTheme="minorEastAsia" w:hAnsiTheme="minorHAnsi" w:cstheme="minorBidi"/>
            <w:noProof/>
            <w:sz w:val="22"/>
            <w:szCs w:val="22"/>
          </w:rPr>
          <w:tab/>
        </w:r>
        <w:r w:rsidRPr="00971E6F">
          <w:rPr>
            <w:rStyle w:val="Hyperlink"/>
            <w:noProof/>
          </w:rPr>
          <w:t>Pattern element traversals and patterns</w:t>
        </w:r>
        <w:r>
          <w:rPr>
            <w:noProof/>
            <w:webHidden/>
          </w:rPr>
          <w:tab/>
        </w:r>
        <w:r>
          <w:rPr>
            <w:noProof/>
            <w:webHidden/>
          </w:rPr>
          <w:fldChar w:fldCharType="begin"/>
        </w:r>
        <w:r>
          <w:rPr>
            <w:noProof/>
            <w:webHidden/>
          </w:rPr>
          <w:instrText xml:space="preserve"> PAGEREF _Toc463469918 \h </w:instrText>
        </w:r>
        <w:r>
          <w:rPr>
            <w:noProof/>
            <w:webHidden/>
          </w:rPr>
        </w:r>
        <w:r>
          <w:rPr>
            <w:noProof/>
            <w:webHidden/>
          </w:rPr>
          <w:fldChar w:fldCharType="separate"/>
        </w:r>
        <w:r>
          <w:rPr>
            <w:noProof/>
            <w:webHidden/>
          </w:rPr>
          <w:t>156</w:t>
        </w:r>
        <w:r>
          <w:rPr>
            <w:noProof/>
            <w:webHidden/>
          </w:rPr>
          <w:fldChar w:fldCharType="end"/>
        </w:r>
      </w:hyperlink>
    </w:p>
    <w:p w14:paraId="25E21E22" w14:textId="4FFB849A" w:rsidR="001C6946" w:rsidRDefault="001C6946">
      <w:pPr>
        <w:pStyle w:val="TOC3"/>
        <w:rPr>
          <w:rFonts w:asciiTheme="minorHAnsi" w:eastAsiaTheme="minorEastAsia" w:hAnsiTheme="minorHAnsi" w:cstheme="minorBidi"/>
          <w:noProof/>
          <w:sz w:val="22"/>
          <w:szCs w:val="22"/>
        </w:rPr>
      </w:pPr>
      <w:hyperlink w:anchor="_Toc463469919" w:history="1">
        <w:r w:rsidRPr="00971E6F">
          <w:rPr>
            <w:rStyle w:val="Hyperlink"/>
            <w:noProof/>
          </w:rPr>
          <w:t>9.3.7</w:t>
        </w:r>
        <w:r>
          <w:rPr>
            <w:rFonts w:asciiTheme="minorHAnsi" w:eastAsiaTheme="minorEastAsia" w:hAnsiTheme="minorHAnsi" w:cstheme="minorBidi"/>
            <w:noProof/>
            <w:sz w:val="22"/>
            <w:szCs w:val="22"/>
          </w:rPr>
          <w:tab/>
        </w:r>
        <w:r w:rsidRPr="00971E6F">
          <w:rPr>
            <w:rStyle w:val="Hyperlink"/>
            <w:noProof/>
          </w:rPr>
          <w:t>Multiplicity constraints in patterns</w:t>
        </w:r>
        <w:r>
          <w:rPr>
            <w:noProof/>
            <w:webHidden/>
          </w:rPr>
          <w:tab/>
        </w:r>
        <w:r>
          <w:rPr>
            <w:noProof/>
            <w:webHidden/>
          </w:rPr>
          <w:fldChar w:fldCharType="begin"/>
        </w:r>
        <w:r>
          <w:rPr>
            <w:noProof/>
            <w:webHidden/>
          </w:rPr>
          <w:instrText xml:space="preserve"> PAGEREF _Toc463469919 \h </w:instrText>
        </w:r>
        <w:r>
          <w:rPr>
            <w:noProof/>
            <w:webHidden/>
          </w:rPr>
        </w:r>
        <w:r>
          <w:rPr>
            <w:noProof/>
            <w:webHidden/>
          </w:rPr>
          <w:fldChar w:fldCharType="separate"/>
        </w:r>
        <w:r>
          <w:rPr>
            <w:noProof/>
            <w:webHidden/>
          </w:rPr>
          <w:t>157</w:t>
        </w:r>
        <w:r>
          <w:rPr>
            <w:noProof/>
            <w:webHidden/>
          </w:rPr>
          <w:fldChar w:fldCharType="end"/>
        </w:r>
      </w:hyperlink>
    </w:p>
    <w:p w14:paraId="6EAAD857" w14:textId="0E9F5791" w:rsidR="001C6946" w:rsidRDefault="001C6946">
      <w:pPr>
        <w:pStyle w:val="TOC3"/>
        <w:rPr>
          <w:rFonts w:asciiTheme="minorHAnsi" w:eastAsiaTheme="minorEastAsia" w:hAnsiTheme="minorHAnsi" w:cstheme="minorBidi"/>
          <w:noProof/>
          <w:sz w:val="22"/>
          <w:szCs w:val="22"/>
        </w:rPr>
      </w:pPr>
      <w:hyperlink w:anchor="_Toc463469920" w:history="1">
        <w:r w:rsidRPr="00971E6F">
          <w:rPr>
            <w:rStyle w:val="Hyperlink"/>
            <w:noProof/>
          </w:rPr>
          <w:t>9.3.8</w:t>
        </w:r>
        <w:r>
          <w:rPr>
            <w:rFonts w:asciiTheme="minorHAnsi" w:eastAsiaTheme="minorEastAsia" w:hAnsiTheme="minorHAnsi" w:cstheme="minorBidi"/>
            <w:noProof/>
            <w:sz w:val="22"/>
            <w:szCs w:val="22"/>
          </w:rPr>
          <w:tab/>
        </w:r>
        <w:r w:rsidRPr="00971E6F">
          <w:rPr>
            <w:rStyle w:val="Hyperlink"/>
            <w:noProof/>
          </w:rPr>
          <w:t>Subsets of Pattern Elements</w:t>
        </w:r>
        <w:r>
          <w:rPr>
            <w:noProof/>
            <w:webHidden/>
          </w:rPr>
          <w:tab/>
        </w:r>
        <w:r>
          <w:rPr>
            <w:noProof/>
            <w:webHidden/>
          </w:rPr>
          <w:fldChar w:fldCharType="begin"/>
        </w:r>
        <w:r>
          <w:rPr>
            <w:noProof/>
            <w:webHidden/>
          </w:rPr>
          <w:instrText xml:space="preserve"> PAGEREF _Toc463469920 \h </w:instrText>
        </w:r>
        <w:r>
          <w:rPr>
            <w:noProof/>
            <w:webHidden/>
          </w:rPr>
        </w:r>
        <w:r>
          <w:rPr>
            <w:noProof/>
            <w:webHidden/>
          </w:rPr>
          <w:fldChar w:fldCharType="separate"/>
        </w:r>
        <w:r>
          <w:rPr>
            <w:noProof/>
            <w:webHidden/>
          </w:rPr>
          <w:t>158</w:t>
        </w:r>
        <w:r>
          <w:rPr>
            <w:noProof/>
            <w:webHidden/>
          </w:rPr>
          <w:fldChar w:fldCharType="end"/>
        </w:r>
      </w:hyperlink>
    </w:p>
    <w:p w14:paraId="2B3A6137" w14:textId="622D8D78" w:rsidR="001C6946" w:rsidRDefault="001C6946">
      <w:pPr>
        <w:pStyle w:val="TOC3"/>
        <w:rPr>
          <w:rFonts w:asciiTheme="minorHAnsi" w:eastAsiaTheme="minorEastAsia" w:hAnsiTheme="minorHAnsi" w:cstheme="minorBidi"/>
          <w:noProof/>
          <w:sz w:val="22"/>
          <w:szCs w:val="22"/>
        </w:rPr>
      </w:pPr>
      <w:hyperlink w:anchor="_Toc463469921" w:history="1">
        <w:r w:rsidRPr="00971E6F">
          <w:rPr>
            <w:rStyle w:val="Hyperlink"/>
            <w:noProof/>
          </w:rPr>
          <w:t>9.3.9</w:t>
        </w:r>
        <w:r>
          <w:rPr>
            <w:rFonts w:asciiTheme="minorHAnsi" w:eastAsiaTheme="minorEastAsia" w:hAnsiTheme="minorHAnsi" w:cstheme="minorBidi"/>
            <w:noProof/>
            <w:sz w:val="22"/>
            <w:szCs w:val="22"/>
          </w:rPr>
          <w:tab/>
        </w:r>
        <w:r w:rsidRPr="00971E6F">
          <w:rPr>
            <w:rStyle w:val="Hyperlink"/>
            <w:noProof/>
          </w:rPr>
          <w:t>&lt;&lt;Pattern Element&gt;&gt; computations and constraints</w:t>
        </w:r>
        <w:r>
          <w:rPr>
            <w:noProof/>
            <w:webHidden/>
          </w:rPr>
          <w:tab/>
        </w:r>
        <w:r>
          <w:rPr>
            <w:noProof/>
            <w:webHidden/>
          </w:rPr>
          <w:fldChar w:fldCharType="begin"/>
        </w:r>
        <w:r>
          <w:rPr>
            <w:noProof/>
            <w:webHidden/>
          </w:rPr>
          <w:instrText xml:space="preserve"> PAGEREF _Toc463469921 \h </w:instrText>
        </w:r>
        <w:r>
          <w:rPr>
            <w:noProof/>
            <w:webHidden/>
          </w:rPr>
        </w:r>
        <w:r>
          <w:rPr>
            <w:noProof/>
            <w:webHidden/>
          </w:rPr>
          <w:fldChar w:fldCharType="separate"/>
        </w:r>
        <w:r>
          <w:rPr>
            <w:noProof/>
            <w:webHidden/>
          </w:rPr>
          <w:t>160</w:t>
        </w:r>
        <w:r>
          <w:rPr>
            <w:noProof/>
            <w:webHidden/>
          </w:rPr>
          <w:fldChar w:fldCharType="end"/>
        </w:r>
      </w:hyperlink>
    </w:p>
    <w:p w14:paraId="79B04C20" w14:textId="4C013B4E" w:rsidR="001C6946" w:rsidRDefault="001C6946">
      <w:pPr>
        <w:pStyle w:val="TOC3"/>
        <w:rPr>
          <w:rFonts w:asciiTheme="minorHAnsi" w:eastAsiaTheme="minorEastAsia" w:hAnsiTheme="minorHAnsi" w:cstheme="minorBidi"/>
          <w:noProof/>
          <w:sz w:val="22"/>
          <w:szCs w:val="22"/>
        </w:rPr>
      </w:pPr>
      <w:hyperlink w:anchor="_Toc463469922" w:history="1">
        <w:r w:rsidRPr="00971E6F">
          <w:rPr>
            <w:rStyle w:val="Hyperlink"/>
            <w:noProof/>
          </w:rPr>
          <w:t>9.3.10</w:t>
        </w:r>
        <w:r>
          <w:rPr>
            <w:rFonts w:asciiTheme="minorHAnsi" w:eastAsiaTheme="minorEastAsia" w:hAnsiTheme="minorHAnsi" w:cstheme="minorBidi"/>
            <w:noProof/>
            <w:sz w:val="22"/>
            <w:szCs w:val="22"/>
          </w:rPr>
          <w:tab/>
        </w:r>
        <w:r w:rsidRPr="00971E6F">
          <w:rPr>
            <w:rStyle w:val="Hyperlink"/>
            <w:noProof/>
          </w:rPr>
          <w:t>&lt;&lt;Pattern Element&gt;&gt; strength</w:t>
        </w:r>
        <w:r>
          <w:rPr>
            <w:noProof/>
            <w:webHidden/>
          </w:rPr>
          <w:tab/>
        </w:r>
        <w:r>
          <w:rPr>
            <w:noProof/>
            <w:webHidden/>
          </w:rPr>
          <w:fldChar w:fldCharType="begin"/>
        </w:r>
        <w:r>
          <w:rPr>
            <w:noProof/>
            <w:webHidden/>
          </w:rPr>
          <w:instrText xml:space="preserve"> PAGEREF _Toc463469922 \h </w:instrText>
        </w:r>
        <w:r>
          <w:rPr>
            <w:noProof/>
            <w:webHidden/>
          </w:rPr>
        </w:r>
        <w:r>
          <w:rPr>
            <w:noProof/>
            <w:webHidden/>
          </w:rPr>
          <w:fldChar w:fldCharType="separate"/>
        </w:r>
        <w:r>
          <w:rPr>
            <w:noProof/>
            <w:webHidden/>
          </w:rPr>
          <w:t>161</w:t>
        </w:r>
        <w:r>
          <w:rPr>
            <w:noProof/>
            <w:webHidden/>
          </w:rPr>
          <w:fldChar w:fldCharType="end"/>
        </w:r>
      </w:hyperlink>
    </w:p>
    <w:p w14:paraId="7B655CF6" w14:textId="174C1801" w:rsidR="001C6946" w:rsidRDefault="001C6946">
      <w:pPr>
        <w:pStyle w:val="TOC3"/>
        <w:rPr>
          <w:rFonts w:asciiTheme="minorHAnsi" w:eastAsiaTheme="minorEastAsia" w:hAnsiTheme="minorHAnsi" w:cstheme="minorBidi"/>
          <w:noProof/>
          <w:sz w:val="22"/>
          <w:szCs w:val="22"/>
        </w:rPr>
      </w:pPr>
      <w:hyperlink w:anchor="_Toc463469923" w:history="1">
        <w:r w:rsidRPr="00971E6F">
          <w:rPr>
            <w:rStyle w:val="Hyperlink"/>
            <w:noProof/>
          </w:rPr>
          <w:t>9.3.11</w:t>
        </w:r>
        <w:r>
          <w:rPr>
            <w:rFonts w:asciiTheme="minorHAnsi" w:eastAsiaTheme="minorEastAsia" w:hAnsiTheme="minorHAnsi" w:cstheme="minorBidi"/>
            <w:noProof/>
            <w:sz w:val="22"/>
            <w:szCs w:val="22"/>
          </w:rPr>
          <w:tab/>
        </w:r>
        <w:r w:rsidRPr="00971E6F">
          <w:rPr>
            <w:rStyle w:val="Hyperlink"/>
            <w:noProof/>
          </w:rPr>
          <w:t>&lt;&lt;Pattern Element&gt;&gt; strength=Assert</w:t>
        </w:r>
        <w:r>
          <w:rPr>
            <w:noProof/>
            <w:webHidden/>
          </w:rPr>
          <w:tab/>
        </w:r>
        <w:r>
          <w:rPr>
            <w:noProof/>
            <w:webHidden/>
          </w:rPr>
          <w:fldChar w:fldCharType="begin"/>
        </w:r>
        <w:r>
          <w:rPr>
            <w:noProof/>
            <w:webHidden/>
          </w:rPr>
          <w:instrText xml:space="preserve"> PAGEREF _Toc463469923 \h </w:instrText>
        </w:r>
        <w:r>
          <w:rPr>
            <w:noProof/>
            <w:webHidden/>
          </w:rPr>
        </w:r>
        <w:r>
          <w:rPr>
            <w:noProof/>
            <w:webHidden/>
          </w:rPr>
          <w:fldChar w:fldCharType="separate"/>
        </w:r>
        <w:r>
          <w:rPr>
            <w:noProof/>
            <w:webHidden/>
          </w:rPr>
          <w:t>161</w:t>
        </w:r>
        <w:r>
          <w:rPr>
            <w:noProof/>
            <w:webHidden/>
          </w:rPr>
          <w:fldChar w:fldCharType="end"/>
        </w:r>
      </w:hyperlink>
    </w:p>
    <w:p w14:paraId="7AAC3496" w14:textId="5598DCFA" w:rsidR="001C6946" w:rsidRDefault="001C6946">
      <w:pPr>
        <w:pStyle w:val="TOC3"/>
        <w:rPr>
          <w:rFonts w:asciiTheme="minorHAnsi" w:eastAsiaTheme="minorEastAsia" w:hAnsiTheme="minorHAnsi" w:cstheme="minorBidi"/>
          <w:noProof/>
          <w:sz w:val="22"/>
          <w:szCs w:val="22"/>
        </w:rPr>
      </w:pPr>
      <w:hyperlink w:anchor="_Toc463469924" w:history="1">
        <w:r w:rsidRPr="00971E6F">
          <w:rPr>
            <w:rStyle w:val="Hyperlink"/>
            <w:noProof/>
          </w:rPr>
          <w:t>9.3.12</w:t>
        </w:r>
        <w:r>
          <w:rPr>
            <w:rFonts w:asciiTheme="minorHAnsi" w:eastAsiaTheme="minorEastAsia" w:hAnsiTheme="minorHAnsi" w:cstheme="minorBidi"/>
            <w:noProof/>
            <w:sz w:val="22"/>
            <w:szCs w:val="22"/>
          </w:rPr>
          <w:tab/>
        </w:r>
        <w:r w:rsidRPr="00971E6F">
          <w:rPr>
            <w:rStyle w:val="Hyperlink"/>
            <w:noProof/>
          </w:rPr>
          <w:t>&lt;&lt;Pattern Element&gt;&gt; strength=Exists</w:t>
        </w:r>
        <w:r>
          <w:rPr>
            <w:noProof/>
            <w:webHidden/>
          </w:rPr>
          <w:tab/>
        </w:r>
        <w:r>
          <w:rPr>
            <w:noProof/>
            <w:webHidden/>
          </w:rPr>
          <w:fldChar w:fldCharType="begin"/>
        </w:r>
        <w:r>
          <w:rPr>
            <w:noProof/>
            <w:webHidden/>
          </w:rPr>
          <w:instrText xml:space="preserve"> PAGEREF _Toc463469924 \h </w:instrText>
        </w:r>
        <w:r>
          <w:rPr>
            <w:noProof/>
            <w:webHidden/>
          </w:rPr>
        </w:r>
        <w:r>
          <w:rPr>
            <w:noProof/>
            <w:webHidden/>
          </w:rPr>
          <w:fldChar w:fldCharType="separate"/>
        </w:r>
        <w:r>
          <w:rPr>
            <w:noProof/>
            <w:webHidden/>
          </w:rPr>
          <w:t>161</w:t>
        </w:r>
        <w:r>
          <w:rPr>
            <w:noProof/>
            <w:webHidden/>
          </w:rPr>
          <w:fldChar w:fldCharType="end"/>
        </w:r>
      </w:hyperlink>
    </w:p>
    <w:p w14:paraId="3B6A5BFF" w14:textId="4CCD558B" w:rsidR="001C6946" w:rsidRDefault="001C6946">
      <w:pPr>
        <w:pStyle w:val="TOC3"/>
        <w:rPr>
          <w:rFonts w:asciiTheme="minorHAnsi" w:eastAsiaTheme="minorEastAsia" w:hAnsiTheme="minorHAnsi" w:cstheme="minorBidi"/>
          <w:noProof/>
          <w:sz w:val="22"/>
          <w:szCs w:val="22"/>
        </w:rPr>
      </w:pPr>
      <w:hyperlink w:anchor="_Toc463469925" w:history="1">
        <w:r w:rsidRPr="00971E6F">
          <w:rPr>
            <w:rStyle w:val="Hyperlink"/>
            <w:noProof/>
          </w:rPr>
          <w:t>9.3.13</w:t>
        </w:r>
        <w:r>
          <w:rPr>
            <w:rFonts w:asciiTheme="minorHAnsi" w:eastAsiaTheme="minorEastAsia" w:hAnsiTheme="minorHAnsi" w:cstheme="minorBidi"/>
            <w:noProof/>
            <w:sz w:val="22"/>
            <w:szCs w:val="22"/>
          </w:rPr>
          <w:tab/>
        </w:r>
        <w:r w:rsidRPr="00971E6F">
          <w:rPr>
            <w:rStyle w:val="Hyperlink"/>
            <w:noProof/>
          </w:rPr>
          <w:t>&lt;&lt;Pattern Element&gt;&gt; strength=Default</w:t>
        </w:r>
        <w:r>
          <w:rPr>
            <w:noProof/>
            <w:webHidden/>
          </w:rPr>
          <w:tab/>
        </w:r>
        <w:r>
          <w:rPr>
            <w:noProof/>
            <w:webHidden/>
          </w:rPr>
          <w:fldChar w:fldCharType="begin"/>
        </w:r>
        <w:r>
          <w:rPr>
            <w:noProof/>
            <w:webHidden/>
          </w:rPr>
          <w:instrText xml:space="preserve"> PAGEREF _Toc463469925 \h </w:instrText>
        </w:r>
        <w:r>
          <w:rPr>
            <w:noProof/>
            <w:webHidden/>
          </w:rPr>
        </w:r>
        <w:r>
          <w:rPr>
            <w:noProof/>
            <w:webHidden/>
          </w:rPr>
          <w:fldChar w:fldCharType="separate"/>
        </w:r>
        <w:r>
          <w:rPr>
            <w:noProof/>
            <w:webHidden/>
          </w:rPr>
          <w:t>162</w:t>
        </w:r>
        <w:r>
          <w:rPr>
            <w:noProof/>
            <w:webHidden/>
          </w:rPr>
          <w:fldChar w:fldCharType="end"/>
        </w:r>
      </w:hyperlink>
    </w:p>
    <w:p w14:paraId="7A582910" w14:textId="6CB80E38" w:rsidR="001C6946" w:rsidRDefault="001C6946">
      <w:pPr>
        <w:pStyle w:val="TOC3"/>
        <w:rPr>
          <w:rFonts w:asciiTheme="minorHAnsi" w:eastAsiaTheme="minorEastAsia" w:hAnsiTheme="minorHAnsi" w:cstheme="minorBidi"/>
          <w:noProof/>
          <w:sz w:val="22"/>
          <w:szCs w:val="22"/>
        </w:rPr>
      </w:pPr>
      <w:hyperlink w:anchor="_Toc463469926" w:history="1">
        <w:r w:rsidRPr="00971E6F">
          <w:rPr>
            <w:rStyle w:val="Hyperlink"/>
            <w:noProof/>
          </w:rPr>
          <w:t>9.3.14</w:t>
        </w:r>
        <w:r>
          <w:rPr>
            <w:rFonts w:asciiTheme="minorHAnsi" w:eastAsiaTheme="minorEastAsia" w:hAnsiTheme="minorHAnsi" w:cstheme="minorBidi"/>
            <w:noProof/>
            <w:sz w:val="22"/>
            <w:szCs w:val="22"/>
          </w:rPr>
          <w:tab/>
        </w:r>
        <w:r w:rsidRPr="00971E6F">
          <w:rPr>
            <w:rStyle w:val="Hyperlink"/>
            <w:noProof/>
          </w:rPr>
          <w:t>&lt;&lt;Pattern Element&gt;&gt; quantifier</w:t>
        </w:r>
        <w:r>
          <w:rPr>
            <w:noProof/>
            <w:webHidden/>
          </w:rPr>
          <w:tab/>
        </w:r>
        <w:r>
          <w:rPr>
            <w:noProof/>
            <w:webHidden/>
          </w:rPr>
          <w:fldChar w:fldCharType="begin"/>
        </w:r>
        <w:r>
          <w:rPr>
            <w:noProof/>
            <w:webHidden/>
          </w:rPr>
          <w:instrText xml:space="preserve"> PAGEREF _Toc463469926 \h </w:instrText>
        </w:r>
        <w:r>
          <w:rPr>
            <w:noProof/>
            <w:webHidden/>
          </w:rPr>
        </w:r>
        <w:r>
          <w:rPr>
            <w:noProof/>
            <w:webHidden/>
          </w:rPr>
          <w:fldChar w:fldCharType="separate"/>
        </w:r>
        <w:r>
          <w:rPr>
            <w:noProof/>
            <w:webHidden/>
          </w:rPr>
          <w:t>163</w:t>
        </w:r>
        <w:r>
          <w:rPr>
            <w:noProof/>
            <w:webHidden/>
          </w:rPr>
          <w:fldChar w:fldCharType="end"/>
        </w:r>
      </w:hyperlink>
    </w:p>
    <w:p w14:paraId="232C4C71" w14:textId="1DE4C3A3" w:rsidR="001C6946" w:rsidRDefault="001C6946">
      <w:pPr>
        <w:pStyle w:val="TOC3"/>
        <w:rPr>
          <w:rFonts w:asciiTheme="minorHAnsi" w:eastAsiaTheme="minorEastAsia" w:hAnsiTheme="minorHAnsi" w:cstheme="minorBidi"/>
          <w:noProof/>
          <w:sz w:val="22"/>
          <w:szCs w:val="22"/>
        </w:rPr>
      </w:pPr>
      <w:hyperlink w:anchor="_Toc463469927" w:history="1">
        <w:r w:rsidRPr="00971E6F">
          <w:rPr>
            <w:rStyle w:val="Hyperlink"/>
            <w:noProof/>
          </w:rPr>
          <w:t>9.3.15</w:t>
        </w:r>
        <w:r>
          <w:rPr>
            <w:rFonts w:asciiTheme="minorHAnsi" w:eastAsiaTheme="minorEastAsia" w:hAnsiTheme="minorHAnsi" w:cstheme="minorBidi"/>
            <w:noProof/>
            <w:sz w:val="22"/>
            <w:szCs w:val="22"/>
          </w:rPr>
          <w:tab/>
        </w:r>
        <w:r w:rsidRPr="00971E6F">
          <w:rPr>
            <w:rStyle w:val="Hyperlink"/>
            <w:noProof/>
          </w:rPr>
          <w:t>&lt;&lt;Pattern Element&gt;&gt; explicit</w:t>
        </w:r>
        <w:r>
          <w:rPr>
            <w:noProof/>
            <w:webHidden/>
          </w:rPr>
          <w:tab/>
        </w:r>
        <w:r>
          <w:rPr>
            <w:noProof/>
            <w:webHidden/>
          </w:rPr>
          <w:fldChar w:fldCharType="begin"/>
        </w:r>
        <w:r>
          <w:rPr>
            <w:noProof/>
            <w:webHidden/>
          </w:rPr>
          <w:instrText xml:space="preserve"> PAGEREF _Toc463469927 \h </w:instrText>
        </w:r>
        <w:r>
          <w:rPr>
            <w:noProof/>
            <w:webHidden/>
          </w:rPr>
        </w:r>
        <w:r>
          <w:rPr>
            <w:noProof/>
            <w:webHidden/>
          </w:rPr>
          <w:fldChar w:fldCharType="separate"/>
        </w:r>
        <w:r>
          <w:rPr>
            <w:noProof/>
            <w:webHidden/>
          </w:rPr>
          <w:t>164</w:t>
        </w:r>
        <w:r>
          <w:rPr>
            <w:noProof/>
            <w:webHidden/>
          </w:rPr>
          <w:fldChar w:fldCharType="end"/>
        </w:r>
      </w:hyperlink>
    </w:p>
    <w:p w14:paraId="757D47D1" w14:textId="496D27D5" w:rsidR="001C6946" w:rsidRDefault="001C6946">
      <w:pPr>
        <w:pStyle w:val="TOC3"/>
        <w:rPr>
          <w:rFonts w:asciiTheme="minorHAnsi" w:eastAsiaTheme="minorEastAsia" w:hAnsiTheme="minorHAnsi" w:cstheme="minorBidi"/>
          <w:noProof/>
          <w:sz w:val="22"/>
          <w:szCs w:val="22"/>
        </w:rPr>
      </w:pPr>
      <w:hyperlink w:anchor="_Toc463469928" w:history="1">
        <w:r w:rsidRPr="00971E6F">
          <w:rPr>
            <w:rStyle w:val="Hyperlink"/>
            <w:noProof/>
          </w:rPr>
          <w:t>9.3.16</w:t>
        </w:r>
        <w:r>
          <w:rPr>
            <w:rFonts w:asciiTheme="minorHAnsi" w:eastAsiaTheme="minorEastAsia" w:hAnsiTheme="minorHAnsi" w:cstheme="minorBidi"/>
            <w:noProof/>
            <w:sz w:val="22"/>
            <w:szCs w:val="22"/>
          </w:rPr>
          <w:tab/>
        </w:r>
        <w:r w:rsidRPr="00971E6F">
          <w:rPr>
            <w:rStyle w:val="Hyperlink"/>
            <w:noProof/>
          </w:rPr>
          <w:t>Property Chains</w:t>
        </w:r>
        <w:r>
          <w:rPr>
            <w:noProof/>
            <w:webHidden/>
          </w:rPr>
          <w:tab/>
        </w:r>
        <w:r>
          <w:rPr>
            <w:noProof/>
            <w:webHidden/>
          </w:rPr>
          <w:fldChar w:fldCharType="begin"/>
        </w:r>
        <w:r>
          <w:rPr>
            <w:noProof/>
            <w:webHidden/>
          </w:rPr>
          <w:instrText xml:space="preserve"> PAGEREF _Toc463469928 \h </w:instrText>
        </w:r>
        <w:r>
          <w:rPr>
            <w:noProof/>
            <w:webHidden/>
          </w:rPr>
        </w:r>
        <w:r>
          <w:rPr>
            <w:noProof/>
            <w:webHidden/>
          </w:rPr>
          <w:fldChar w:fldCharType="separate"/>
        </w:r>
        <w:r>
          <w:rPr>
            <w:noProof/>
            <w:webHidden/>
          </w:rPr>
          <w:t>165</w:t>
        </w:r>
        <w:r>
          <w:rPr>
            <w:noProof/>
            <w:webHidden/>
          </w:rPr>
          <w:fldChar w:fldCharType="end"/>
        </w:r>
      </w:hyperlink>
    </w:p>
    <w:p w14:paraId="623902AD" w14:textId="328F4AA4" w:rsidR="001C6946" w:rsidRDefault="001C6946">
      <w:pPr>
        <w:pStyle w:val="TOC3"/>
        <w:rPr>
          <w:rFonts w:asciiTheme="minorHAnsi" w:eastAsiaTheme="minorEastAsia" w:hAnsiTheme="minorHAnsi" w:cstheme="minorBidi"/>
          <w:noProof/>
          <w:sz w:val="22"/>
          <w:szCs w:val="22"/>
        </w:rPr>
      </w:pPr>
      <w:hyperlink w:anchor="_Toc463469929" w:history="1">
        <w:r w:rsidRPr="00971E6F">
          <w:rPr>
            <w:rStyle w:val="Hyperlink"/>
            <w:noProof/>
          </w:rPr>
          <w:t>9.3.17</w:t>
        </w:r>
        <w:r>
          <w:rPr>
            <w:rFonts w:asciiTheme="minorHAnsi" w:eastAsiaTheme="minorEastAsia" w:hAnsiTheme="minorHAnsi" w:cstheme="minorBidi"/>
            <w:noProof/>
            <w:sz w:val="22"/>
            <w:szCs w:val="22"/>
          </w:rPr>
          <w:tab/>
        </w:r>
        <w:r w:rsidRPr="00971E6F">
          <w:rPr>
            <w:rStyle w:val="Hyperlink"/>
            <w:noProof/>
          </w:rPr>
          <w:t>Pattern Precedence</w:t>
        </w:r>
        <w:r>
          <w:rPr>
            <w:noProof/>
            <w:webHidden/>
          </w:rPr>
          <w:tab/>
        </w:r>
        <w:r>
          <w:rPr>
            <w:noProof/>
            <w:webHidden/>
          </w:rPr>
          <w:fldChar w:fldCharType="begin"/>
        </w:r>
        <w:r>
          <w:rPr>
            <w:noProof/>
            <w:webHidden/>
          </w:rPr>
          <w:instrText xml:space="preserve"> PAGEREF _Toc463469929 \h </w:instrText>
        </w:r>
        <w:r>
          <w:rPr>
            <w:noProof/>
            <w:webHidden/>
          </w:rPr>
        </w:r>
        <w:r>
          <w:rPr>
            <w:noProof/>
            <w:webHidden/>
          </w:rPr>
          <w:fldChar w:fldCharType="separate"/>
        </w:r>
        <w:r>
          <w:rPr>
            <w:noProof/>
            <w:webHidden/>
          </w:rPr>
          <w:t>166</w:t>
        </w:r>
        <w:r>
          <w:rPr>
            <w:noProof/>
            <w:webHidden/>
          </w:rPr>
          <w:fldChar w:fldCharType="end"/>
        </w:r>
      </w:hyperlink>
    </w:p>
    <w:p w14:paraId="40289A76" w14:textId="35A869E7" w:rsidR="001C6946" w:rsidRDefault="001C6946">
      <w:pPr>
        <w:pStyle w:val="TOC3"/>
        <w:rPr>
          <w:rFonts w:asciiTheme="minorHAnsi" w:eastAsiaTheme="minorEastAsia" w:hAnsiTheme="minorHAnsi" w:cstheme="minorBidi"/>
          <w:noProof/>
          <w:sz w:val="22"/>
          <w:szCs w:val="22"/>
        </w:rPr>
      </w:pPr>
      <w:hyperlink w:anchor="_Toc463469930" w:history="1">
        <w:r w:rsidRPr="00971E6F">
          <w:rPr>
            <w:rStyle w:val="Hyperlink"/>
            <w:noProof/>
          </w:rPr>
          <w:t>9.3.18</w:t>
        </w:r>
        <w:r>
          <w:rPr>
            <w:rFonts w:asciiTheme="minorHAnsi" w:eastAsiaTheme="minorEastAsia" w:hAnsiTheme="minorHAnsi" w:cstheme="minorBidi"/>
            <w:noProof/>
            <w:sz w:val="22"/>
            <w:szCs w:val="22"/>
          </w:rPr>
          <w:tab/>
        </w:r>
        <w:r w:rsidRPr="00971E6F">
          <w:rPr>
            <w:rStyle w:val="Hyperlink"/>
            <w:noProof/>
          </w:rPr>
          <w:t>Generic Rules</w:t>
        </w:r>
        <w:r>
          <w:rPr>
            <w:noProof/>
            <w:webHidden/>
          </w:rPr>
          <w:tab/>
        </w:r>
        <w:r>
          <w:rPr>
            <w:noProof/>
            <w:webHidden/>
          </w:rPr>
          <w:fldChar w:fldCharType="begin"/>
        </w:r>
        <w:r>
          <w:rPr>
            <w:noProof/>
            <w:webHidden/>
          </w:rPr>
          <w:instrText xml:space="preserve"> PAGEREF _Toc463469930 \h </w:instrText>
        </w:r>
        <w:r>
          <w:rPr>
            <w:noProof/>
            <w:webHidden/>
          </w:rPr>
        </w:r>
        <w:r>
          <w:rPr>
            <w:noProof/>
            <w:webHidden/>
          </w:rPr>
          <w:fldChar w:fldCharType="separate"/>
        </w:r>
        <w:r>
          <w:rPr>
            <w:noProof/>
            <w:webHidden/>
          </w:rPr>
          <w:t>167</w:t>
        </w:r>
        <w:r>
          <w:rPr>
            <w:noProof/>
            <w:webHidden/>
          </w:rPr>
          <w:fldChar w:fldCharType="end"/>
        </w:r>
      </w:hyperlink>
    </w:p>
    <w:p w14:paraId="70BA851E" w14:textId="2CD62D77" w:rsidR="001C6946" w:rsidRDefault="001C6946">
      <w:pPr>
        <w:pStyle w:val="TOC3"/>
        <w:rPr>
          <w:rFonts w:asciiTheme="minorHAnsi" w:eastAsiaTheme="minorEastAsia" w:hAnsiTheme="minorHAnsi" w:cstheme="minorBidi"/>
          <w:noProof/>
          <w:sz w:val="22"/>
          <w:szCs w:val="22"/>
        </w:rPr>
      </w:pPr>
      <w:hyperlink w:anchor="_Toc463469931" w:history="1">
        <w:r w:rsidRPr="00971E6F">
          <w:rPr>
            <w:rStyle w:val="Hyperlink"/>
            <w:noProof/>
          </w:rPr>
          <w:t>9.3.19</w:t>
        </w:r>
        <w:r>
          <w:rPr>
            <w:rFonts w:asciiTheme="minorHAnsi" w:eastAsiaTheme="minorEastAsia" w:hAnsiTheme="minorHAnsi" w:cstheme="minorBidi"/>
            <w:noProof/>
            <w:sz w:val="22"/>
            <w:szCs w:val="22"/>
          </w:rPr>
          <w:tab/>
        </w:r>
        <w:r w:rsidRPr="00971E6F">
          <w:rPr>
            <w:rStyle w:val="Hyperlink"/>
            <w:noProof/>
          </w:rPr>
          <w:t>Facades and Representation Computations</w:t>
        </w:r>
        <w:r>
          <w:rPr>
            <w:noProof/>
            <w:webHidden/>
          </w:rPr>
          <w:tab/>
        </w:r>
        <w:r>
          <w:rPr>
            <w:noProof/>
            <w:webHidden/>
          </w:rPr>
          <w:fldChar w:fldCharType="begin"/>
        </w:r>
        <w:r>
          <w:rPr>
            <w:noProof/>
            <w:webHidden/>
          </w:rPr>
          <w:instrText xml:space="preserve"> PAGEREF _Toc463469931 \h </w:instrText>
        </w:r>
        <w:r>
          <w:rPr>
            <w:noProof/>
            <w:webHidden/>
          </w:rPr>
        </w:r>
        <w:r>
          <w:rPr>
            <w:noProof/>
            <w:webHidden/>
          </w:rPr>
          <w:fldChar w:fldCharType="separate"/>
        </w:r>
        <w:r>
          <w:rPr>
            <w:noProof/>
            <w:webHidden/>
          </w:rPr>
          <w:t>167</w:t>
        </w:r>
        <w:r>
          <w:rPr>
            <w:noProof/>
            <w:webHidden/>
          </w:rPr>
          <w:fldChar w:fldCharType="end"/>
        </w:r>
      </w:hyperlink>
    </w:p>
    <w:p w14:paraId="3E91D173" w14:textId="59799413" w:rsidR="001C6946" w:rsidRDefault="001C6946">
      <w:pPr>
        <w:pStyle w:val="TOC2"/>
        <w:rPr>
          <w:rFonts w:asciiTheme="minorHAnsi" w:eastAsiaTheme="minorEastAsia" w:hAnsiTheme="minorHAnsi" w:cstheme="minorBidi"/>
          <w:noProof/>
          <w:sz w:val="22"/>
          <w:szCs w:val="22"/>
        </w:rPr>
      </w:pPr>
      <w:hyperlink w:anchor="_Toc463469932" w:history="1">
        <w:r w:rsidRPr="00971E6F">
          <w:rPr>
            <w:rStyle w:val="Hyperlink"/>
            <w:noProof/>
          </w:rPr>
          <w:t>9.4</w:t>
        </w:r>
        <w:r>
          <w:rPr>
            <w:rFonts w:asciiTheme="minorHAnsi" w:eastAsiaTheme="minorEastAsia" w:hAnsiTheme="minorHAnsi" w:cstheme="minorBidi"/>
            <w:noProof/>
            <w:sz w:val="22"/>
            <w:szCs w:val="22"/>
          </w:rPr>
          <w:tab/>
        </w:r>
        <w:r w:rsidRPr="00971E6F">
          <w:rPr>
            <w:rStyle w:val="Hyperlink"/>
            <w:noProof/>
          </w:rPr>
          <w:t>SIMF Profile::SIMF Rules Profile Reference</w:t>
        </w:r>
        <w:r>
          <w:rPr>
            <w:noProof/>
            <w:webHidden/>
          </w:rPr>
          <w:tab/>
        </w:r>
        <w:r>
          <w:rPr>
            <w:noProof/>
            <w:webHidden/>
          </w:rPr>
          <w:fldChar w:fldCharType="begin"/>
        </w:r>
        <w:r>
          <w:rPr>
            <w:noProof/>
            <w:webHidden/>
          </w:rPr>
          <w:instrText xml:space="preserve"> PAGEREF _Toc463469932 \h </w:instrText>
        </w:r>
        <w:r>
          <w:rPr>
            <w:noProof/>
            <w:webHidden/>
          </w:rPr>
        </w:r>
        <w:r>
          <w:rPr>
            <w:noProof/>
            <w:webHidden/>
          </w:rPr>
          <w:fldChar w:fldCharType="separate"/>
        </w:r>
        <w:r>
          <w:rPr>
            <w:noProof/>
            <w:webHidden/>
          </w:rPr>
          <w:t>170</w:t>
        </w:r>
        <w:r>
          <w:rPr>
            <w:noProof/>
            <w:webHidden/>
          </w:rPr>
          <w:fldChar w:fldCharType="end"/>
        </w:r>
      </w:hyperlink>
    </w:p>
    <w:p w14:paraId="7B1D04DC" w14:textId="297A506D" w:rsidR="001C6946" w:rsidRDefault="001C6946">
      <w:pPr>
        <w:pStyle w:val="TOC3"/>
        <w:rPr>
          <w:rFonts w:asciiTheme="minorHAnsi" w:eastAsiaTheme="minorEastAsia" w:hAnsiTheme="minorHAnsi" w:cstheme="minorBidi"/>
          <w:noProof/>
          <w:sz w:val="22"/>
          <w:szCs w:val="22"/>
        </w:rPr>
      </w:pPr>
      <w:hyperlink w:anchor="_Toc463469933" w:history="1">
        <w:r w:rsidRPr="00971E6F">
          <w:rPr>
            <w:rStyle w:val="Hyperlink"/>
            <w:noProof/>
          </w:rPr>
          <w:t>9.4.1</w:t>
        </w:r>
        <w:r>
          <w:rPr>
            <w:rFonts w:asciiTheme="minorHAnsi" w:eastAsiaTheme="minorEastAsia" w:hAnsiTheme="minorHAnsi" w:cstheme="minorBidi"/>
            <w:noProof/>
            <w:sz w:val="22"/>
            <w:szCs w:val="22"/>
          </w:rPr>
          <w:tab/>
        </w:r>
        <w:r w:rsidRPr="00971E6F">
          <w:rPr>
            <w:rStyle w:val="Hyperlink"/>
            <w:noProof/>
          </w:rPr>
          <w:t>Diagram SIMF Rules Profile</w:t>
        </w:r>
        <w:r>
          <w:rPr>
            <w:noProof/>
            <w:webHidden/>
          </w:rPr>
          <w:tab/>
        </w:r>
        <w:r>
          <w:rPr>
            <w:noProof/>
            <w:webHidden/>
          </w:rPr>
          <w:fldChar w:fldCharType="begin"/>
        </w:r>
        <w:r>
          <w:rPr>
            <w:noProof/>
            <w:webHidden/>
          </w:rPr>
          <w:instrText xml:space="preserve"> PAGEREF _Toc463469933 \h </w:instrText>
        </w:r>
        <w:r>
          <w:rPr>
            <w:noProof/>
            <w:webHidden/>
          </w:rPr>
        </w:r>
        <w:r>
          <w:rPr>
            <w:noProof/>
            <w:webHidden/>
          </w:rPr>
          <w:fldChar w:fldCharType="separate"/>
        </w:r>
        <w:r>
          <w:rPr>
            <w:noProof/>
            <w:webHidden/>
          </w:rPr>
          <w:t>170</w:t>
        </w:r>
        <w:r>
          <w:rPr>
            <w:noProof/>
            <w:webHidden/>
          </w:rPr>
          <w:fldChar w:fldCharType="end"/>
        </w:r>
      </w:hyperlink>
    </w:p>
    <w:p w14:paraId="23507531" w14:textId="1E345D90" w:rsidR="001C6946" w:rsidRDefault="001C6946">
      <w:pPr>
        <w:pStyle w:val="TOC3"/>
        <w:rPr>
          <w:rFonts w:asciiTheme="minorHAnsi" w:eastAsiaTheme="minorEastAsia" w:hAnsiTheme="minorHAnsi" w:cstheme="minorBidi"/>
          <w:noProof/>
          <w:sz w:val="22"/>
          <w:szCs w:val="22"/>
        </w:rPr>
      </w:pPr>
      <w:hyperlink w:anchor="_Toc463469934" w:history="1">
        <w:r w:rsidRPr="00971E6F">
          <w:rPr>
            <w:rStyle w:val="Hyperlink"/>
            <w:noProof/>
          </w:rPr>
          <w:t>9.4.2</w:t>
        </w:r>
        <w:r>
          <w:rPr>
            <w:rFonts w:asciiTheme="minorHAnsi" w:eastAsiaTheme="minorEastAsia" w:hAnsiTheme="minorHAnsi" w:cstheme="minorBidi"/>
            <w:noProof/>
            <w:sz w:val="22"/>
            <w:szCs w:val="22"/>
          </w:rPr>
          <w:tab/>
        </w:r>
        <w:r w:rsidRPr="00971E6F">
          <w:rPr>
            <w:rStyle w:val="Hyperlink"/>
            <w:noProof/>
          </w:rPr>
          <w:t>Stereotype Facade</w:t>
        </w:r>
        <w:r>
          <w:rPr>
            <w:noProof/>
            <w:webHidden/>
          </w:rPr>
          <w:tab/>
        </w:r>
        <w:r>
          <w:rPr>
            <w:noProof/>
            <w:webHidden/>
          </w:rPr>
          <w:fldChar w:fldCharType="begin"/>
        </w:r>
        <w:r>
          <w:rPr>
            <w:noProof/>
            <w:webHidden/>
          </w:rPr>
          <w:instrText xml:space="preserve"> PAGEREF _Toc463469934 \h </w:instrText>
        </w:r>
        <w:r>
          <w:rPr>
            <w:noProof/>
            <w:webHidden/>
          </w:rPr>
        </w:r>
        <w:r>
          <w:rPr>
            <w:noProof/>
            <w:webHidden/>
          </w:rPr>
          <w:fldChar w:fldCharType="separate"/>
        </w:r>
        <w:r>
          <w:rPr>
            <w:noProof/>
            <w:webHidden/>
          </w:rPr>
          <w:t>170</w:t>
        </w:r>
        <w:r>
          <w:rPr>
            <w:noProof/>
            <w:webHidden/>
          </w:rPr>
          <w:fldChar w:fldCharType="end"/>
        </w:r>
      </w:hyperlink>
    </w:p>
    <w:p w14:paraId="60ACA9A6" w14:textId="3FF66BBF" w:rsidR="001C6946" w:rsidRDefault="001C6946">
      <w:pPr>
        <w:pStyle w:val="TOC3"/>
        <w:rPr>
          <w:rFonts w:asciiTheme="minorHAnsi" w:eastAsiaTheme="minorEastAsia" w:hAnsiTheme="minorHAnsi" w:cstheme="minorBidi"/>
          <w:noProof/>
          <w:sz w:val="22"/>
          <w:szCs w:val="22"/>
        </w:rPr>
      </w:pPr>
      <w:hyperlink w:anchor="_Toc463469935" w:history="1">
        <w:r w:rsidRPr="00971E6F">
          <w:rPr>
            <w:rStyle w:val="Hyperlink"/>
            <w:noProof/>
          </w:rPr>
          <w:t>9.4.3</w:t>
        </w:r>
        <w:r>
          <w:rPr>
            <w:rFonts w:asciiTheme="minorHAnsi" w:eastAsiaTheme="minorEastAsia" w:hAnsiTheme="minorHAnsi" w:cstheme="minorBidi"/>
            <w:noProof/>
            <w:sz w:val="22"/>
            <w:szCs w:val="22"/>
          </w:rPr>
          <w:tab/>
        </w:r>
        <w:r w:rsidRPr="00971E6F">
          <w:rPr>
            <w:rStyle w:val="Hyperlink"/>
            <w:noProof/>
          </w:rPr>
          <w:t>Stereotype Map</w:t>
        </w:r>
        <w:r>
          <w:rPr>
            <w:noProof/>
            <w:webHidden/>
          </w:rPr>
          <w:tab/>
        </w:r>
        <w:r>
          <w:rPr>
            <w:noProof/>
            <w:webHidden/>
          </w:rPr>
          <w:fldChar w:fldCharType="begin"/>
        </w:r>
        <w:r>
          <w:rPr>
            <w:noProof/>
            <w:webHidden/>
          </w:rPr>
          <w:instrText xml:space="preserve"> PAGEREF _Toc463469935 \h </w:instrText>
        </w:r>
        <w:r>
          <w:rPr>
            <w:noProof/>
            <w:webHidden/>
          </w:rPr>
        </w:r>
        <w:r>
          <w:rPr>
            <w:noProof/>
            <w:webHidden/>
          </w:rPr>
          <w:fldChar w:fldCharType="separate"/>
        </w:r>
        <w:r>
          <w:rPr>
            <w:noProof/>
            <w:webHidden/>
          </w:rPr>
          <w:t>171</w:t>
        </w:r>
        <w:r>
          <w:rPr>
            <w:noProof/>
            <w:webHidden/>
          </w:rPr>
          <w:fldChar w:fldCharType="end"/>
        </w:r>
      </w:hyperlink>
    </w:p>
    <w:p w14:paraId="5AF51EC5" w14:textId="0A897347" w:rsidR="001C6946" w:rsidRDefault="001C6946">
      <w:pPr>
        <w:pStyle w:val="TOC3"/>
        <w:rPr>
          <w:rFonts w:asciiTheme="minorHAnsi" w:eastAsiaTheme="minorEastAsia" w:hAnsiTheme="minorHAnsi" w:cstheme="minorBidi"/>
          <w:noProof/>
          <w:sz w:val="22"/>
          <w:szCs w:val="22"/>
        </w:rPr>
      </w:pPr>
      <w:hyperlink w:anchor="_Toc463469936" w:history="1">
        <w:r w:rsidRPr="00971E6F">
          <w:rPr>
            <w:rStyle w:val="Hyperlink"/>
            <w:noProof/>
          </w:rPr>
          <w:t>9.4.4</w:t>
        </w:r>
        <w:r>
          <w:rPr>
            <w:rFonts w:asciiTheme="minorHAnsi" w:eastAsiaTheme="minorEastAsia" w:hAnsiTheme="minorHAnsi" w:cstheme="minorBidi"/>
            <w:noProof/>
            <w:sz w:val="22"/>
            <w:szCs w:val="22"/>
          </w:rPr>
          <w:tab/>
        </w:r>
        <w:r w:rsidRPr="00971E6F">
          <w:rPr>
            <w:rStyle w:val="Hyperlink"/>
            <w:noProof/>
          </w:rPr>
          <w:t>Stereotype Mapping Rule</w:t>
        </w:r>
        <w:r>
          <w:rPr>
            <w:noProof/>
            <w:webHidden/>
          </w:rPr>
          <w:tab/>
        </w:r>
        <w:r>
          <w:rPr>
            <w:noProof/>
            <w:webHidden/>
          </w:rPr>
          <w:fldChar w:fldCharType="begin"/>
        </w:r>
        <w:r>
          <w:rPr>
            <w:noProof/>
            <w:webHidden/>
          </w:rPr>
          <w:instrText xml:space="preserve"> PAGEREF _Toc463469936 \h </w:instrText>
        </w:r>
        <w:r>
          <w:rPr>
            <w:noProof/>
            <w:webHidden/>
          </w:rPr>
        </w:r>
        <w:r>
          <w:rPr>
            <w:noProof/>
            <w:webHidden/>
          </w:rPr>
          <w:fldChar w:fldCharType="separate"/>
        </w:r>
        <w:r>
          <w:rPr>
            <w:noProof/>
            <w:webHidden/>
          </w:rPr>
          <w:t>171</w:t>
        </w:r>
        <w:r>
          <w:rPr>
            <w:noProof/>
            <w:webHidden/>
          </w:rPr>
          <w:fldChar w:fldCharType="end"/>
        </w:r>
      </w:hyperlink>
    </w:p>
    <w:p w14:paraId="08AA40C3" w14:textId="78340136" w:rsidR="001C6946" w:rsidRDefault="001C6946">
      <w:pPr>
        <w:pStyle w:val="TOC3"/>
        <w:rPr>
          <w:rFonts w:asciiTheme="minorHAnsi" w:eastAsiaTheme="minorEastAsia" w:hAnsiTheme="minorHAnsi" w:cstheme="minorBidi"/>
          <w:noProof/>
          <w:sz w:val="22"/>
          <w:szCs w:val="22"/>
        </w:rPr>
      </w:pPr>
      <w:hyperlink w:anchor="_Toc463469937" w:history="1">
        <w:r w:rsidRPr="00971E6F">
          <w:rPr>
            <w:rStyle w:val="Hyperlink"/>
            <w:noProof/>
          </w:rPr>
          <w:t>9.4.5</w:t>
        </w:r>
        <w:r>
          <w:rPr>
            <w:rFonts w:asciiTheme="minorHAnsi" w:eastAsiaTheme="minorEastAsia" w:hAnsiTheme="minorHAnsi" w:cstheme="minorBidi"/>
            <w:noProof/>
            <w:sz w:val="22"/>
            <w:szCs w:val="22"/>
          </w:rPr>
          <w:tab/>
        </w:r>
        <w:r w:rsidRPr="00971E6F">
          <w:rPr>
            <w:rStyle w:val="Hyperlink"/>
            <w:noProof/>
          </w:rPr>
          <w:t>Stereotype Match</w:t>
        </w:r>
        <w:r>
          <w:rPr>
            <w:noProof/>
            <w:webHidden/>
          </w:rPr>
          <w:tab/>
        </w:r>
        <w:r>
          <w:rPr>
            <w:noProof/>
            <w:webHidden/>
          </w:rPr>
          <w:fldChar w:fldCharType="begin"/>
        </w:r>
        <w:r>
          <w:rPr>
            <w:noProof/>
            <w:webHidden/>
          </w:rPr>
          <w:instrText xml:space="preserve"> PAGEREF _Toc463469937 \h </w:instrText>
        </w:r>
        <w:r>
          <w:rPr>
            <w:noProof/>
            <w:webHidden/>
          </w:rPr>
        </w:r>
        <w:r>
          <w:rPr>
            <w:noProof/>
            <w:webHidden/>
          </w:rPr>
          <w:fldChar w:fldCharType="separate"/>
        </w:r>
        <w:r>
          <w:rPr>
            <w:noProof/>
            <w:webHidden/>
          </w:rPr>
          <w:t>172</w:t>
        </w:r>
        <w:r>
          <w:rPr>
            <w:noProof/>
            <w:webHidden/>
          </w:rPr>
          <w:fldChar w:fldCharType="end"/>
        </w:r>
      </w:hyperlink>
    </w:p>
    <w:p w14:paraId="0683407A" w14:textId="7EFE8E4D" w:rsidR="001C6946" w:rsidRDefault="001C6946">
      <w:pPr>
        <w:pStyle w:val="TOC3"/>
        <w:rPr>
          <w:rFonts w:asciiTheme="minorHAnsi" w:eastAsiaTheme="minorEastAsia" w:hAnsiTheme="minorHAnsi" w:cstheme="minorBidi"/>
          <w:noProof/>
          <w:sz w:val="22"/>
          <w:szCs w:val="22"/>
        </w:rPr>
      </w:pPr>
      <w:hyperlink w:anchor="_Toc463469938" w:history="1">
        <w:r w:rsidRPr="00971E6F">
          <w:rPr>
            <w:rStyle w:val="Hyperlink"/>
            <w:noProof/>
          </w:rPr>
          <w:t>9.4.6</w:t>
        </w:r>
        <w:r>
          <w:rPr>
            <w:rFonts w:asciiTheme="minorHAnsi" w:eastAsiaTheme="minorEastAsia" w:hAnsiTheme="minorHAnsi" w:cstheme="minorBidi"/>
            <w:noProof/>
            <w:sz w:val="22"/>
            <w:szCs w:val="22"/>
          </w:rPr>
          <w:tab/>
        </w:r>
        <w:r w:rsidRPr="00971E6F">
          <w:rPr>
            <w:rStyle w:val="Hyperlink"/>
            <w:noProof/>
          </w:rPr>
          <w:t>Stereotype Pattern Element</w:t>
        </w:r>
        <w:r>
          <w:rPr>
            <w:noProof/>
            <w:webHidden/>
          </w:rPr>
          <w:tab/>
        </w:r>
        <w:r>
          <w:rPr>
            <w:noProof/>
            <w:webHidden/>
          </w:rPr>
          <w:fldChar w:fldCharType="begin"/>
        </w:r>
        <w:r>
          <w:rPr>
            <w:noProof/>
            <w:webHidden/>
          </w:rPr>
          <w:instrText xml:space="preserve"> PAGEREF _Toc463469938 \h </w:instrText>
        </w:r>
        <w:r>
          <w:rPr>
            <w:noProof/>
            <w:webHidden/>
          </w:rPr>
        </w:r>
        <w:r>
          <w:rPr>
            <w:noProof/>
            <w:webHidden/>
          </w:rPr>
          <w:fldChar w:fldCharType="separate"/>
        </w:r>
        <w:r>
          <w:rPr>
            <w:noProof/>
            <w:webHidden/>
          </w:rPr>
          <w:t>172</w:t>
        </w:r>
        <w:r>
          <w:rPr>
            <w:noProof/>
            <w:webHidden/>
          </w:rPr>
          <w:fldChar w:fldCharType="end"/>
        </w:r>
      </w:hyperlink>
    </w:p>
    <w:p w14:paraId="744D2E4E" w14:textId="46246828" w:rsidR="001C6946" w:rsidRDefault="001C6946">
      <w:pPr>
        <w:pStyle w:val="TOC3"/>
        <w:rPr>
          <w:rFonts w:asciiTheme="minorHAnsi" w:eastAsiaTheme="minorEastAsia" w:hAnsiTheme="minorHAnsi" w:cstheme="minorBidi"/>
          <w:noProof/>
          <w:sz w:val="22"/>
          <w:szCs w:val="22"/>
        </w:rPr>
      </w:pPr>
      <w:hyperlink w:anchor="_Toc463469939" w:history="1">
        <w:r w:rsidRPr="00971E6F">
          <w:rPr>
            <w:rStyle w:val="Hyperlink"/>
            <w:noProof/>
          </w:rPr>
          <w:t>9.4.7</w:t>
        </w:r>
        <w:r>
          <w:rPr>
            <w:rFonts w:asciiTheme="minorHAnsi" w:eastAsiaTheme="minorEastAsia" w:hAnsiTheme="minorHAnsi" w:cstheme="minorBidi"/>
            <w:noProof/>
            <w:sz w:val="22"/>
            <w:szCs w:val="22"/>
          </w:rPr>
          <w:tab/>
        </w:r>
        <w:r w:rsidRPr="00971E6F">
          <w:rPr>
            <w:rStyle w:val="Hyperlink"/>
            <w:noProof/>
          </w:rPr>
          <w:t>Enumeration Pattern Element Strength</w:t>
        </w:r>
        <w:r>
          <w:rPr>
            <w:noProof/>
            <w:webHidden/>
          </w:rPr>
          <w:tab/>
        </w:r>
        <w:r>
          <w:rPr>
            <w:noProof/>
            <w:webHidden/>
          </w:rPr>
          <w:fldChar w:fldCharType="begin"/>
        </w:r>
        <w:r>
          <w:rPr>
            <w:noProof/>
            <w:webHidden/>
          </w:rPr>
          <w:instrText xml:space="preserve"> PAGEREF _Toc463469939 \h </w:instrText>
        </w:r>
        <w:r>
          <w:rPr>
            <w:noProof/>
            <w:webHidden/>
          </w:rPr>
        </w:r>
        <w:r>
          <w:rPr>
            <w:noProof/>
            <w:webHidden/>
          </w:rPr>
          <w:fldChar w:fldCharType="separate"/>
        </w:r>
        <w:r>
          <w:rPr>
            <w:noProof/>
            <w:webHidden/>
          </w:rPr>
          <w:t>173</w:t>
        </w:r>
        <w:r>
          <w:rPr>
            <w:noProof/>
            <w:webHidden/>
          </w:rPr>
          <w:fldChar w:fldCharType="end"/>
        </w:r>
      </w:hyperlink>
    </w:p>
    <w:p w14:paraId="4FF66A0F" w14:textId="74FC60A0" w:rsidR="001C6946" w:rsidRDefault="001C6946">
      <w:pPr>
        <w:pStyle w:val="TOC3"/>
        <w:rPr>
          <w:rFonts w:asciiTheme="minorHAnsi" w:eastAsiaTheme="minorEastAsia" w:hAnsiTheme="minorHAnsi" w:cstheme="minorBidi"/>
          <w:noProof/>
          <w:sz w:val="22"/>
          <w:szCs w:val="22"/>
        </w:rPr>
      </w:pPr>
      <w:hyperlink w:anchor="_Toc463469940" w:history="1">
        <w:r w:rsidRPr="00971E6F">
          <w:rPr>
            <w:rStyle w:val="Hyperlink"/>
            <w:noProof/>
          </w:rPr>
          <w:t>9.4.8</w:t>
        </w:r>
        <w:r>
          <w:rPr>
            <w:rFonts w:asciiTheme="minorHAnsi" w:eastAsiaTheme="minorEastAsia" w:hAnsiTheme="minorHAnsi" w:cstheme="minorBidi"/>
            <w:noProof/>
            <w:sz w:val="22"/>
            <w:szCs w:val="22"/>
          </w:rPr>
          <w:tab/>
        </w:r>
        <w:r w:rsidRPr="00971E6F">
          <w:rPr>
            <w:rStyle w:val="Hyperlink"/>
            <w:noProof/>
          </w:rPr>
          <w:t>Enumeration Quantifier</w:t>
        </w:r>
        <w:r>
          <w:rPr>
            <w:noProof/>
            <w:webHidden/>
          </w:rPr>
          <w:tab/>
        </w:r>
        <w:r>
          <w:rPr>
            <w:noProof/>
            <w:webHidden/>
          </w:rPr>
          <w:fldChar w:fldCharType="begin"/>
        </w:r>
        <w:r>
          <w:rPr>
            <w:noProof/>
            <w:webHidden/>
          </w:rPr>
          <w:instrText xml:space="preserve"> PAGEREF _Toc463469940 \h </w:instrText>
        </w:r>
        <w:r>
          <w:rPr>
            <w:noProof/>
            <w:webHidden/>
          </w:rPr>
        </w:r>
        <w:r>
          <w:rPr>
            <w:noProof/>
            <w:webHidden/>
          </w:rPr>
          <w:fldChar w:fldCharType="separate"/>
        </w:r>
        <w:r>
          <w:rPr>
            <w:noProof/>
            <w:webHidden/>
          </w:rPr>
          <w:t>174</w:t>
        </w:r>
        <w:r>
          <w:rPr>
            <w:noProof/>
            <w:webHidden/>
          </w:rPr>
          <w:fldChar w:fldCharType="end"/>
        </w:r>
      </w:hyperlink>
    </w:p>
    <w:p w14:paraId="3B4FA7E0" w14:textId="743AD91A" w:rsidR="001C6946" w:rsidRDefault="001C6946">
      <w:pPr>
        <w:pStyle w:val="TOC3"/>
        <w:rPr>
          <w:rFonts w:asciiTheme="minorHAnsi" w:eastAsiaTheme="minorEastAsia" w:hAnsiTheme="minorHAnsi" w:cstheme="minorBidi"/>
          <w:noProof/>
          <w:sz w:val="22"/>
          <w:szCs w:val="22"/>
        </w:rPr>
      </w:pPr>
      <w:hyperlink w:anchor="_Toc463469941" w:history="1">
        <w:r w:rsidRPr="00971E6F">
          <w:rPr>
            <w:rStyle w:val="Hyperlink"/>
            <w:noProof/>
          </w:rPr>
          <w:t>9.4.9</w:t>
        </w:r>
        <w:r>
          <w:rPr>
            <w:rFonts w:asciiTheme="minorHAnsi" w:eastAsiaTheme="minorEastAsia" w:hAnsiTheme="minorHAnsi" w:cstheme="minorBidi"/>
            <w:noProof/>
            <w:sz w:val="22"/>
            <w:szCs w:val="22"/>
          </w:rPr>
          <w:tab/>
        </w:r>
        <w:r w:rsidRPr="00971E6F">
          <w:rPr>
            <w:rStyle w:val="Hyperlink"/>
            <w:noProof/>
          </w:rPr>
          <w:t>Stereotype Represents</w:t>
        </w:r>
        <w:r>
          <w:rPr>
            <w:noProof/>
            <w:webHidden/>
          </w:rPr>
          <w:tab/>
        </w:r>
        <w:r>
          <w:rPr>
            <w:noProof/>
            <w:webHidden/>
          </w:rPr>
          <w:fldChar w:fldCharType="begin"/>
        </w:r>
        <w:r>
          <w:rPr>
            <w:noProof/>
            <w:webHidden/>
          </w:rPr>
          <w:instrText xml:space="preserve"> PAGEREF _Toc463469941 \h </w:instrText>
        </w:r>
        <w:r>
          <w:rPr>
            <w:noProof/>
            <w:webHidden/>
          </w:rPr>
        </w:r>
        <w:r>
          <w:rPr>
            <w:noProof/>
            <w:webHidden/>
          </w:rPr>
          <w:fldChar w:fldCharType="separate"/>
        </w:r>
        <w:r>
          <w:rPr>
            <w:noProof/>
            <w:webHidden/>
          </w:rPr>
          <w:t>174</w:t>
        </w:r>
        <w:r>
          <w:rPr>
            <w:noProof/>
            <w:webHidden/>
          </w:rPr>
          <w:fldChar w:fldCharType="end"/>
        </w:r>
      </w:hyperlink>
    </w:p>
    <w:p w14:paraId="79E821D3" w14:textId="7756782C" w:rsidR="001C6946" w:rsidRDefault="001C6946">
      <w:pPr>
        <w:pStyle w:val="TOC3"/>
        <w:rPr>
          <w:rFonts w:asciiTheme="minorHAnsi" w:eastAsiaTheme="minorEastAsia" w:hAnsiTheme="minorHAnsi" w:cstheme="minorBidi"/>
          <w:noProof/>
          <w:sz w:val="22"/>
          <w:szCs w:val="22"/>
        </w:rPr>
      </w:pPr>
      <w:hyperlink w:anchor="_Toc463469942" w:history="1">
        <w:r w:rsidRPr="00971E6F">
          <w:rPr>
            <w:rStyle w:val="Hyperlink"/>
            <w:noProof/>
          </w:rPr>
          <w:t>9.4.10</w:t>
        </w:r>
        <w:r>
          <w:rPr>
            <w:rFonts w:asciiTheme="minorHAnsi" w:eastAsiaTheme="minorEastAsia" w:hAnsiTheme="minorHAnsi" w:cstheme="minorBidi"/>
            <w:noProof/>
            <w:sz w:val="22"/>
            <w:szCs w:val="22"/>
          </w:rPr>
          <w:tab/>
        </w:r>
        <w:r w:rsidRPr="00971E6F">
          <w:rPr>
            <w:rStyle w:val="Hyperlink"/>
            <w:noProof/>
          </w:rPr>
          <w:t>Stereotype Rule</w:t>
        </w:r>
        <w:r>
          <w:rPr>
            <w:noProof/>
            <w:webHidden/>
          </w:rPr>
          <w:tab/>
        </w:r>
        <w:r>
          <w:rPr>
            <w:noProof/>
            <w:webHidden/>
          </w:rPr>
          <w:fldChar w:fldCharType="begin"/>
        </w:r>
        <w:r>
          <w:rPr>
            <w:noProof/>
            <w:webHidden/>
          </w:rPr>
          <w:instrText xml:space="preserve"> PAGEREF _Toc463469942 \h </w:instrText>
        </w:r>
        <w:r>
          <w:rPr>
            <w:noProof/>
            <w:webHidden/>
          </w:rPr>
        </w:r>
        <w:r>
          <w:rPr>
            <w:noProof/>
            <w:webHidden/>
          </w:rPr>
          <w:fldChar w:fldCharType="separate"/>
        </w:r>
        <w:r>
          <w:rPr>
            <w:noProof/>
            <w:webHidden/>
          </w:rPr>
          <w:t>175</w:t>
        </w:r>
        <w:r>
          <w:rPr>
            <w:noProof/>
            <w:webHidden/>
          </w:rPr>
          <w:fldChar w:fldCharType="end"/>
        </w:r>
      </w:hyperlink>
    </w:p>
    <w:p w14:paraId="5966999B" w14:textId="757C8EE0" w:rsidR="001C6946" w:rsidRDefault="001C6946">
      <w:pPr>
        <w:pStyle w:val="TOC3"/>
        <w:rPr>
          <w:rFonts w:asciiTheme="minorHAnsi" w:eastAsiaTheme="minorEastAsia" w:hAnsiTheme="minorHAnsi" w:cstheme="minorBidi"/>
          <w:noProof/>
          <w:sz w:val="22"/>
          <w:szCs w:val="22"/>
        </w:rPr>
      </w:pPr>
      <w:hyperlink w:anchor="_Toc463469943" w:history="1">
        <w:r w:rsidRPr="00971E6F">
          <w:rPr>
            <w:rStyle w:val="Hyperlink"/>
            <w:noProof/>
          </w:rPr>
          <w:t>9.4.11</w:t>
        </w:r>
        <w:r>
          <w:rPr>
            <w:rFonts w:asciiTheme="minorHAnsi" w:eastAsiaTheme="minorEastAsia" w:hAnsiTheme="minorHAnsi" w:cstheme="minorBidi"/>
            <w:noProof/>
            <w:sz w:val="22"/>
            <w:szCs w:val="22"/>
          </w:rPr>
          <w:tab/>
        </w:r>
        <w:r w:rsidRPr="00971E6F">
          <w:rPr>
            <w:rStyle w:val="Hyperlink"/>
            <w:noProof/>
          </w:rPr>
          <w:t>Stereotype Rule Model</w:t>
        </w:r>
        <w:r>
          <w:rPr>
            <w:noProof/>
            <w:webHidden/>
          </w:rPr>
          <w:tab/>
        </w:r>
        <w:r>
          <w:rPr>
            <w:noProof/>
            <w:webHidden/>
          </w:rPr>
          <w:fldChar w:fldCharType="begin"/>
        </w:r>
        <w:r>
          <w:rPr>
            <w:noProof/>
            <w:webHidden/>
          </w:rPr>
          <w:instrText xml:space="preserve"> PAGEREF _Toc463469943 \h </w:instrText>
        </w:r>
        <w:r>
          <w:rPr>
            <w:noProof/>
            <w:webHidden/>
          </w:rPr>
        </w:r>
        <w:r>
          <w:rPr>
            <w:noProof/>
            <w:webHidden/>
          </w:rPr>
          <w:fldChar w:fldCharType="separate"/>
        </w:r>
        <w:r>
          <w:rPr>
            <w:noProof/>
            <w:webHidden/>
          </w:rPr>
          <w:t>175</w:t>
        </w:r>
        <w:r>
          <w:rPr>
            <w:noProof/>
            <w:webHidden/>
          </w:rPr>
          <w:fldChar w:fldCharType="end"/>
        </w:r>
      </w:hyperlink>
    </w:p>
    <w:p w14:paraId="501FB62F" w14:textId="2DDEAF54" w:rsidR="001C6946" w:rsidRDefault="001C6946">
      <w:pPr>
        <w:pStyle w:val="TOC3"/>
        <w:rPr>
          <w:rFonts w:asciiTheme="minorHAnsi" w:eastAsiaTheme="minorEastAsia" w:hAnsiTheme="minorHAnsi" w:cstheme="minorBidi"/>
          <w:noProof/>
          <w:sz w:val="22"/>
          <w:szCs w:val="22"/>
        </w:rPr>
      </w:pPr>
      <w:hyperlink w:anchor="_Toc463469944" w:history="1">
        <w:r w:rsidRPr="00971E6F">
          <w:rPr>
            <w:rStyle w:val="Hyperlink"/>
            <w:noProof/>
          </w:rPr>
          <w:t>9.4.12</w:t>
        </w:r>
        <w:r>
          <w:rPr>
            <w:rFonts w:asciiTheme="minorHAnsi" w:eastAsiaTheme="minorEastAsia" w:hAnsiTheme="minorHAnsi" w:cstheme="minorBidi"/>
            <w:noProof/>
            <w:sz w:val="22"/>
            <w:szCs w:val="22"/>
          </w:rPr>
          <w:tab/>
        </w:r>
        <w:r w:rsidRPr="00971E6F">
          <w:rPr>
            <w:rStyle w:val="Hyperlink"/>
            <w:noProof/>
          </w:rPr>
          <w:t>Stereotype Subset of</w:t>
        </w:r>
        <w:r>
          <w:rPr>
            <w:noProof/>
            <w:webHidden/>
          </w:rPr>
          <w:tab/>
        </w:r>
        <w:r>
          <w:rPr>
            <w:noProof/>
            <w:webHidden/>
          </w:rPr>
          <w:fldChar w:fldCharType="begin"/>
        </w:r>
        <w:r>
          <w:rPr>
            <w:noProof/>
            <w:webHidden/>
          </w:rPr>
          <w:instrText xml:space="preserve"> PAGEREF _Toc463469944 \h </w:instrText>
        </w:r>
        <w:r>
          <w:rPr>
            <w:noProof/>
            <w:webHidden/>
          </w:rPr>
        </w:r>
        <w:r>
          <w:rPr>
            <w:noProof/>
            <w:webHidden/>
          </w:rPr>
          <w:fldChar w:fldCharType="separate"/>
        </w:r>
        <w:r>
          <w:rPr>
            <w:noProof/>
            <w:webHidden/>
          </w:rPr>
          <w:t>175</w:t>
        </w:r>
        <w:r>
          <w:rPr>
            <w:noProof/>
            <w:webHidden/>
          </w:rPr>
          <w:fldChar w:fldCharType="end"/>
        </w:r>
      </w:hyperlink>
    </w:p>
    <w:p w14:paraId="6B9D11F9" w14:textId="32181A2B" w:rsidR="001C6946" w:rsidRDefault="001C6946">
      <w:pPr>
        <w:pStyle w:val="TOC3"/>
        <w:rPr>
          <w:rFonts w:asciiTheme="minorHAnsi" w:eastAsiaTheme="minorEastAsia" w:hAnsiTheme="minorHAnsi" w:cstheme="minorBidi"/>
          <w:noProof/>
          <w:sz w:val="22"/>
          <w:szCs w:val="22"/>
        </w:rPr>
      </w:pPr>
      <w:hyperlink w:anchor="_Toc463469945" w:history="1">
        <w:r w:rsidRPr="00971E6F">
          <w:rPr>
            <w:rStyle w:val="Hyperlink"/>
            <w:noProof/>
          </w:rPr>
          <w:t>9.4.13</w:t>
        </w:r>
        <w:r>
          <w:rPr>
            <w:rFonts w:asciiTheme="minorHAnsi" w:eastAsiaTheme="minorEastAsia" w:hAnsiTheme="minorHAnsi" w:cstheme="minorBidi"/>
            <w:noProof/>
            <w:sz w:val="22"/>
            <w:szCs w:val="22"/>
          </w:rPr>
          <w:tab/>
        </w:r>
        <w:r w:rsidRPr="00971E6F">
          <w:rPr>
            <w:rStyle w:val="Hyperlink"/>
            <w:noProof/>
          </w:rPr>
          <w:t>Stereotype Subsumes</w:t>
        </w:r>
        <w:r>
          <w:rPr>
            <w:noProof/>
            <w:webHidden/>
          </w:rPr>
          <w:tab/>
        </w:r>
        <w:r>
          <w:rPr>
            <w:noProof/>
            <w:webHidden/>
          </w:rPr>
          <w:fldChar w:fldCharType="begin"/>
        </w:r>
        <w:r>
          <w:rPr>
            <w:noProof/>
            <w:webHidden/>
          </w:rPr>
          <w:instrText xml:space="preserve"> PAGEREF _Toc463469945 \h </w:instrText>
        </w:r>
        <w:r>
          <w:rPr>
            <w:noProof/>
            <w:webHidden/>
          </w:rPr>
        </w:r>
        <w:r>
          <w:rPr>
            <w:noProof/>
            <w:webHidden/>
          </w:rPr>
          <w:fldChar w:fldCharType="separate"/>
        </w:r>
        <w:r>
          <w:rPr>
            <w:noProof/>
            <w:webHidden/>
          </w:rPr>
          <w:t>176</w:t>
        </w:r>
        <w:r>
          <w:rPr>
            <w:noProof/>
            <w:webHidden/>
          </w:rPr>
          <w:fldChar w:fldCharType="end"/>
        </w:r>
      </w:hyperlink>
    </w:p>
    <w:p w14:paraId="03C762B0" w14:textId="65A2FEE5" w:rsidR="001C6946" w:rsidRDefault="001C6946">
      <w:pPr>
        <w:pStyle w:val="TOC2"/>
        <w:rPr>
          <w:rFonts w:asciiTheme="minorHAnsi" w:eastAsiaTheme="minorEastAsia" w:hAnsiTheme="minorHAnsi" w:cstheme="minorBidi"/>
          <w:noProof/>
          <w:sz w:val="22"/>
          <w:szCs w:val="22"/>
        </w:rPr>
      </w:pPr>
      <w:hyperlink w:anchor="_Toc463469946" w:history="1">
        <w:r w:rsidRPr="00971E6F">
          <w:rPr>
            <w:rStyle w:val="Hyperlink"/>
            <w:noProof/>
          </w:rPr>
          <w:t>9.5</w:t>
        </w:r>
        <w:r>
          <w:rPr>
            <w:rFonts w:asciiTheme="minorHAnsi" w:eastAsiaTheme="minorEastAsia" w:hAnsiTheme="minorHAnsi" w:cstheme="minorBidi"/>
            <w:noProof/>
            <w:sz w:val="22"/>
            <w:szCs w:val="22"/>
          </w:rPr>
          <w:tab/>
        </w:r>
        <w:r w:rsidRPr="00971E6F">
          <w:rPr>
            <w:rStyle w:val="Hyperlink"/>
            <w:noProof/>
          </w:rPr>
          <w:t>SIMF Profile::SIMF Computation Rules</w:t>
        </w:r>
        <w:r>
          <w:rPr>
            <w:noProof/>
            <w:webHidden/>
          </w:rPr>
          <w:tab/>
        </w:r>
        <w:r>
          <w:rPr>
            <w:noProof/>
            <w:webHidden/>
          </w:rPr>
          <w:fldChar w:fldCharType="begin"/>
        </w:r>
        <w:r>
          <w:rPr>
            <w:noProof/>
            <w:webHidden/>
          </w:rPr>
          <w:instrText xml:space="preserve"> PAGEREF _Toc463469946 \h </w:instrText>
        </w:r>
        <w:r>
          <w:rPr>
            <w:noProof/>
            <w:webHidden/>
          </w:rPr>
        </w:r>
        <w:r>
          <w:rPr>
            <w:noProof/>
            <w:webHidden/>
          </w:rPr>
          <w:fldChar w:fldCharType="separate"/>
        </w:r>
        <w:r>
          <w:rPr>
            <w:noProof/>
            <w:webHidden/>
          </w:rPr>
          <w:t>176</w:t>
        </w:r>
        <w:r>
          <w:rPr>
            <w:noProof/>
            <w:webHidden/>
          </w:rPr>
          <w:fldChar w:fldCharType="end"/>
        </w:r>
      </w:hyperlink>
    </w:p>
    <w:p w14:paraId="1321BCB4" w14:textId="774985EE" w:rsidR="001C6946" w:rsidRDefault="001C6946">
      <w:pPr>
        <w:pStyle w:val="TOC3"/>
        <w:rPr>
          <w:rFonts w:asciiTheme="minorHAnsi" w:eastAsiaTheme="minorEastAsia" w:hAnsiTheme="minorHAnsi" w:cstheme="minorBidi"/>
          <w:noProof/>
          <w:sz w:val="22"/>
          <w:szCs w:val="22"/>
        </w:rPr>
      </w:pPr>
      <w:hyperlink w:anchor="_Toc463469947" w:history="1">
        <w:r w:rsidRPr="00971E6F">
          <w:rPr>
            <w:rStyle w:val="Hyperlink"/>
            <w:noProof/>
          </w:rPr>
          <w:t>9.5.1</w:t>
        </w:r>
        <w:r>
          <w:rPr>
            <w:rFonts w:asciiTheme="minorHAnsi" w:eastAsiaTheme="minorEastAsia" w:hAnsiTheme="minorHAnsi" w:cstheme="minorBidi"/>
            <w:noProof/>
            <w:sz w:val="22"/>
            <w:szCs w:val="22"/>
          </w:rPr>
          <w:tab/>
        </w:r>
        <w:r w:rsidRPr="00971E6F">
          <w:rPr>
            <w:rStyle w:val="Hyperlink"/>
            <w:noProof/>
          </w:rPr>
          <w:t>Diagram SIMF Computation Rules</w:t>
        </w:r>
        <w:r>
          <w:rPr>
            <w:noProof/>
            <w:webHidden/>
          </w:rPr>
          <w:tab/>
        </w:r>
        <w:r>
          <w:rPr>
            <w:noProof/>
            <w:webHidden/>
          </w:rPr>
          <w:fldChar w:fldCharType="begin"/>
        </w:r>
        <w:r>
          <w:rPr>
            <w:noProof/>
            <w:webHidden/>
          </w:rPr>
          <w:instrText xml:space="preserve"> PAGEREF _Toc463469947 \h </w:instrText>
        </w:r>
        <w:r>
          <w:rPr>
            <w:noProof/>
            <w:webHidden/>
          </w:rPr>
        </w:r>
        <w:r>
          <w:rPr>
            <w:noProof/>
            <w:webHidden/>
          </w:rPr>
          <w:fldChar w:fldCharType="separate"/>
        </w:r>
        <w:r>
          <w:rPr>
            <w:noProof/>
            <w:webHidden/>
          </w:rPr>
          <w:t>176</w:t>
        </w:r>
        <w:r>
          <w:rPr>
            <w:noProof/>
            <w:webHidden/>
          </w:rPr>
          <w:fldChar w:fldCharType="end"/>
        </w:r>
      </w:hyperlink>
    </w:p>
    <w:p w14:paraId="1050F2CD" w14:textId="5C0C6CAD" w:rsidR="001C6946" w:rsidRDefault="001C6946">
      <w:pPr>
        <w:pStyle w:val="TOC3"/>
        <w:rPr>
          <w:rFonts w:asciiTheme="minorHAnsi" w:eastAsiaTheme="minorEastAsia" w:hAnsiTheme="minorHAnsi" w:cstheme="minorBidi"/>
          <w:noProof/>
          <w:sz w:val="22"/>
          <w:szCs w:val="22"/>
        </w:rPr>
      </w:pPr>
      <w:hyperlink w:anchor="_Toc463469948" w:history="1">
        <w:r w:rsidRPr="00971E6F">
          <w:rPr>
            <w:rStyle w:val="Hyperlink"/>
            <w:noProof/>
          </w:rPr>
          <w:t>9.5.2</w:t>
        </w:r>
        <w:r>
          <w:rPr>
            <w:rFonts w:asciiTheme="minorHAnsi" w:eastAsiaTheme="minorEastAsia" w:hAnsiTheme="minorHAnsi" w:cstheme="minorBidi"/>
            <w:noProof/>
            <w:sz w:val="22"/>
            <w:szCs w:val="22"/>
          </w:rPr>
          <w:tab/>
        </w:r>
        <w:r w:rsidRPr="00971E6F">
          <w:rPr>
            <w:rStyle w:val="Hyperlink"/>
            <w:noProof/>
          </w:rPr>
          <w:t>Class ExistsRule</w:t>
        </w:r>
        <w:r>
          <w:rPr>
            <w:noProof/>
            <w:webHidden/>
          </w:rPr>
          <w:tab/>
        </w:r>
        <w:r>
          <w:rPr>
            <w:noProof/>
            <w:webHidden/>
          </w:rPr>
          <w:fldChar w:fldCharType="begin"/>
        </w:r>
        <w:r>
          <w:rPr>
            <w:noProof/>
            <w:webHidden/>
          </w:rPr>
          <w:instrText xml:space="preserve"> PAGEREF _Toc463469948 \h </w:instrText>
        </w:r>
        <w:r>
          <w:rPr>
            <w:noProof/>
            <w:webHidden/>
          </w:rPr>
        </w:r>
        <w:r>
          <w:rPr>
            <w:noProof/>
            <w:webHidden/>
          </w:rPr>
          <w:fldChar w:fldCharType="separate"/>
        </w:r>
        <w:r>
          <w:rPr>
            <w:noProof/>
            <w:webHidden/>
          </w:rPr>
          <w:t>176</w:t>
        </w:r>
        <w:r>
          <w:rPr>
            <w:noProof/>
            <w:webHidden/>
          </w:rPr>
          <w:fldChar w:fldCharType="end"/>
        </w:r>
      </w:hyperlink>
    </w:p>
    <w:p w14:paraId="0C7F58CD" w14:textId="5F6FCA86" w:rsidR="001C6946" w:rsidRDefault="001C6946">
      <w:pPr>
        <w:pStyle w:val="TOC3"/>
        <w:rPr>
          <w:rFonts w:asciiTheme="minorHAnsi" w:eastAsiaTheme="minorEastAsia" w:hAnsiTheme="minorHAnsi" w:cstheme="minorBidi"/>
          <w:noProof/>
          <w:sz w:val="22"/>
          <w:szCs w:val="22"/>
        </w:rPr>
      </w:pPr>
      <w:hyperlink w:anchor="_Toc463469949" w:history="1">
        <w:r w:rsidRPr="00971E6F">
          <w:rPr>
            <w:rStyle w:val="Hyperlink"/>
            <w:noProof/>
          </w:rPr>
          <w:t>9.5.3</w:t>
        </w:r>
        <w:r>
          <w:rPr>
            <w:rFonts w:asciiTheme="minorHAnsi" w:eastAsiaTheme="minorEastAsia" w:hAnsiTheme="minorHAnsi" w:cstheme="minorBidi"/>
            <w:noProof/>
            <w:sz w:val="22"/>
            <w:szCs w:val="22"/>
          </w:rPr>
          <w:tab/>
        </w:r>
        <w:r w:rsidRPr="00971E6F">
          <w:rPr>
            <w:rStyle w:val="Hyperlink"/>
            <w:noProof/>
          </w:rPr>
          <w:t>Class List First</w:t>
        </w:r>
        <w:r>
          <w:rPr>
            <w:noProof/>
            <w:webHidden/>
          </w:rPr>
          <w:tab/>
        </w:r>
        <w:r>
          <w:rPr>
            <w:noProof/>
            <w:webHidden/>
          </w:rPr>
          <w:fldChar w:fldCharType="begin"/>
        </w:r>
        <w:r>
          <w:rPr>
            <w:noProof/>
            <w:webHidden/>
          </w:rPr>
          <w:instrText xml:space="preserve"> PAGEREF _Toc463469949 \h </w:instrText>
        </w:r>
        <w:r>
          <w:rPr>
            <w:noProof/>
            <w:webHidden/>
          </w:rPr>
        </w:r>
        <w:r>
          <w:rPr>
            <w:noProof/>
            <w:webHidden/>
          </w:rPr>
          <w:fldChar w:fldCharType="separate"/>
        </w:r>
        <w:r>
          <w:rPr>
            <w:noProof/>
            <w:webHidden/>
          </w:rPr>
          <w:t>177</w:t>
        </w:r>
        <w:r>
          <w:rPr>
            <w:noProof/>
            <w:webHidden/>
          </w:rPr>
          <w:fldChar w:fldCharType="end"/>
        </w:r>
      </w:hyperlink>
    </w:p>
    <w:p w14:paraId="0C7E580A" w14:textId="46B61123" w:rsidR="001C6946" w:rsidRDefault="001C6946">
      <w:pPr>
        <w:pStyle w:val="TOC3"/>
        <w:rPr>
          <w:rFonts w:asciiTheme="minorHAnsi" w:eastAsiaTheme="minorEastAsia" w:hAnsiTheme="minorHAnsi" w:cstheme="minorBidi"/>
          <w:noProof/>
          <w:sz w:val="22"/>
          <w:szCs w:val="22"/>
        </w:rPr>
      </w:pPr>
      <w:hyperlink w:anchor="_Toc463469950" w:history="1">
        <w:r w:rsidRPr="00971E6F">
          <w:rPr>
            <w:rStyle w:val="Hyperlink"/>
            <w:noProof/>
          </w:rPr>
          <w:t>9.5.4</w:t>
        </w:r>
        <w:r>
          <w:rPr>
            <w:rFonts w:asciiTheme="minorHAnsi" w:eastAsiaTheme="minorEastAsia" w:hAnsiTheme="minorHAnsi" w:cstheme="minorBidi"/>
            <w:noProof/>
            <w:sz w:val="22"/>
            <w:szCs w:val="22"/>
          </w:rPr>
          <w:tab/>
        </w:r>
        <w:r w:rsidRPr="00971E6F">
          <w:rPr>
            <w:rStyle w:val="Hyperlink"/>
            <w:noProof/>
          </w:rPr>
          <w:t>Class MapID</w:t>
        </w:r>
        <w:r>
          <w:rPr>
            <w:noProof/>
            <w:webHidden/>
          </w:rPr>
          <w:tab/>
        </w:r>
        <w:r>
          <w:rPr>
            <w:noProof/>
            <w:webHidden/>
          </w:rPr>
          <w:fldChar w:fldCharType="begin"/>
        </w:r>
        <w:r>
          <w:rPr>
            <w:noProof/>
            <w:webHidden/>
          </w:rPr>
          <w:instrText xml:space="preserve"> PAGEREF _Toc463469950 \h </w:instrText>
        </w:r>
        <w:r>
          <w:rPr>
            <w:noProof/>
            <w:webHidden/>
          </w:rPr>
        </w:r>
        <w:r>
          <w:rPr>
            <w:noProof/>
            <w:webHidden/>
          </w:rPr>
          <w:fldChar w:fldCharType="separate"/>
        </w:r>
        <w:r>
          <w:rPr>
            <w:noProof/>
            <w:webHidden/>
          </w:rPr>
          <w:t>177</w:t>
        </w:r>
        <w:r>
          <w:rPr>
            <w:noProof/>
            <w:webHidden/>
          </w:rPr>
          <w:fldChar w:fldCharType="end"/>
        </w:r>
      </w:hyperlink>
    </w:p>
    <w:p w14:paraId="66042783" w14:textId="7B0A25ED" w:rsidR="001C6946" w:rsidRDefault="001C6946">
      <w:pPr>
        <w:pStyle w:val="TOC3"/>
        <w:rPr>
          <w:rFonts w:asciiTheme="minorHAnsi" w:eastAsiaTheme="minorEastAsia" w:hAnsiTheme="minorHAnsi" w:cstheme="minorBidi"/>
          <w:noProof/>
          <w:sz w:val="22"/>
          <w:szCs w:val="22"/>
        </w:rPr>
      </w:pPr>
      <w:hyperlink w:anchor="_Toc463469951" w:history="1">
        <w:r w:rsidRPr="00971E6F">
          <w:rPr>
            <w:rStyle w:val="Hyperlink"/>
            <w:noProof/>
          </w:rPr>
          <w:t>9.5.5</w:t>
        </w:r>
        <w:r>
          <w:rPr>
            <w:rFonts w:asciiTheme="minorHAnsi" w:eastAsiaTheme="minorEastAsia" w:hAnsiTheme="minorHAnsi" w:cstheme="minorBidi"/>
            <w:noProof/>
            <w:sz w:val="22"/>
            <w:szCs w:val="22"/>
          </w:rPr>
          <w:tab/>
        </w:r>
        <w:r w:rsidRPr="00971E6F">
          <w:rPr>
            <w:rStyle w:val="Hyperlink"/>
            <w:noProof/>
          </w:rPr>
          <w:t>Class Rule Computation</w:t>
        </w:r>
        <w:r>
          <w:rPr>
            <w:noProof/>
            <w:webHidden/>
          </w:rPr>
          <w:tab/>
        </w:r>
        <w:r>
          <w:rPr>
            <w:noProof/>
            <w:webHidden/>
          </w:rPr>
          <w:fldChar w:fldCharType="begin"/>
        </w:r>
        <w:r>
          <w:rPr>
            <w:noProof/>
            <w:webHidden/>
          </w:rPr>
          <w:instrText xml:space="preserve"> PAGEREF _Toc463469951 \h </w:instrText>
        </w:r>
        <w:r>
          <w:rPr>
            <w:noProof/>
            <w:webHidden/>
          </w:rPr>
        </w:r>
        <w:r>
          <w:rPr>
            <w:noProof/>
            <w:webHidden/>
          </w:rPr>
          <w:fldChar w:fldCharType="separate"/>
        </w:r>
        <w:r>
          <w:rPr>
            <w:noProof/>
            <w:webHidden/>
          </w:rPr>
          <w:t>177</w:t>
        </w:r>
        <w:r>
          <w:rPr>
            <w:noProof/>
            <w:webHidden/>
          </w:rPr>
          <w:fldChar w:fldCharType="end"/>
        </w:r>
      </w:hyperlink>
    </w:p>
    <w:p w14:paraId="486CA90D" w14:textId="479ACE21" w:rsidR="001C6946" w:rsidRDefault="001C6946">
      <w:pPr>
        <w:pStyle w:val="TOC3"/>
        <w:rPr>
          <w:rFonts w:asciiTheme="minorHAnsi" w:eastAsiaTheme="minorEastAsia" w:hAnsiTheme="minorHAnsi" w:cstheme="minorBidi"/>
          <w:noProof/>
          <w:sz w:val="22"/>
          <w:szCs w:val="22"/>
        </w:rPr>
      </w:pPr>
      <w:hyperlink w:anchor="_Toc463469952" w:history="1">
        <w:r w:rsidRPr="00971E6F">
          <w:rPr>
            <w:rStyle w:val="Hyperlink"/>
            <w:noProof/>
          </w:rPr>
          <w:t>9.5.6</w:t>
        </w:r>
        <w:r>
          <w:rPr>
            <w:rFonts w:asciiTheme="minorHAnsi" w:eastAsiaTheme="minorEastAsia" w:hAnsiTheme="minorHAnsi" w:cstheme="minorBidi"/>
            <w:noProof/>
            <w:sz w:val="22"/>
            <w:szCs w:val="22"/>
          </w:rPr>
          <w:tab/>
        </w:r>
        <w:r w:rsidRPr="00971E6F">
          <w:rPr>
            <w:rStyle w:val="Hyperlink"/>
            <w:noProof/>
          </w:rPr>
          <w:t>Class Summarize</w:t>
        </w:r>
        <w:r>
          <w:rPr>
            <w:noProof/>
            <w:webHidden/>
          </w:rPr>
          <w:tab/>
        </w:r>
        <w:r>
          <w:rPr>
            <w:noProof/>
            <w:webHidden/>
          </w:rPr>
          <w:fldChar w:fldCharType="begin"/>
        </w:r>
        <w:r>
          <w:rPr>
            <w:noProof/>
            <w:webHidden/>
          </w:rPr>
          <w:instrText xml:space="preserve"> PAGEREF _Toc463469952 \h </w:instrText>
        </w:r>
        <w:r>
          <w:rPr>
            <w:noProof/>
            <w:webHidden/>
          </w:rPr>
        </w:r>
        <w:r>
          <w:rPr>
            <w:noProof/>
            <w:webHidden/>
          </w:rPr>
          <w:fldChar w:fldCharType="separate"/>
        </w:r>
        <w:r>
          <w:rPr>
            <w:noProof/>
            <w:webHidden/>
          </w:rPr>
          <w:t>177</w:t>
        </w:r>
        <w:r>
          <w:rPr>
            <w:noProof/>
            <w:webHidden/>
          </w:rPr>
          <w:fldChar w:fldCharType="end"/>
        </w:r>
      </w:hyperlink>
    </w:p>
    <w:p w14:paraId="0B9E371C" w14:textId="010E43D9" w:rsidR="001C6946" w:rsidRDefault="001C6946">
      <w:pPr>
        <w:pStyle w:val="TOC1"/>
        <w:tabs>
          <w:tab w:val="left" w:pos="1512"/>
        </w:tabs>
        <w:rPr>
          <w:rFonts w:asciiTheme="minorHAnsi" w:eastAsiaTheme="minorEastAsia" w:hAnsiTheme="minorHAnsi" w:cstheme="minorBidi"/>
          <w:noProof/>
          <w:sz w:val="22"/>
          <w:szCs w:val="22"/>
        </w:rPr>
      </w:pPr>
      <w:hyperlink w:anchor="_Toc463469953" w:history="1">
        <w:r w:rsidRPr="00971E6F">
          <w:rPr>
            <w:rStyle w:val="Hyperlink"/>
            <w:noProof/>
          </w:rPr>
          <w:t>10</w:t>
        </w:r>
        <w:r>
          <w:rPr>
            <w:rFonts w:asciiTheme="minorHAnsi" w:eastAsiaTheme="minorEastAsia" w:hAnsiTheme="minorHAnsi" w:cstheme="minorBidi"/>
            <w:noProof/>
            <w:sz w:val="22"/>
            <w:szCs w:val="22"/>
          </w:rPr>
          <w:tab/>
        </w:r>
        <w:r w:rsidRPr="00971E6F">
          <w:rPr>
            <w:rStyle w:val="Hyperlink"/>
            <w:noProof/>
          </w:rPr>
          <w:t>Profile mapping to SIMF Model (Normative)</w:t>
        </w:r>
        <w:r>
          <w:rPr>
            <w:noProof/>
            <w:webHidden/>
          </w:rPr>
          <w:tab/>
        </w:r>
        <w:r>
          <w:rPr>
            <w:noProof/>
            <w:webHidden/>
          </w:rPr>
          <w:fldChar w:fldCharType="begin"/>
        </w:r>
        <w:r>
          <w:rPr>
            <w:noProof/>
            <w:webHidden/>
          </w:rPr>
          <w:instrText xml:space="preserve"> PAGEREF _Toc463469953 \h </w:instrText>
        </w:r>
        <w:r>
          <w:rPr>
            <w:noProof/>
            <w:webHidden/>
          </w:rPr>
        </w:r>
        <w:r>
          <w:rPr>
            <w:noProof/>
            <w:webHidden/>
          </w:rPr>
          <w:fldChar w:fldCharType="separate"/>
        </w:r>
        <w:r>
          <w:rPr>
            <w:noProof/>
            <w:webHidden/>
          </w:rPr>
          <w:t>179</w:t>
        </w:r>
        <w:r>
          <w:rPr>
            <w:noProof/>
            <w:webHidden/>
          </w:rPr>
          <w:fldChar w:fldCharType="end"/>
        </w:r>
      </w:hyperlink>
    </w:p>
    <w:p w14:paraId="4FB4E96A" w14:textId="42A874C2" w:rsidR="001C6946" w:rsidRDefault="001C6946">
      <w:pPr>
        <w:pStyle w:val="TOC2"/>
        <w:rPr>
          <w:rFonts w:asciiTheme="minorHAnsi" w:eastAsiaTheme="minorEastAsia" w:hAnsiTheme="minorHAnsi" w:cstheme="minorBidi"/>
          <w:noProof/>
          <w:sz w:val="22"/>
          <w:szCs w:val="22"/>
        </w:rPr>
      </w:pPr>
      <w:hyperlink w:anchor="_Toc463469954" w:history="1">
        <w:r w:rsidRPr="00971E6F">
          <w:rPr>
            <w:rStyle w:val="Hyperlink"/>
            <w:noProof/>
          </w:rPr>
          <w:t>10.1</w:t>
        </w:r>
        <w:r>
          <w:rPr>
            <w:rFonts w:asciiTheme="minorHAnsi" w:eastAsiaTheme="minorEastAsia" w:hAnsiTheme="minorHAnsi" w:cstheme="minorBidi"/>
            <w:noProof/>
            <w:sz w:val="22"/>
            <w:szCs w:val="22"/>
          </w:rPr>
          <w:tab/>
        </w:r>
        <w:r w:rsidRPr="00971E6F">
          <w:rPr>
            <w:rStyle w:val="Hyperlink"/>
            <w:noProof/>
          </w:rPr>
          <w:t>SIMFProfileToModelMapping::High level representation</w:t>
        </w:r>
        <w:r>
          <w:rPr>
            <w:noProof/>
            <w:webHidden/>
          </w:rPr>
          <w:tab/>
        </w:r>
        <w:r>
          <w:rPr>
            <w:noProof/>
            <w:webHidden/>
          </w:rPr>
          <w:fldChar w:fldCharType="begin"/>
        </w:r>
        <w:r>
          <w:rPr>
            <w:noProof/>
            <w:webHidden/>
          </w:rPr>
          <w:instrText xml:space="preserve"> PAGEREF _Toc463469954 \h </w:instrText>
        </w:r>
        <w:r>
          <w:rPr>
            <w:noProof/>
            <w:webHidden/>
          </w:rPr>
        </w:r>
        <w:r>
          <w:rPr>
            <w:noProof/>
            <w:webHidden/>
          </w:rPr>
          <w:fldChar w:fldCharType="separate"/>
        </w:r>
        <w:r>
          <w:rPr>
            <w:noProof/>
            <w:webHidden/>
          </w:rPr>
          <w:t>179</w:t>
        </w:r>
        <w:r>
          <w:rPr>
            <w:noProof/>
            <w:webHidden/>
          </w:rPr>
          <w:fldChar w:fldCharType="end"/>
        </w:r>
      </w:hyperlink>
    </w:p>
    <w:p w14:paraId="6A6B62D8" w14:textId="5A902C69" w:rsidR="001C6946" w:rsidRDefault="001C6946">
      <w:pPr>
        <w:pStyle w:val="TOC3"/>
        <w:rPr>
          <w:rFonts w:asciiTheme="minorHAnsi" w:eastAsiaTheme="minorEastAsia" w:hAnsiTheme="minorHAnsi" w:cstheme="minorBidi"/>
          <w:noProof/>
          <w:sz w:val="22"/>
          <w:szCs w:val="22"/>
        </w:rPr>
      </w:pPr>
      <w:hyperlink w:anchor="_Toc463469955" w:history="1">
        <w:r w:rsidRPr="00971E6F">
          <w:rPr>
            <w:rStyle w:val="Hyperlink"/>
            <w:noProof/>
          </w:rPr>
          <w:t>10.1.1</w:t>
        </w:r>
        <w:r>
          <w:rPr>
            <w:rFonts w:asciiTheme="minorHAnsi" w:eastAsiaTheme="minorEastAsia" w:hAnsiTheme="minorHAnsi" w:cstheme="minorBidi"/>
            <w:noProof/>
            <w:sz w:val="22"/>
            <w:szCs w:val="22"/>
          </w:rPr>
          <w:tab/>
        </w:r>
        <w:r w:rsidRPr="00971E6F">
          <w:rPr>
            <w:rStyle w:val="Hyperlink"/>
            <w:noProof/>
          </w:rPr>
          <w:t>Diagram: Anything</w:t>
        </w:r>
        <w:r>
          <w:rPr>
            <w:noProof/>
            <w:webHidden/>
          </w:rPr>
          <w:tab/>
        </w:r>
        <w:r>
          <w:rPr>
            <w:noProof/>
            <w:webHidden/>
          </w:rPr>
          <w:fldChar w:fldCharType="begin"/>
        </w:r>
        <w:r>
          <w:rPr>
            <w:noProof/>
            <w:webHidden/>
          </w:rPr>
          <w:instrText xml:space="preserve"> PAGEREF _Toc463469955 \h </w:instrText>
        </w:r>
        <w:r>
          <w:rPr>
            <w:noProof/>
            <w:webHidden/>
          </w:rPr>
        </w:r>
        <w:r>
          <w:rPr>
            <w:noProof/>
            <w:webHidden/>
          </w:rPr>
          <w:fldChar w:fldCharType="separate"/>
        </w:r>
        <w:r>
          <w:rPr>
            <w:noProof/>
            <w:webHidden/>
          </w:rPr>
          <w:t>179</w:t>
        </w:r>
        <w:r>
          <w:rPr>
            <w:noProof/>
            <w:webHidden/>
          </w:rPr>
          <w:fldChar w:fldCharType="end"/>
        </w:r>
      </w:hyperlink>
    </w:p>
    <w:p w14:paraId="34BBE26B" w14:textId="170B91A7" w:rsidR="001C6946" w:rsidRDefault="001C6946">
      <w:pPr>
        <w:pStyle w:val="TOC3"/>
        <w:rPr>
          <w:rFonts w:asciiTheme="minorHAnsi" w:eastAsiaTheme="minorEastAsia" w:hAnsiTheme="minorHAnsi" w:cstheme="minorBidi"/>
          <w:noProof/>
          <w:sz w:val="22"/>
          <w:szCs w:val="22"/>
        </w:rPr>
      </w:pPr>
      <w:hyperlink w:anchor="_Toc463469956" w:history="1">
        <w:r w:rsidRPr="00971E6F">
          <w:rPr>
            <w:rStyle w:val="Hyperlink"/>
            <w:noProof/>
          </w:rPr>
          <w:t>10.1.2</w:t>
        </w:r>
        <w:r>
          <w:rPr>
            <w:rFonts w:asciiTheme="minorHAnsi" w:eastAsiaTheme="minorEastAsia" w:hAnsiTheme="minorHAnsi" w:cstheme="minorBidi"/>
            <w:noProof/>
            <w:sz w:val="22"/>
            <w:szCs w:val="22"/>
          </w:rPr>
          <w:tab/>
        </w:r>
        <w:r w:rsidRPr="00971E6F">
          <w:rPr>
            <w:rStyle w:val="Hyperlink"/>
            <w:noProof/>
          </w:rPr>
          <w:t>Diagram: Classes</w:t>
        </w:r>
        <w:r>
          <w:rPr>
            <w:noProof/>
            <w:webHidden/>
          </w:rPr>
          <w:tab/>
        </w:r>
        <w:r>
          <w:rPr>
            <w:noProof/>
            <w:webHidden/>
          </w:rPr>
          <w:fldChar w:fldCharType="begin"/>
        </w:r>
        <w:r>
          <w:rPr>
            <w:noProof/>
            <w:webHidden/>
          </w:rPr>
          <w:instrText xml:space="preserve"> PAGEREF _Toc463469956 \h </w:instrText>
        </w:r>
        <w:r>
          <w:rPr>
            <w:noProof/>
            <w:webHidden/>
          </w:rPr>
        </w:r>
        <w:r>
          <w:rPr>
            <w:noProof/>
            <w:webHidden/>
          </w:rPr>
          <w:fldChar w:fldCharType="separate"/>
        </w:r>
        <w:r>
          <w:rPr>
            <w:noProof/>
            <w:webHidden/>
          </w:rPr>
          <w:t>179</w:t>
        </w:r>
        <w:r>
          <w:rPr>
            <w:noProof/>
            <w:webHidden/>
          </w:rPr>
          <w:fldChar w:fldCharType="end"/>
        </w:r>
      </w:hyperlink>
    </w:p>
    <w:p w14:paraId="26E9F691" w14:textId="4EBF98BF" w:rsidR="001C6946" w:rsidRDefault="001C6946">
      <w:pPr>
        <w:pStyle w:val="TOC3"/>
        <w:rPr>
          <w:rFonts w:asciiTheme="minorHAnsi" w:eastAsiaTheme="minorEastAsia" w:hAnsiTheme="minorHAnsi" w:cstheme="minorBidi"/>
          <w:noProof/>
          <w:sz w:val="22"/>
          <w:szCs w:val="22"/>
        </w:rPr>
      </w:pPr>
      <w:hyperlink w:anchor="_Toc463469957" w:history="1">
        <w:r w:rsidRPr="00971E6F">
          <w:rPr>
            <w:rStyle w:val="Hyperlink"/>
            <w:noProof/>
          </w:rPr>
          <w:t>10.1.3</w:t>
        </w:r>
        <w:r>
          <w:rPr>
            <w:rFonts w:asciiTheme="minorHAnsi" w:eastAsiaTheme="minorEastAsia" w:hAnsiTheme="minorHAnsi" w:cstheme="minorBidi"/>
            <w:noProof/>
            <w:sz w:val="22"/>
            <w:szCs w:val="22"/>
          </w:rPr>
          <w:tab/>
        </w:r>
        <w:r w:rsidRPr="00971E6F">
          <w:rPr>
            <w:rStyle w:val="Hyperlink"/>
            <w:noProof/>
          </w:rPr>
          <w:t>Diagram: Lexical Structure</w:t>
        </w:r>
        <w:r>
          <w:rPr>
            <w:noProof/>
            <w:webHidden/>
          </w:rPr>
          <w:tab/>
        </w:r>
        <w:r>
          <w:rPr>
            <w:noProof/>
            <w:webHidden/>
          </w:rPr>
          <w:fldChar w:fldCharType="begin"/>
        </w:r>
        <w:r>
          <w:rPr>
            <w:noProof/>
            <w:webHidden/>
          </w:rPr>
          <w:instrText xml:space="preserve"> PAGEREF _Toc463469957 \h </w:instrText>
        </w:r>
        <w:r>
          <w:rPr>
            <w:noProof/>
            <w:webHidden/>
          </w:rPr>
        </w:r>
        <w:r>
          <w:rPr>
            <w:noProof/>
            <w:webHidden/>
          </w:rPr>
          <w:fldChar w:fldCharType="separate"/>
        </w:r>
        <w:r>
          <w:rPr>
            <w:noProof/>
            <w:webHidden/>
          </w:rPr>
          <w:t>180</w:t>
        </w:r>
        <w:r>
          <w:rPr>
            <w:noProof/>
            <w:webHidden/>
          </w:rPr>
          <w:fldChar w:fldCharType="end"/>
        </w:r>
      </w:hyperlink>
    </w:p>
    <w:p w14:paraId="78A4EE64" w14:textId="5DC11CF4" w:rsidR="001C6946" w:rsidRDefault="001C6946">
      <w:pPr>
        <w:pStyle w:val="TOC3"/>
        <w:rPr>
          <w:rFonts w:asciiTheme="minorHAnsi" w:eastAsiaTheme="minorEastAsia" w:hAnsiTheme="minorHAnsi" w:cstheme="minorBidi"/>
          <w:noProof/>
          <w:sz w:val="22"/>
          <w:szCs w:val="22"/>
        </w:rPr>
      </w:pPr>
      <w:hyperlink w:anchor="_Toc463469958" w:history="1">
        <w:r w:rsidRPr="00971E6F">
          <w:rPr>
            <w:rStyle w:val="Hyperlink"/>
            <w:noProof/>
          </w:rPr>
          <w:t>10.1.4</w:t>
        </w:r>
        <w:r>
          <w:rPr>
            <w:rFonts w:asciiTheme="minorHAnsi" w:eastAsiaTheme="minorEastAsia" w:hAnsiTheme="minorHAnsi" w:cstheme="minorBidi"/>
            <w:noProof/>
            <w:sz w:val="22"/>
            <w:szCs w:val="22"/>
          </w:rPr>
          <w:tab/>
        </w:r>
        <w:r w:rsidRPr="00971E6F">
          <w:rPr>
            <w:rStyle w:val="Hyperlink"/>
            <w:noProof/>
          </w:rPr>
          <w:t>Diagram: Patterns</w:t>
        </w:r>
        <w:r>
          <w:rPr>
            <w:noProof/>
            <w:webHidden/>
          </w:rPr>
          <w:tab/>
        </w:r>
        <w:r>
          <w:rPr>
            <w:noProof/>
            <w:webHidden/>
          </w:rPr>
          <w:fldChar w:fldCharType="begin"/>
        </w:r>
        <w:r>
          <w:rPr>
            <w:noProof/>
            <w:webHidden/>
          </w:rPr>
          <w:instrText xml:space="preserve"> PAGEREF _Toc463469958 \h </w:instrText>
        </w:r>
        <w:r>
          <w:rPr>
            <w:noProof/>
            <w:webHidden/>
          </w:rPr>
        </w:r>
        <w:r>
          <w:rPr>
            <w:noProof/>
            <w:webHidden/>
          </w:rPr>
          <w:fldChar w:fldCharType="separate"/>
        </w:r>
        <w:r>
          <w:rPr>
            <w:noProof/>
            <w:webHidden/>
          </w:rPr>
          <w:t>181</w:t>
        </w:r>
        <w:r>
          <w:rPr>
            <w:noProof/>
            <w:webHidden/>
          </w:rPr>
          <w:fldChar w:fldCharType="end"/>
        </w:r>
      </w:hyperlink>
    </w:p>
    <w:p w14:paraId="6A5A6ABC" w14:textId="757F7280" w:rsidR="001C6946" w:rsidRDefault="001C6946">
      <w:pPr>
        <w:pStyle w:val="TOC3"/>
        <w:rPr>
          <w:rFonts w:asciiTheme="minorHAnsi" w:eastAsiaTheme="minorEastAsia" w:hAnsiTheme="minorHAnsi" w:cstheme="minorBidi"/>
          <w:noProof/>
          <w:sz w:val="22"/>
          <w:szCs w:val="22"/>
        </w:rPr>
      </w:pPr>
      <w:hyperlink w:anchor="_Toc463469959" w:history="1">
        <w:r w:rsidRPr="00971E6F">
          <w:rPr>
            <w:rStyle w:val="Hyperlink"/>
            <w:noProof/>
          </w:rPr>
          <w:t>10.1.5</w:t>
        </w:r>
        <w:r>
          <w:rPr>
            <w:rFonts w:asciiTheme="minorHAnsi" w:eastAsiaTheme="minorEastAsia" w:hAnsiTheme="minorHAnsi" w:cstheme="minorBidi"/>
            <w:noProof/>
            <w:sz w:val="22"/>
            <w:szCs w:val="22"/>
          </w:rPr>
          <w:tab/>
        </w:r>
        <w:r w:rsidRPr="00971E6F">
          <w:rPr>
            <w:rStyle w:val="Hyperlink"/>
            <w:noProof/>
          </w:rPr>
          <w:t>Diagram: Relationships</w:t>
        </w:r>
        <w:r>
          <w:rPr>
            <w:noProof/>
            <w:webHidden/>
          </w:rPr>
          <w:tab/>
        </w:r>
        <w:r>
          <w:rPr>
            <w:noProof/>
            <w:webHidden/>
          </w:rPr>
          <w:fldChar w:fldCharType="begin"/>
        </w:r>
        <w:r>
          <w:rPr>
            <w:noProof/>
            <w:webHidden/>
          </w:rPr>
          <w:instrText xml:space="preserve"> PAGEREF _Toc463469959 \h </w:instrText>
        </w:r>
        <w:r>
          <w:rPr>
            <w:noProof/>
            <w:webHidden/>
          </w:rPr>
        </w:r>
        <w:r>
          <w:rPr>
            <w:noProof/>
            <w:webHidden/>
          </w:rPr>
          <w:fldChar w:fldCharType="separate"/>
        </w:r>
        <w:r>
          <w:rPr>
            <w:noProof/>
            <w:webHidden/>
          </w:rPr>
          <w:t>182</w:t>
        </w:r>
        <w:r>
          <w:rPr>
            <w:noProof/>
            <w:webHidden/>
          </w:rPr>
          <w:fldChar w:fldCharType="end"/>
        </w:r>
      </w:hyperlink>
    </w:p>
    <w:p w14:paraId="29BDAA9B" w14:textId="6CF3721C" w:rsidR="001C6946" w:rsidRDefault="001C6946">
      <w:pPr>
        <w:pStyle w:val="TOC3"/>
        <w:rPr>
          <w:rFonts w:asciiTheme="minorHAnsi" w:eastAsiaTheme="minorEastAsia" w:hAnsiTheme="minorHAnsi" w:cstheme="minorBidi"/>
          <w:noProof/>
          <w:sz w:val="22"/>
          <w:szCs w:val="22"/>
        </w:rPr>
      </w:pPr>
      <w:hyperlink w:anchor="_Toc463469960" w:history="1">
        <w:r w:rsidRPr="00971E6F">
          <w:rPr>
            <w:rStyle w:val="Hyperlink"/>
            <w:noProof/>
          </w:rPr>
          <w:t>10.1.6</w:t>
        </w:r>
        <w:r>
          <w:rPr>
            <w:rFonts w:asciiTheme="minorHAnsi" w:eastAsiaTheme="minorEastAsia" w:hAnsiTheme="minorHAnsi" w:cstheme="minorBidi"/>
            <w:noProof/>
            <w:sz w:val="22"/>
            <w:szCs w:val="22"/>
          </w:rPr>
          <w:tab/>
        </w:r>
        <w:r w:rsidRPr="00971E6F">
          <w:rPr>
            <w:rStyle w:val="Hyperlink"/>
            <w:noProof/>
          </w:rPr>
          <w:t>Diagram: Rules</w:t>
        </w:r>
        <w:r>
          <w:rPr>
            <w:noProof/>
            <w:webHidden/>
          </w:rPr>
          <w:tab/>
        </w:r>
        <w:r>
          <w:rPr>
            <w:noProof/>
            <w:webHidden/>
          </w:rPr>
          <w:fldChar w:fldCharType="begin"/>
        </w:r>
        <w:r>
          <w:rPr>
            <w:noProof/>
            <w:webHidden/>
          </w:rPr>
          <w:instrText xml:space="preserve"> PAGEREF _Toc463469960 \h </w:instrText>
        </w:r>
        <w:r>
          <w:rPr>
            <w:noProof/>
            <w:webHidden/>
          </w:rPr>
        </w:r>
        <w:r>
          <w:rPr>
            <w:noProof/>
            <w:webHidden/>
          </w:rPr>
          <w:fldChar w:fldCharType="separate"/>
        </w:r>
        <w:r>
          <w:rPr>
            <w:noProof/>
            <w:webHidden/>
          </w:rPr>
          <w:t>183</w:t>
        </w:r>
        <w:r>
          <w:rPr>
            <w:noProof/>
            <w:webHidden/>
          </w:rPr>
          <w:fldChar w:fldCharType="end"/>
        </w:r>
      </w:hyperlink>
    </w:p>
    <w:p w14:paraId="6C46BCE5" w14:textId="2D5231A6" w:rsidR="001C6946" w:rsidRDefault="001C6946">
      <w:pPr>
        <w:pStyle w:val="TOC3"/>
        <w:rPr>
          <w:rFonts w:asciiTheme="minorHAnsi" w:eastAsiaTheme="minorEastAsia" w:hAnsiTheme="minorHAnsi" w:cstheme="minorBidi"/>
          <w:noProof/>
          <w:sz w:val="22"/>
          <w:szCs w:val="22"/>
        </w:rPr>
      </w:pPr>
      <w:hyperlink w:anchor="_Toc463469961" w:history="1">
        <w:r w:rsidRPr="00971E6F">
          <w:rPr>
            <w:rStyle w:val="Hyperlink"/>
            <w:noProof/>
          </w:rPr>
          <w:t>10.1.7</w:t>
        </w:r>
        <w:r>
          <w:rPr>
            <w:rFonts w:asciiTheme="minorHAnsi" w:eastAsiaTheme="minorEastAsia" w:hAnsiTheme="minorHAnsi" w:cstheme="minorBidi"/>
            <w:noProof/>
            <w:sz w:val="22"/>
            <w:szCs w:val="22"/>
          </w:rPr>
          <w:tab/>
        </w:r>
        <w:r w:rsidRPr="00971E6F">
          <w:rPr>
            <w:rStyle w:val="Hyperlink"/>
            <w:noProof/>
          </w:rPr>
          <w:t>Diagram: Types</w:t>
        </w:r>
        <w:r>
          <w:rPr>
            <w:noProof/>
            <w:webHidden/>
          </w:rPr>
          <w:tab/>
        </w:r>
        <w:r>
          <w:rPr>
            <w:noProof/>
            <w:webHidden/>
          </w:rPr>
          <w:fldChar w:fldCharType="begin"/>
        </w:r>
        <w:r>
          <w:rPr>
            <w:noProof/>
            <w:webHidden/>
          </w:rPr>
          <w:instrText xml:space="preserve"> PAGEREF _Toc463469961 \h </w:instrText>
        </w:r>
        <w:r>
          <w:rPr>
            <w:noProof/>
            <w:webHidden/>
          </w:rPr>
        </w:r>
        <w:r>
          <w:rPr>
            <w:noProof/>
            <w:webHidden/>
          </w:rPr>
          <w:fldChar w:fldCharType="separate"/>
        </w:r>
        <w:r>
          <w:rPr>
            <w:noProof/>
            <w:webHidden/>
          </w:rPr>
          <w:t>184</w:t>
        </w:r>
        <w:r>
          <w:rPr>
            <w:noProof/>
            <w:webHidden/>
          </w:rPr>
          <w:fldChar w:fldCharType="end"/>
        </w:r>
      </w:hyperlink>
    </w:p>
    <w:p w14:paraId="70C98D0F" w14:textId="01EB5192" w:rsidR="001C6946" w:rsidRDefault="001C6946">
      <w:pPr>
        <w:pStyle w:val="TOC3"/>
        <w:rPr>
          <w:rFonts w:asciiTheme="minorHAnsi" w:eastAsiaTheme="minorEastAsia" w:hAnsiTheme="minorHAnsi" w:cstheme="minorBidi"/>
          <w:noProof/>
          <w:sz w:val="22"/>
          <w:szCs w:val="22"/>
        </w:rPr>
      </w:pPr>
      <w:hyperlink w:anchor="_Toc463469962" w:history="1">
        <w:r w:rsidRPr="00971E6F">
          <w:rPr>
            <w:rStyle w:val="Hyperlink"/>
            <w:noProof/>
          </w:rPr>
          <w:t>10.1.8</w:t>
        </w:r>
        <w:r>
          <w:rPr>
            <w:rFonts w:asciiTheme="minorHAnsi" w:eastAsiaTheme="minorEastAsia" w:hAnsiTheme="minorHAnsi" w:cstheme="minorBidi"/>
            <w:noProof/>
            <w:sz w:val="22"/>
            <w:szCs w:val="22"/>
          </w:rPr>
          <w:tab/>
        </w:r>
        <w:r w:rsidRPr="00971E6F">
          <w:rPr>
            <w:rStyle w:val="Hyperlink"/>
            <w:noProof/>
          </w:rPr>
          <w:t>Diagram: Values</w:t>
        </w:r>
        <w:r>
          <w:rPr>
            <w:noProof/>
            <w:webHidden/>
          </w:rPr>
          <w:tab/>
        </w:r>
        <w:r>
          <w:rPr>
            <w:noProof/>
            <w:webHidden/>
          </w:rPr>
          <w:fldChar w:fldCharType="begin"/>
        </w:r>
        <w:r>
          <w:rPr>
            <w:noProof/>
            <w:webHidden/>
          </w:rPr>
          <w:instrText xml:space="preserve"> PAGEREF _Toc463469962 \h </w:instrText>
        </w:r>
        <w:r>
          <w:rPr>
            <w:noProof/>
            <w:webHidden/>
          </w:rPr>
        </w:r>
        <w:r>
          <w:rPr>
            <w:noProof/>
            <w:webHidden/>
          </w:rPr>
          <w:fldChar w:fldCharType="separate"/>
        </w:r>
        <w:r>
          <w:rPr>
            <w:noProof/>
            <w:webHidden/>
          </w:rPr>
          <w:t>185</w:t>
        </w:r>
        <w:r>
          <w:rPr>
            <w:noProof/>
            <w:webHidden/>
          </w:rPr>
          <w:fldChar w:fldCharType="end"/>
        </w:r>
      </w:hyperlink>
    </w:p>
    <w:p w14:paraId="7F3559A1" w14:textId="3B1AF71A" w:rsidR="001C6946" w:rsidRDefault="001C6946">
      <w:pPr>
        <w:pStyle w:val="TOC2"/>
        <w:rPr>
          <w:rFonts w:asciiTheme="minorHAnsi" w:eastAsiaTheme="minorEastAsia" w:hAnsiTheme="minorHAnsi" w:cstheme="minorBidi"/>
          <w:noProof/>
          <w:sz w:val="22"/>
          <w:szCs w:val="22"/>
        </w:rPr>
      </w:pPr>
      <w:hyperlink w:anchor="_Toc463469963" w:history="1">
        <w:r w:rsidRPr="00971E6F">
          <w:rPr>
            <w:rStyle w:val="Hyperlink"/>
            <w:noProof/>
          </w:rPr>
          <w:t>10.2</w:t>
        </w:r>
        <w:r>
          <w:rPr>
            <w:rFonts w:asciiTheme="minorHAnsi" w:eastAsiaTheme="minorEastAsia" w:hAnsiTheme="minorHAnsi" w:cstheme="minorBidi"/>
            <w:noProof/>
            <w:sz w:val="22"/>
            <w:szCs w:val="22"/>
          </w:rPr>
          <w:tab/>
        </w:r>
        <w:r w:rsidRPr="00971E6F">
          <w:rPr>
            <w:rStyle w:val="Hyperlink"/>
            <w:noProof/>
          </w:rPr>
          <w:t>SIMFProfileToModelMapping::Mapping rules</w:t>
        </w:r>
        <w:r>
          <w:rPr>
            <w:noProof/>
            <w:webHidden/>
          </w:rPr>
          <w:tab/>
        </w:r>
        <w:r>
          <w:rPr>
            <w:noProof/>
            <w:webHidden/>
          </w:rPr>
          <w:fldChar w:fldCharType="begin"/>
        </w:r>
        <w:r>
          <w:rPr>
            <w:noProof/>
            <w:webHidden/>
          </w:rPr>
          <w:instrText xml:space="preserve"> PAGEREF _Toc463469963 \h </w:instrText>
        </w:r>
        <w:r>
          <w:rPr>
            <w:noProof/>
            <w:webHidden/>
          </w:rPr>
        </w:r>
        <w:r>
          <w:rPr>
            <w:noProof/>
            <w:webHidden/>
          </w:rPr>
          <w:fldChar w:fldCharType="separate"/>
        </w:r>
        <w:r>
          <w:rPr>
            <w:noProof/>
            <w:webHidden/>
          </w:rPr>
          <w:t>186</w:t>
        </w:r>
        <w:r>
          <w:rPr>
            <w:noProof/>
            <w:webHidden/>
          </w:rPr>
          <w:fldChar w:fldCharType="end"/>
        </w:r>
      </w:hyperlink>
    </w:p>
    <w:p w14:paraId="3CBC65F5" w14:textId="5BB1B32A" w:rsidR="001C6946" w:rsidRDefault="001C6946">
      <w:pPr>
        <w:pStyle w:val="TOC2"/>
        <w:rPr>
          <w:rFonts w:asciiTheme="minorHAnsi" w:eastAsiaTheme="minorEastAsia" w:hAnsiTheme="minorHAnsi" w:cstheme="minorBidi"/>
          <w:noProof/>
          <w:sz w:val="22"/>
          <w:szCs w:val="22"/>
        </w:rPr>
      </w:pPr>
      <w:hyperlink w:anchor="_Toc463469964" w:history="1">
        <w:r w:rsidRPr="00971E6F">
          <w:rPr>
            <w:rStyle w:val="Hyperlink"/>
            <w:noProof/>
          </w:rPr>
          <w:t>10.3</w:t>
        </w:r>
        <w:r>
          <w:rPr>
            <w:rFonts w:asciiTheme="minorHAnsi" w:eastAsiaTheme="minorEastAsia" w:hAnsiTheme="minorHAnsi" w:cstheme="minorBidi"/>
            <w:noProof/>
            <w:sz w:val="22"/>
            <w:szCs w:val="22"/>
          </w:rPr>
          <w:tab/>
        </w:r>
        <w:r w:rsidRPr="00971E6F">
          <w:rPr>
            <w:rStyle w:val="Hyperlink"/>
            <w:noProof/>
          </w:rPr>
          <w:t>Class Annotation value mapping</w:t>
        </w:r>
        <w:r>
          <w:rPr>
            <w:noProof/>
            <w:webHidden/>
          </w:rPr>
          <w:tab/>
        </w:r>
        <w:r>
          <w:rPr>
            <w:noProof/>
            <w:webHidden/>
          </w:rPr>
          <w:fldChar w:fldCharType="begin"/>
        </w:r>
        <w:r>
          <w:rPr>
            <w:noProof/>
            <w:webHidden/>
          </w:rPr>
          <w:instrText xml:space="preserve"> PAGEREF _Toc463469964 \h </w:instrText>
        </w:r>
        <w:r>
          <w:rPr>
            <w:noProof/>
            <w:webHidden/>
          </w:rPr>
        </w:r>
        <w:r>
          <w:rPr>
            <w:noProof/>
            <w:webHidden/>
          </w:rPr>
          <w:fldChar w:fldCharType="separate"/>
        </w:r>
        <w:r>
          <w:rPr>
            <w:noProof/>
            <w:webHidden/>
          </w:rPr>
          <w:t>186</w:t>
        </w:r>
        <w:r>
          <w:rPr>
            <w:noProof/>
            <w:webHidden/>
          </w:rPr>
          <w:fldChar w:fldCharType="end"/>
        </w:r>
      </w:hyperlink>
    </w:p>
    <w:p w14:paraId="22A03435" w14:textId="558445ED" w:rsidR="001C6946" w:rsidRDefault="001C6946">
      <w:pPr>
        <w:pStyle w:val="TOC2"/>
        <w:rPr>
          <w:rFonts w:asciiTheme="minorHAnsi" w:eastAsiaTheme="minorEastAsia" w:hAnsiTheme="minorHAnsi" w:cstheme="minorBidi"/>
          <w:noProof/>
          <w:sz w:val="22"/>
          <w:szCs w:val="22"/>
        </w:rPr>
      </w:pPr>
      <w:hyperlink w:anchor="_Toc463469965" w:history="1">
        <w:r w:rsidRPr="00971E6F">
          <w:rPr>
            <w:rStyle w:val="Hyperlink"/>
            <w:noProof/>
          </w:rPr>
          <w:t>10.4</w:t>
        </w:r>
        <w:r>
          <w:rPr>
            <w:rFonts w:asciiTheme="minorHAnsi" w:eastAsiaTheme="minorEastAsia" w:hAnsiTheme="minorHAnsi" w:cstheme="minorBidi"/>
            <w:noProof/>
            <w:sz w:val="22"/>
            <w:szCs w:val="22"/>
          </w:rPr>
          <w:tab/>
        </w:r>
        <w:r w:rsidRPr="00971E6F">
          <w:rPr>
            <w:rStyle w:val="Hyperlink"/>
            <w:noProof/>
          </w:rPr>
          <w:t>Class Association mapping</w:t>
        </w:r>
        <w:r>
          <w:rPr>
            <w:noProof/>
            <w:webHidden/>
          </w:rPr>
          <w:tab/>
        </w:r>
        <w:r>
          <w:rPr>
            <w:noProof/>
            <w:webHidden/>
          </w:rPr>
          <w:fldChar w:fldCharType="begin"/>
        </w:r>
        <w:r>
          <w:rPr>
            <w:noProof/>
            <w:webHidden/>
          </w:rPr>
          <w:instrText xml:space="preserve"> PAGEREF _Toc463469965 \h </w:instrText>
        </w:r>
        <w:r>
          <w:rPr>
            <w:noProof/>
            <w:webHidden/>
          </w:rPr>
        </w:r>
        <w:r>
          <w:rPr>
            <w:noProof/>
            <w:webHidden/>
          </w:rPr>
          <w:fldChar w:fldCharType="separate"/>
        </w:r>
        <w:r>
          <w:rPr>
            <w:noProof/>
            <w:webHidden/>
          </w:rPr>
          <w:t>187</w:t>
        </w:r>
        <w:r>
          <w:rPr>
            <w:noProof/>
            <w:webHidden/>
          </w:rPr>
          <w:fldChar w:fldCharType="end"/>
        </w:r>
      </w:hyperlink>
    </w:p>
    <w:p w14:paraId="76FFA4AD" w14:textId="032AFFBE" w:rsidR="001C6946" w:rsidRDefault="001C6946">
      <w:pPr>
        <w:pStyle w:val="TOC2"/>
        <w:rPr>
          <w:rFonts w:asciiTheme="minorHAnsi" w:eastAsiaTheme="minorEastAsia" w:hAnsiTheme="minorHAnsi" w:cstheme="minorBidi"/>
          <w:noProof/>
          <w:sz w:val="22"/>
          <w:szCs w:val="22"/>
        </w:rPr>
      </w:pPr>
      <w:hyperlink w:anchor="_Toc463469966" w:history="1">
        <w:r w:rsidRPr="00971E6F">
          <w:rPr>
            <w:rStyle w:val="Hyperlink"/>
            <w:noProof/>
          </w:rPr>
          <w:t>10.5</w:t>
        </w:r>
        <w:r>
          <w:rPr>
            <w:rFonts w:asciiTheme="minorHAnsi" w:eastAsiaTheme="minorEastAsia" w:hAnsiTheme="minorHAnsi" w:cstheme="minorBidi"/>
            <w:noProof/>
            <w:sz w:val="22"/>
            <w:szCs w:val="22"/>
          </w:rPr>
          <w:tab/>
        </w:r>
        <w:r w:rsidRPr="00971E6F">
          <w:rPr>
            <w:rStyle w:val="Hyperlink"/>
            <w:noProof/>
          </w:rPr>
          <w:t>Class Class mapping</w:t>
        </w:r>
        <w:r>
          <w:rPr>
            <w:noProof/>
            <w:webHidden/>
          </w:rPr>
          <w:tab/>
        </w:r>
        <w:r>
          <w:rPr>
            <w:noProof/>
            <w:webHidden/>
          </w:rPr>
          <w:fldChar w:fldCharType="begin"/>
        </w:r>
        <w:r>
          <w:rPr>
            <w:noProof/>
            <w:webHidden/>
          </w:rPr>
          <w:instrText xml:space="preserve"> PAGEREF _Toc463469966 \h </w:instrText>
        </w:r>
        <w:r>
          <w:rPr>
            <w:noProof/>
            <w:webHidden/>
          </w:rPr>
        </w:r>
        <w:r>
          <w:rPr>
            <w:noProof/>
            <w:webHidden/>
          </w:rPr>
          <w:fldChar w:fldCharType="separate"/>
        </w:r>
        <w:r>
          <w:rPr>
            <w:noProof/>
            <w:webHidden/>
          </w:rPr>
          <w:t>187</w:t>
        </w:r>
        <w:r>
          <w:rPr>
            <w:noProof/>
            <w:webHidden/>
          </w:rPr>
          <w:fldChar w:fldCharType="end"/>
        </w:r>
      </w:hyperlink>
    </w:p>
    <w:p w14:paraId="485D6F5E" w14:textId="59FDF94D" w:rsidR="001C6946" w:rsidRDefault="001C6946">
      <w:pPr>
        <w:pStyle w:val="TOC2"/>
        <w:rPr>
          <w:rFonts w:asciiTheme="minorHAnsi" w:eastAsiaTheme="minorEastAsia" w:hAnsiTheme="minorHAnsi" w:cstheme="minorBidi"/>
          <w:noProof/>
          <w:sz w:val="22"/>
          <w:szCs w:val="22"/>
        </w:rPr>
      </w:pPr>
      <w:hyperlink w:anchor="_Toc463469967" w:history="1">
        <w:r w:rsidRPr="00971E6F">
          <w:rPr>
            <w:rStyle w:val="Hyperlink"/>
            <w:noProof/>
          </w:rPr>
          <w:t>10.6</w:t>
        </w:r>
        <w:r>
          <w:rPr>
            <w:rFonts w:asciiTheme="minorHAnsi" w:eastAsiaTheme="minorEastAsia" w:hAnsiTheme="minorHAnsi" w:cstheme="minorBidi"/>
            <w:noProof/>
            <w:sz w:val="22"/>
            <w:szCs w:val="22"/>
          </w:rPr>
          <w:tab/>
        </w:r>
        <w:r w:rsidRPr="00971E6F">
          <w:rPr>
            <w:rStyle w:val="Hyperlink"/>
            <w:noProof/>
          </w:rPr>
          <w:t>Class Class property mapping</w:t>
        </w:r>
        <w:r>
          <w:rPr>
            <w:noProof/>
            <w:webHidden/>
          </w:rPr>
          <w:tab/>
        </w:r>
        <w:r>
          <w:rPr>
            <w:noProof/>
            <w:webHidden/>
          </w:rPr>
          <w:fldChar w:fldCharType="begin"/>
        </w:r>
        <w:r>
          <w:rPr>
            <w:noProof/>
            <w:webHidden/>
          </w:rPr>
          <w:instrText xml:space="preserve"> PAGEREF _Toc463469967 \h </w:instrText>
        </w:r>
        <w:r>
          <w:rPr>
            <w:noProof/>
            <w:webHidden/>
          </w:rPr>
        </w:r>
        <w:r>
          <w:rPr>
            <w:noProof/>
            <w:webHidden/>
          </w:rPr>
          <w:fldChar w:fldCharType="separate"/>
        </w:r>
        <w:r>
          <w:rPr>
            <w:noProof/>
            <w:webHidden/>
          </w:rPr>
          <w:t>188</w:t>
        </w:r>
        <w:r>
          <w:rPr>
            <w:noProof/>
            <w:webHidden/>
          </w:rPr>
          <w:fldChar w:fldCharType="end"/>
        </w:r>
      </w:hyperlink>
    </w:p>
    <w:p w14:paraId="43863FFE" w14:textId="0577907A" w:rsidR="001C6946" w:rsidRDefault="001C6946">
      <w:pPr>
        <w:pStyle w:val="TOC2"/>
        <w:rPr>
          <w:rFonts w:asciiTheme="minorHAnsi" w:eastAsiaTheme="minorEastAsia" w:hAnsiTheme="minorHAnsi" w:cstheme="minorBidi"/>
          <w:noProof/>
          <w:sz w:val="22"/>
          <w:szCs w:val="22"/>
        </w:rPr>
      </w:pPr>
      <w:hyperlink w:anchor="_Toc463469968" w:history="1">
        <w:r w:rsidRPr="00971E6F">
          <w:rPr>
            <w:rStyle w:val="Hyperlink"/>
            <w:noProof/>
          </w:rPr>
          <w:t>10.7</w:t>
        </w:r>
        <w:r>
          <w:rPr>
            <w:rFonts w:asciiTheme="minorHAnsi" w:eastAsiaTheme="minorEastAsia" w:hAnsiTheme="minorHAnsi" w:cstheme="minorBidi"/>
            <w:noProof/>
            <w:sz w:val="22"/>
            <w:szCs w:val="22"/>
          </w:rPr>
          <w:tab/>
        </w:r>
        <w:r w:rsidRPr="00971E6F">
          <w:rPr>
            <w:rStyle w:val="Hyperlink"/>
            <w:noProof/>
          </w:rPr>
          <w:t>Class Containment mapping</w:t>
        </w:r>
        <w:r>
          <w:rPr>
            <w:noProof/>
            <w:webHidden/>
          </w:rPr>
          <w:tab/>
        </w:r>
        <w:r>
          <w:rPr>
            <w:noProof/>
            <w:webHidden/>
          </w:rPr>
          <w:fldChar w:fldCharType="begin"/>
        </w:r>
        <w:r>
          <w:rPr>
            <w:noProof/>
            <w:webHidden/>
          </w:rPr>
          <w:instrText xml:space="preserve"> PAGEREF _Toc463469968 \h </w:instrText>
        </w:r>
        <w:r>
          <w:rPr>
            <w:noProof/>
            <w:webHidden/>
          </w:rPr>
        </w:r>
        <w:r>
          <w:rPr>
            <w:noProof/>
            <w:webHidden/>
          </w:rPr>
          <w:fldChar w:fldCharType="separate"/>
        </w:r>
        <w:r>
          <w:rPr>
            <w:noProof/>
            <w:webHidden/>
          </w:rPr>
          <w:t>189</w:t>
        </w:r>
        <w:r>
          <w:rPr>
            <w:noProof/>
            <w:webHidden/>
          </w:rPr>
          <w:fldChar w:fldCharType="end"/>
        </w:r>
      </w:hyperlink>
    </w:p>
    <w:p w14:paraId="1051BAC2" w14:textId="24C45870" w:rsidR="001C6946" w:rsidRDefault="001C6946">
      <w:pPr>
        <w:pStyle w:val="TOC2"/>
        <w:rPr>
          <w:rFonts w:asciiTheme="minorHAnsi" w:eastAsiaTheme="minorEastAsia" w:hAnsiTheme="minorHAnsi" w:cstheme="minorBidi"/>
          <w:noProof/>
          <w:sz w:val="22"/>
          <w:szCs w:val="22"/>
        </w:rPr>
      </w:pPr>
      <w:hyperlink w:anchor="_Toc463469969" w:history="1">
        <w:r w:rsidRPr="00971E6F">
          <w:rPr>
            <w:rStyle w:val="Hyperlink"/>
            <w:noProof/>
          </w:rPr>
          <w:t>10.8</w:t>
        </w:r>
        <w:r>
          <w:rPr>
            <w:rFonts w:asciiTheme="minorHAnsi" w:eastAsiaTheme="minorEastAsia" w:hAnsiTheme="minorHAnsi" w:cstheme="minorBidi"/>
            <w:noProof/>
            <w:sz w:val="22"/>
            <w:szCs w:val="22"/>
          </w:rPr>
          <w:tab/>
        </w:r>
        <w:r w:rsidRPr="00971E6F">
          <w:rPr>
            <w:rStyle w:val="Hyperlink"/>
            <w:noProof/>
          </w:rPr>
          <w:t>Class Enumeration mapping</w:t>
        </w:r>
        <w:r>
          <w:rPr>
            <w:noProof/>
            <w:webHidden/>
          </w:rPr>
          <w:tab/>
        </w:r>
        <w:r>
          <w:rPr>
            <w:noProof/>
            <w:webHidden/>
          </w:rPr>
          <w:fldChar w:fldCharType="begin"/>
        </w:r>
        <w:r>
          <w:rPr>
            <w:noProof/>
            <w:webHidden/>
          </w:rPr>
          <w:instrText xml:space="preserve"> PAGEREF _Toc463469969 \h </w:instrText>
        </w:r>
        <w:r>
          <w:rPr>
            <w:noProof/>
            <w:webHidden/>
          </w:rPr>
        </w:r>
        <w:r>
          <w:rPr>
            <w:noProof/>
            <w:webHidden/>
          </w:rPr>
          <w:fldChar w:fldCharType="separate"/>
        </w:r>
        <w:r>
          <w:rPr>
            <w:noProof/>
            <w:webHidden/>
          </w:rPr>
          <w:t>189</w:t>
        </w:r>
        <w:r>
          <w:rPr>
            <w:noProof/>
            <w:webHidden/>
          </w:rPr>
          <w:fldChar w:fldCharType="end"/>
        </w:r>
      </w:hyperlink>
    </w:p>
    <w:p w14:paraId="2A7662E5" w14:textId="28C4E813" w:rsidR="001C6946" w:rsidRDefault="001C6946">
      <w:pPr>
        <w:pStyle w:val="TOC2"/>
        <w:rPr>
          <w:rFonts w:asciiTheme="minorHAnsi" w:eastAsiaTheme="minorEastAsia" w:hAnsiTheme="minorHAnsi" w:cstheme="minorBidi"/>
          <w:noProof/>
          <w:sz w:val="22"/>
          <w:szCs w:val="22"/>
        </w:rPr>
      </w:pPr>
      <w:hyperlink w:anchor="_Toc463469970" w:history="1">
        <w:r w:rsidRPr="00971E6F">
          <w:rPr>
            <w:rStyle w:val="Hyperlink"/>
            <w:noProof/>
          </w:rPr>
          <w:t>10.9</w:t>
        </w:r>
        <w:r>
          <w:rPr>
            <w:rFonts w:asciiTheme="minorHAnsi" w:eastAsiaTheme="minorEastAsia" w:hAnsiTheme="minorHAnsi" w:cstheme="minorBidi"/>
            <w:noProof/>
            <w:sz w:val="22"/>
            <w:szCs w:val="22"/>
          </w:rPr>
          <w:tab/>
        </w:r>
        <w:r w:rsidRPr="00971E6F">
          <w:rPr>
            <w:rStyle w:val="Hyperlink"/>
            <w:noProof/>
          </w:rPr>
          <w:t>Class Equivalent property chain mapping</w:t>
        </w:r>
        <w:r>
          <w:rPr>
            <w:noProof/>
            <w:webHidden/>
          </w:rPr>
          <w:tab/>
        </w:r>
        <w:r>
          <w:rPr>
            <w:noProof/>
            <w:webHidden/>
          </w:rPr>
          <w:fldChar w:fldCharType="begin"/>
        </w:r>
        <w:r>
          <w:rPr>
            <w:noProof/>
            <w:webHidden/>
          </w:rPr>
          <w:instrText xml:space="preserve"> PAGEREF _Toc463469970 \h </w:instrText>
        </w:r>
        <w:r>
          <w:rPr>
            <w:noProof/>
            <w:webHidden/>
          </w:rPr>
        </w:r>
        <w:r>
          <w:rPr>
            <w:noProof/>
            <w:webHidden/>
          </w:rPr>
          <w:fldChar w:fldCharType="separate"/>
        </w:r>
        <w:r>
          <w:rPr>
            <w:noProof/>
            <w:webHidden/>
          </w:rPr>
          <w:t>190</w:t>
        </w:r>
        <w:r>
          <w:rPr>
            <w:noProof/>
            <w:webHidden/>
          </w:rPr>
          <w:fldChar w:fldCharType="end"/>
        </w:r>
      </w:hyperlink>
    </w:p>
    <w:p w14:paraId="1ABCAA6F" w14:textId="30C9DA49" w:rsidR="001C6946" w:rsidRDefault="001C6946">
      <w:pPr>
        <w:pStyle w:val="TOC2"/>
        <w:rPr>
          <w:rFonts w:asciiTheme="minorHAnsi" w:eastAsiaTheme="minorEastAsia" w:hAnsiTheme="minorHAnsi" w:cstheme="minorBidi"/>
          <w:noProof/>
          <w:sz w:val="22"/>
          <w:szCs w:val="22"/>
        </w:rPr>
      </w:pPr>
      <w:hyperlink w:anchor="_Toc463469971" w:history="1">
        <w:r w:rsidRPr="00971E6F">
          <w:rPr>
            <w:rStyle w:val="Hyperlink"/>
            <w:noProof/>
          </w:rPr>
          <w:t>10.10</w:t>
        </w:r>
        <w:r>
          <w:rPr>
            <w:rFonts w:asciiTheme="minorHAnsi" w:eastAsiaTheme="minorEastAsia" w:hAnsiTheme="minorHAnsi" w:cstheme="minorBidi"/>
            <w:noProof/>
            <w:sz w:val="22"/>
            <w:szCs w:val="22"/>
          </w:rPr>
          <w:tab/>
        </w:r>
        <w:r w:rsidRPr="00971E6F">
          <w:rPr>
            <w:rStyle w:val="Hyperlink"/>
            <w:noProof/>
          </w:rPr>
          <w:t>Class Equivalent property mapping</w:t>
        </w:r>
        <w:r>
          <w:rPr>
            <w:noProof/>
            <w:webHidden/>
          </w:rPr>
          <w:tab/>
        </w:r>
        <w:r>
          <w:rPr>
            <w:noProof/>
            <w:webHidden/>
          </w:rPr>
          <w:fldChar w:fldCharType="begin"/>
        </w:r>
        <w:r>
          <w:rPr>
            <w:noProof/>
            <w:webHidden/>
          </w:rPr>
          <w:instrText xml:space="preserve"> PAGEREF _Toc463469971 \h </w:instrText>
        </w:r>
        <w:r>
          <w:rPr>
            <w:noProof/>
            <w:webHidden/>
          </w:rPr>
        </w:r>
        <w:r>
          <w:rPr>
            <w:noProof/>
            <w:webHidden/>
          </w:rPr>
          <w:fldChar w:fldCharType="separate"/>
        </w:r>
        <w:r>
          <w:rPr>
            <w:noProof/>
            <w:webHidden/>
          </w:rPr>
          <w:t>190</w:t>
        </w:r>
        <w:r>
          <w:rPr>
            <w:noProof/>
            <w:webHidden/>
          </w:rPr>
          <w:fldChar w:fldCharType="end"/>
        </w:r>
      </w:hyperlink>
    </w:p>
    <w:p w14:paraId="52E3237D" w14:textId="1305E33A" w:rsidR="001C6946" w:rsidRDefault="001C6946">
      <w:pPr>
        <w:pStyle w:val="TOC2"/>
        <w:rPr>
          <w:rFonts w:asciiTheme="minorHAnsi" w:eastAsiaTheme="minorEastAsia" w:hAnsiTheme="minorHAnsi" w:cstheme="minorBidi"/>
          <w:noProof/>
          <w:sz w:val="22"/>
          <w:szCs w:val="22"/>
        </w:rPr>
      </w:pPr>
      <w:hyperlink w:anchor="_Toc463469972" w:history="1">
        <w:r w:rsidRPr="00971E6F">
          <w:rPr>
            <w:rStyle w:val="Hyperlink"/>
            <w:noProof/>
          </w:rPr>
          <w:t>10.11</w:t>
        </w:r>
        <w:r>
          <w:rPr>
            <w:rFonts w:asciiTheme="minorHAnsi" w:eastAsiaTheme="minorEastAsia" w:hAnsiTheme="minorHAnsi" w:cstheme="minorBidi"/>
            <w:noProof/>
            <w:sz w:val="22"/>
            <w:szCs w:val="22"/>
          </w:rPr>
          <w:tab/>
        </w:r>
        <w:r w:rsidRPr="00971E6F">
          <w:rPr>
            <w:rStyle w:val="Hyperlink"/>
            <w:noProof/>
          </w:rPr>
          <w:t>Class Equivalent with mapping</w:t>
        </w:r>
        <w:r>
          <w:rPr>
            <w:noProof/>
            <w:webHidden/>
          </w:rPr>
          <w:tab/>
        </w:r>
        <w:r>
          <w:rPr>
            <w:noProof/>
            <w:webHidden/>
          </w:rPr>
          <w:fldChar w:fldCharType="begin"/>
        </w:r>
        <w:r>
          <w:rPr>
            <w:noProof/>
            <w:webHidden/>
          </w:rPr>
          <w:instrText xml:space="preserve"> PAGEREF _Toc463469972 \h </w:instrText>
        </w:r>
        <w:r>
          <w:rPr>
            <w:noProof/>
            <w:webHidden/>
          </w:rPr>
        </w:r>
        <w:r>
          <w:rPr>
            <w:noProof/>
            <w:webHidden/>
          </w:rPr>
          <w:fldChar w:fldCharType="separate"/>
        </w:r>
        <w:r>
          <w:rPr>
            <w:noProof/>
            <w:webHidden/>
          </w:rPr>
          <w:t>191</w:t>
        </w:r>
        <w:r>
          <w:rPr>
            <w:noProof/>
            <w:webHidden/>
          </w:rPr>
          <w:fldChar w:fldCharType="end"/>
        </w:r>
      </w:hyperlink>
    </w:p>
    <w:p w14:paraId="6ED550F8" w14:textId="58E1C3D3" w:rsidR="001C6946" w:rsidRDefault="001C6946">
      <w:pPr>
        <w:pStyle w:val="TOC2"/>
        <w:rPr>
          <w:rFonts w:asciiTheme="minorHAnsi" w:eastAsiaTheme="minorEastAsia" w:hAnsiTheme="minorHAnsi" w:cstheme="minorBidi"/>
          <w:noProof/>
          <w:sz w:val="22"/>
          <w:szCs w:val="22"/>
        </w:rPr>
      </w:pPr>
      <w:hyperlink w:anchor="_Toc463469973" w:history="1">
        <w:r w:rsidRPr="00971E6F">
          <w:rPr>
            <w:rStyle w:val="Hyperlink"/>
            <w:noProof/>
          </w:rPr>
          <w:t>10.12</w:t>
        </w:r>
        <w:r>
          <w:rPr>
            <w:rFonts w:asciiTheme="minorHAnsi" w:eastAsiaTheme="minorEastAsia" w:hAnsiTheme="minorHAnsi" w:cstheme="minorBidi"/>
            <w:noProof/>
            <w:sz w:val="22"/>
            <w:szCs w:val="22"/>
          </w:rPr>
          <w:tab/>
        </w:r>
        <w:r w:rsidRPr="00971E6F">
          <w:rPr>
            <w:rStyle w:val="Hyperlink"/>
            <w:noProof/>
          </w:rPr>
          <w:t>Class Generalization mapping</w:t>
        </w:r>
        <w:r>
          <w:rPr>
            <w:noProof/>
            <w:webHidden/>
          </w:rPr>
          <w:tab/>
        </w:r>
        <w:r>
          <w:rPr>
            <w:noProof/>
            <w:webHidden/>
          </w:rPr>
          <w:fldChar w:fldCharType="begin"/>
        </w:r>
        <w:r>
          <w:rPr>
            <w:noProof/>
            <w:webHidden/>
          </w:rPr>
          <w:instrText xml:space="preserve"> PAGEREF _Toc463469973 \h </w:instrText>
        </w:r>
        <w:r>
          <w:rPr>
            <w:noProof/>
            <w:webHidden/>
          </w:rPr>
        </w:r>
        <w:r>
          <w:rPr>
            <w:noProof/>
            <w:webHidden/>
          </w:rPr>
          <w:fldChar w:fldCharType="separate"/>
        </w:r>
        <w:r>
          <w:rPr>
            <w:noProof/>
            <w:webHidden/>
          </w:rPr>
          <w:t>191</w:t>
        </w:r>
        <w:r>
          <w:rPr>
            <w:noProof/>
            <w:webHidden/>
          </w:rPr>
          <w:fldChar w:fldCharType="end"/>
        </w:r>
      </w:hyperlink>
    </w:p>
    <w:p w14:paraId="08901CC7" w14:textId="7C449150" w:rsidR="001C6946" w:rsidRDefault="001C6946">
      <w:pPr>
        <w:pStyle w:val="TOC2"/>
        <w:rPr>
          <w:rFonts w:asciiTheme="minorHAnsi" w:eastAsiaTheme="minorEastAsia" w:hAnsiTheme="minorHAnsi" w:cstheme="minorBidi"/>
          <w:noProof/>
          <w:sz w:val="22"/>
          <w:szCs w:val="22"/>
        </w:rPr>
      </w:pPr>
      <w:hyperlink w:anchor="_Toc463469974" w:history="1">
        <w:r w:rsidRPr="00971E6F">
          <w:rPr>
            <w:rStyle w:val="Hyperlink"/>
            <w:noProof/>
          </w:rPr>
          <w:t>10.13</w:t>
        </w:r>
        <w:r>
          <w:rPr>
            <w:rFonts w:asciiTheme="minorHAnsi" w:eastAsiaTheme="minorEastAsia" w:hAnsiTheme="minorHAnsi" w:cstheme="minorBidi"/>
            <w:noProof/>
            <w:sz w:val="22"/>
            <w:szCs w:val="22"/>
          </w:rPr>
          <w:tab/>
        </w:r>
        <w:r w:rsidRPr="00971E6F">
          <w:rPr>
            <w:rStyle w:val="Hyperlink"/>
            <w:noProof/>
          </w:rPr>
          <w:t>Class Generalization set covering mapping</w:t>
        </w:r>
        <w:r>
          <w:rPr>
            <w:noProof/>
            <w:webHidden/>
          </w:rPr>
          <w:tab/>
        </w:r>
        <w:r>
          <w:rPr>
            <w:noProof/>
            <w:webHidden/>
          </w:rPr>
          <w:fldChar w:fldCharType="begin"/>
        </w:r>
        <w:r>
          <w:rPr>
            <w:noProof/>
            <w:webHidden/>
          </w:rPr>
          <w:instrText xml:space="preserve"> PAGEREF _Toc463469974 \h </w:instrText>
        </w:r>
        <w:r>
          <w:rPr>
            <w:noProof/>
            <w:webHidden/>
          </w:rPr>
        </w:r>
        <w:r>
          <w:rPr>
            <w:noProof/>
            <w:webHidden/>
          </w:rPr>
          <w:fldChar w:fldCharType="separate"/>
        </w:r>
        <w:r>
          <w:rPr>
            <w:noProof/>
            <w:webHidden/>
          </w:rPr>
          <w:t>193</w:t>
        </w:r>
        <w:r>
          <w:rPr>
            <w:noProof/>
            <w:webHidden/>
          </w:rPr>
          <w:fldChar w:fldCharType="end"/>
        </w:r>
      </w:hyperlink>
    </w:p>
    <w:p w14:paraId="1BACBA50" w14:textId="5F967546" w:rsidR="001C6946" w:rsidRDefault="001C6946">
      <w:pPr>
        <w:pStyle w:val="TOC2"/>
        <w:rPr>
          <w:rFonts w:asciiTheme="minorHAnsi" w:eastAsiaTheme="minorEastAsia" w:hAnsiTheme="minorHAnsi" w:cstheme="minorBidi"/>
          <w:noProof/>
          <w:sz w:val="22"/>
          <w:szCs w:val="22"/>
        </w:rPr>
      </w:pPr>
      <w:hyperlink w:anchor="_Toc463469975" w:history="1">
        <w:r w:rsidRPr="00971E6F">
          <w:rPr>
            <w:rStyle w:val="Hyperlink"/>
            <w:noProof/>
          </w:rPr>
          <w:t>10.14</w:t>
        </w:r>
        <w:r>
          <w:rPr>
            <w:rFonts w:asciiTheme="minorHAnsi" w:eastAsiaTheme="minorEastAsia" w:hAnsiTheme="minorHAnsi" w:cstheme="minorBidi"/>
            <w:noProof/>
            <w:sz w:val="22"/>
            <w:szCs w:val="22"/>
          </w:rPr>
          <w:tab/>
        </w:r>
        <w:r w:rsidRPr="00971E6F">
          <w:rPr>
            <w:rStyle w:val="Hyperlink"/>
            <w:noProof/>
          </w:rPr>
          <w:t>Class Generalization set disjoint mapping</w:t>
        </w:r>
        <w:r>
          <w:rPr>
            <w:noProof/>
            <w:webHidden/>
          </w:rPr>
          <w:tab/>
        </w:r>
        <w:r>
          <w:rPr>
            <w:noProof/>
            <w:webHidden/>
          </w:rPr>
          <w:fldChar w:fldCharType="begin"/>
        </w:r>
        <w:r>
          <w:rPr>
            <w:noProof/>
            <w:webHidden/>
          </w:rPr>
          <w:instrText xml:space="preserve"> PAGEREF _Toc463469975 \h </w:instrText>
        </w:r>
        <w:r>
          <w:rPr>
            <w:noProof/>
            <w:webHidden/>
          </w:rPr>
        </w:r>
        <w:r>
          <w:rPr>
            <w:noProof/>
            <w:webHidden/>
          </w:rPr>
          <w:fldChar w:fldCharType="separate"/>
        </w:r>
        <w:r>
          <w:rPr>
            <w:noProof/>
            <w:webHidden/>
          </w:rPr>
          <w:t>194</w:t>
        </w:r>
        <w:r>
          <w:rPr>
            <w:noProof/>
            <w:webHidden/>
          </w:rPr>
          <w:fldChar w:fldCharType="end"/>
        </w:r>
      </w:hyperlink>
    </w:p>
    <w:p w14:paraId="4C74557F" w14:textId="502F6EAA" w:rsidR="001C6946" w:rsidRDefault="001C6946">
      <w:pPr>
        <w:pStyle w:val="TOC2"/>
        <w:rPr>
          <w:rFonts w:asciiTheme="minorHAnsi" w:eastAsiaTheme="minorEastAsia" w:hAnsiTheme="minorHAnsi" w:cstheme="minorBidi"/>
          <w:noProof/>
          <w:sz w:val="22"/>
          <w:szCs w:val="22"/>
        </w:rPr>
      </w:pPr>
      <w:hyperlink w:anchor="_Toc463469976" w:history="1">
        <w:r w:rsidRPr="00971E6F">
          <w:rPr>
            <w:rStyle w:val="Hyperlink"/>
            <w:noProof/>
          </w:rPr>
          <w:t>10.15</w:t>
        </w:r>
        <w:r>
          <w:rPr>
            <w:rFonts w:asciiTheme="minorHAnsi" w:eastAsiaTheme="minorEastAsia" w:hAnsiTheme="minorHAnsi" w:cstheme="minorBidi"/>
            <w:noProof/>
            <w:sz w:val="22"/>
            <w:szCs w:val="22"/>
          </w:rPr>
          <w:tab/>
        </w:r>
        <w:r w:rsidRPr="00971E6F">
          <w:rPr>
            <w:rStyle w:val="Hyperlink"/>
            <w:noProof/>
          </w:rPr>
          <w:t>Class Is in context mapping</w:t>
        </w:r>
        <w:r>
          <w:rPr>
            <w:noProof/>
            <w:webHidden/>
          </w:rPr>
          <w:tab/>
        </w:r>
        <w:r>
          <w:rPr>
            <w:noProof/>
            <w:webHidden/>
          </w:rPr>
          <w:fldChar w:fldCharType="begin"/>
        </w:r>
        <w:r>
          <w:rPr>
            <w:noProof/>
            <w:webHidden/>
          </w:rPr>
          <w:instrText xml:space="preserve"> PAGEREF _Toc463469976 \h </w:instrText>
        </w:r>
        <w:r>
          <w:rPr>
            <w:noProof/>
            <w:webHidden/>
          </w:rPr>
        </w:r>
        <w:r>
          <w:rPr>
            <w:noProof/>
            <w:webHidden/>
          </w:rPr>
          <w:fldChar w:fldCharType="separate"/>
        </w:r>
        <w:r>
          <w:rPr>
            <w:noProof/>
            <w:webHidden/>
          </w:rPr>
          <w:t>195</w:t>
        </w:r>
        <w:r>
          <w:rPr>
            <w:noProof/>
            <w:webHidden/>
          </w:rPr>
          <w:fldChar w:fldCharType="end"/>
        </w:r>
      </w:hyperlink>
    </w:p>
    <w:p w14:paraId="2600B916" w14:textId="1211D3B3" w:rsidR="001C6946" w:rsidRDefault="001C6946">
      <w:pPr>
        <w:pStyle w:val="TOC2"/>
        <w:rPr>
          <w:rFonts w:asciiTheme="minorHAnsi" w:eastAsiaTheme="minorEastAsia" w:hAnsiTheme="minorHAnsi" w:cstheme="minorBidi"/>
          <w:noProof/>
          <w:sz w:val="22"/>
          <w:szCs w:val="22"/>
        </w:rPr>
      </w:pPr>
      <w:hyperlink w:anchor="_Toc463469977" w:history="1">
        <w:r w:rsidRPr="00971E6F">
          <w:rPr>
            <w:rStyle w:val="Hyperlink"/>
            <w:noProof/>
          </w:rPr>
          <w:t>10.16</w:t>
        </w:r>
        <w:r>
          <w:rPr>
            <w:rFonts w:asciiTheme="minorHAnsi" w:eastAsiaTheme="minorEastAsia" w:hAnsiTheme="minorHAnsi" w:cstheme="minorBidi"/>
            <w:noProof/>
            <w:sz w:val="22"/>
            <w:szCs w:val="22"/>
          </w:rPr>
          <w:tab/>
        </w:r>
        <w:r w:rsidRPr="00971E6F">
          <w:rPr>
            <w:rStyle w:val="Hyperlink"/>
            <w:noProof/>
          </w:rPr>
          <w:t>Class Mapping rule mapping</w:t>
        </w:r>
        <w:r>
          <w:rPr>
            <w:noProof/>
            <w:webHidden/>
          </w:rPr>
          <w:tab/>
        </w:r>
        <w:r>
          <w:rPr>
            <w:noProof/>
            <w:webHidden/>
          </w:rPr>
          <w:fldChar w:fldCharType="begin"/>
        </w:r>
        <w:r>
          <w:rPr>
            <w:noProof/>
            <w:webHidden/>
          </w:rPr>
          <w:instrText xml:space="preserve"> PAGEREF _Toc463469977 \h </w:instrText>
        </w:r>
        <w:r>
          <w:rPr>
            <w:noProof/>
            <w:webHidden/>
          </w:rPr>
        </w:r>
        <w:r>
          <w:rPr>
            <w:noProof/>
            <w:webHidden/>
          </w:rPr>
          <w:fldChar w:fldCharType="separate"/>
        </w:r>
        <w:r>
          <w:rPr>
            <w:noProof/>
            <w:webHidden/>
          </w:rPr>
          <w:t>195</w:t>
        </w:r>
        <w:r>
          <w:rPr>
            <w:noProof/>
            <w:webHidden/>
          </w:rPr>
          <w:fldChar w:fldCharType="end"/>
        </w:r>
      </w:hyperlink>
    </w:p>
    <w:p w14:paraId="04C95391" w14:textId="102A84B9" w:rsidR="001C6946" w:rsidRDefault="001C6946">
      <w:pPr>
        <w:pStyle w:val="TOC2"/>
        <w:rPr>
          <w:rFonts w:asciiTheme="minorHAnsi" w:eastAsiaTheme="minorEastAsia" w:hAnsiTheme="minorHAnsi" w:cstheme="minorBidi"/>
          <w:noProof/>
          <w:sz w:val="22"/>
          <w:szCs w:val="22"/>
        </w:rPr>
      </w:pPr>
      <w:hyperlink w:anchor="_Toc463469978" w:history="1">
        <w:r w:rsidRPr="00971E6F">
          <w:rPr>
            <w:rStyle w:val="Hyperlink"/>
            <w:noProof/>
          </w:rPr>
          <w:t>10.17</w:t>
        </w:r>
        <w:r>
          <w:rPr>
            <w:rFonts w:asciiTheme="minorHAnsi" w:eastAsiaTheme="minorEastAsia" w:hAnsiTheme="minorHAnsi" w:cstheme="minorBidi"/>
            <w:noProof/>
            <w:sz w:val="22"/>
            <w:szCs w:val="22"/>
          </w:rPr>
          <w:tab/>
        </w:r>
        <w:r w:rsidRPr="00971E6F">
          <w:rPr>
            <w:rStyle w:val="Hyperlink"/>
            <w:noProof/>
          </w:rPr>
          <w:t>Class Named element Mapping</w:t>
        </w:r>
        <w:r>
          <w:rPr>
            <w:noProof/>
            <w:webHidden/>
          </w:rPr>
          <w:tab/>
        </w:r>
        <w:r>
          <w:rPr>
            <w:noProof/>
            <w:webHidden/>
          </w:rPr>
          <w:fldChar w:fldCharType="begin"/>
        </w:r>
        <w:r>
          <w:rPr>
            <w:noProof/>
            <w:webHidden/>
          </w:rPr>
          <w:instrText xml:space="preserve"> PAGEREF _Toc463469978 \h </w:instrText>
        </w:r>
        <w:r>
          <w:rPr>
            <w:noProof/>
            <w:webHidden/>
          </w:rPr>
        </w:r>
        <w:r>
          <w:rPr>
            <w:noProof/>
            <w:webHidden/>
          </w:rPr>
          <w:fldChar w:fldCharType="separate"/>
        </w:r>
        <w:r>
          <w:rPr>
            <w:noProof/>
            <w:webHidden/>
          </w:rPr>
          <w:t>196</w:t>
        </w:r>
        <w:r>
          <w:rPr>
            <w:noProof/>
            <w:webHidden/>
          </w:rPr>
          <w:fldChar w:fldCharType="end"/>
        </w:r>
      </w:hyperlink>
    </w:p>
    <w:p w14:paraId="3A979B99" w14:textId="11567278" w:rsidR="001C6946" w:rsidRDefault="001C6946">
      <w:pPr>
        <w:pStyle w:val="TOC2"/>
        <w:rPr>
          <w:rFonts w:asciiTheme="minorHAnsi" w:eastAsiaTheme="minorEastAsia" w:hAnsiTheme="minorHAnsi" w:cstheme="minorBidi"/>
          <w:noProof/>
          <w:sz w:val="22"/>
          <w:szCs w:val="22"/>
        </w:rPr>
      </w:pPr>
      <w:hyperlink w:anchor="_Toc463469979" w:history="1">
        <w:r w:rsidRPr="00971E6F">
          <w:rPr>
            <w:rStyle w:val="Hyperlink"/>
            <w:noProof/>
          </w:rPr>
          <w:t>10.18</w:t>
        </w:r>
        <w:r>
          <w:rPr>
            <w:rFonts w:asciiTheme="minorHAnsi" w:eastAsiaTheme="minorEastAsia" w:hAnsiTheme="minorHAnsi" w:cstheme="minorBidi"/>
            <w:noProof/>
            <w:sz w:val="22"/>
            <w:szCs w:val="22"/>
          </w:rPr>
          <w:tab/>
        </w:r>
        <w:r w:rsidRPr="00971E6F">
          <w:rPr>
            <w:rStyle w:val="Hyperlink"/>
            <w:noProof/>
          </w:rPr>
          <w:t>Class Pattern property mapping</w:t>
        </w:r>
        <w:r>
          <w:rPr>
            <w:noProof/>
            <w:webHidden/>
          </w:rPr>
          <w:tab/>
        </w:r>
        <w:r>
          <w:rPr>
            <w:noProof/>
            <w:webHidden/>
          </w:rPr>
          <w:fldChar w:fldCharType="begin"/>
        </w:r>
        <w:r>
          <w:rPr>
            <w:noProof/>
            <w:webHidden/>
          </w:rPr>
          <w:instrText xml:space="preserve"> PAGEREF _Toc463469979 \h </w:instrText>
        </w:r>
        <w:r>
          <w:rPr>
            <w:noProof/>
            <w:webHidden/>
          </w:rPr>
        </w:r>
        <w:r>
          <w:rPr>
            <w:noProof/>
            <w:webHidden/>
          </w:rPr>
          <w:fldChar w:fldCharType="separate"/>
        </w:r>
        <w:r>
          <w:rPr>
            <w:noProof/>
            <w:webHidden/>
          </w:rPr>
          <w:t>197</w:t>
        </w:r>
        <w:r>
          <w:rPr>
            <w:noProof/>
            <w:webHidden/>
          </w:rPr>
          <w:fldChar w:fldCharType="end"/>
        </w:r>
      </w:hyperlink>
    </w:p>
    <w:p w14:paraId="6538FFB7" w14:textId="39DF699A" w:rsidR="001C6946" w:rsidRDefault="001C6946">
      <w:pPr>
        <w:pStyle w:val="TOC2"/>
        <w:rPr>
          <w:rFonts w:asciiTheme="minorHAnsi" w:eastAsiaTheme="minorEastAsia" w:hAnsiTheme="minorHAnsi" w:cstheme="minorBidi"/>
          <w:noProof/>
          <w:sz w:val="22"/>
          <w:szCs w:val="22"/>
        </w:rPr>
      </w:pPr>
      <w:hyperlink w:anchor="_Toc463469980" w:history="1">
        <w:r w:rsidRPr="00971E6F">
          <w:rPr>
            <w:rStyle w:val="Hyperlink"/>
            <w:noProof/>
          </w:rPr>
          <w:t>10.19</w:t>
        </w:r>
        <w:r>
          <w:rPr>
            <w:rFonts w:asciiTheme="minorHAnsi" w:eastAsiaTheme="minorEastAsia" w:hAnsiTheme="minorHAnsi" w:cstheme="minorBidi"/>
            <w:noProof/>
            <w:sz w:val="22"/>
            <w:szCs w:val="22"/>
          </w:rPr>
          <w:tab/>
        </w:r>
        <w:r w:rsidRPr="00971E6F">
          <w:rPr>
            <w:rStyle w:val="Hyperlink"/>
            <w:noProof/>
          </w:rPr>
          <w:t>Class Property hierarchy mapping</w:t>
        </w:r>
        <w:r>
          <w:rPr>
            <w:noProof/>
            <w:webHidden/>
          </w:rPr>
          <w:tab/>
        </w:r>
        <w:r>
          <w:rPr>
            <w:noProof/>
            <w:webHidden/>
          </w:rPr>
          <w:fldChar w:fldCharType="begin"/>
        </w:r>
        <w:r>
          <w:rPr>
            <w:noProof/>
            <w:webHidden/>
          </w:rPr>
          <w:instrText xml:space="preserve"> PAGEREF _Toc463469980 \h </w:instrText>
        </w:r>
        <w:r>
          <w:rPr>
            <w:noProof/>
            <w:webHidden/>
          </w:rPr>
        </w:r>
        <w:r>
          <w:rPr>
            <w:noProof/>
            <w:webHidden/>
          </w:rPr>
          <w:fldChar w:fldCharType="separate"/>
        </w:r>
        <w:r>
          <w:rPr>
            <w:noProof/>
            <w:webHidden/>
          </w:rPr>
          <w:t>198</w:t>
        </w:r>
        <w:r>
          <w:rPr>
            <w:noProof/>
            <w:webHidden/>
          </w:rPr>
          <w:fldChar w:fldCharType="end"/>
        </w:r>
      </w:hyperlink>
    </w:p>
    <w:p w14:paraId="56B70617" w14:textId="3DB4DF6E" w:rsidR="001C6946" w:rsidRDefault="001C6946">
      <w:pPr>
        <w:pStyle w:val="TOC2"/>
        <w:rPr>
          <w:rFonts w:asciiTheme="minorHAnsi" w:eastAsiaTheme="minorEastAsia" w:hAnsiTheme="minorHAnsi" w:cstheme="minorBidi"/>
          <w:noProof/>
          <w:sz w:val="22"/>
          <w:szCs w:val="22"/>
        </w:rPr>
      </w:pPr>
      <w:hyperlink w:anchor="_Toc463469981" w:history="1">
        <w:r w:rsidRPr="00971E6F">
          <w:rPr>
            <w:rStyle w:val="Hyperlink"/>
            <w:noProof/>
          </w:rPr>
          <w:t>10.20</w:t>
        </w:r>
        <w:r>
          <w:rPr>
            <w:rFonts w:asciiTheme="minorHAnsi" w:eastAsiaTheme="minorEastAsia" w:hAnsiTheme="minorHAnsi" w:cstheme="minorBidi"/>
            <w:noProof/>
            <w:sz w:val="22"/>
            <w:szCs w:val="22"/>
          </w:rPr>
          <w:tab/>
        </w:r>
        <w:r w:rsidRPr="00971E6F">
          <w:rPr>
            <w:rStyle w:val="Hyperlink"/>
            <w:noProof/>
          </w:rPr>
          <w:t>Class Synonym mapping</w:t>
        </w:r>
        <w:r>
          <w:rPr>
            <w:noProof/>
            <w:webHidden/>
          </w:rPr>
          <w:tab/>
        </w:r>
        <w:r>
          <w:rPr>
            <w:noProof/>
            <w:webHidden/>
          </w:rPr>
          <w:fldChar w:fldCharType="begin"/>
        </w:r>
        <w:r>
          <w:rPr>
            <w:noProof/>
            <w:webHidden/>
          </w:rPr>
          <w:instrText xml:space="preserve"> PAGEREF _Toc463469981 \h </w:instrText>
        </w:r>
        <w:r>
          <w:rPr>
            <w:noProof/>
            <w:webHidden/>
          </w:rPr>
        </w:r>
        <w:r>
          <w:rPr>
            <w:noProof/>
            <w:webHidden/>
          </w:rPr>
          <w:fldChar w:fldCharType="separate"/>
        </w:r>
        <w:r>
          <w:rPr>
            <w:noProof/>
            <w:webHidden/>
          </w:rPr>
          <w:t>199</w:t>
        </w:r>
        <w:r>
          <w:rPr>
            <w:noProof/>
            <w:webHidden/>
          </w:rPr>
          <w:fldChar w:fldCharType="end"/>
        </w:r>
      </w:hyperlink>
    </w:p>
    <w:p w14:paraId="46718ECD" w14:textId="0E84504D" w:rsidR="001C6946" w:rsidRDefault="001C6946">
      <w:pPr>
        <w:pStyle w:val="TOC1"/>
        <w:tabs>
          <w:tab w:val="left" w:pos="1512"/>
        </w:tabs>
        <w:rPr>
          <w:rFonts w:asciiTheme="minorHAnsi" w:eastAsiaTheme="minorEastAsia" w:hAnsiTheme="minorHAnsi" w:cstheme="minorBidi"/>
          <w:noProof/>
          <w:sz w:val="22"/>
          <w:szCs w:val="22"/>
        </w:rPr>
      </w:pPr>
      <w:hyperlink w:anchor="_Toc463469982" w:history="1">
        <w:r w:rsidRPr="00971E6F">
          <w:rPr>
            <w:rStyle w:val="Hyperlink"/>
            <w:noProof/>
          </w:rPr>
          <w:t>11</w:t>
        </w:r>
        <w:r>
          <w:rPr>
            <w:rFonts w:asciiTheme="minorHAnsi" w:eastAsiaTheme="minorEastAsia" w:hAnsiTheme="minorHAnsi" w:cstheme="minorBidi"/>
            <w:noProof/>
            <w:sz w:val="22"/>
            <w:szCs w:val="22"/>
          </w:rPr>
          <w:tab/>
        </w:r>
        <w:r w:rsidRPr="00971E6F">
          <w:rPr>
            <w:rStyle w:val="Hyperlink"/>
            <w:noProof/>
          </w:rPr>
          <w:t>Concept Index</w:t>
        </w:r>
        <w:r>
          <w:rPr>
            <w:noProof/>
            <w:webHidden/>
          </w:rPr>
          <w:tab/>
        </w:r>
        <w:r>
          <w:rPr>
            <w:noProof/>
            <w:webHidden/>
          </w:rPr>
          <w:fldChar w:fldCharType="begin"/>
        </w:r>
        <w:r>
          <w:rPr>
            <w:noProof/>
            <w:webHidden/>
          </w:rPr>
          <w:instrText xml:space="preserve"> PAGEREF _Toc463469982 \h </w:instrText>
        </w:r>
        <w:r>
          <w:rPr>
            <w:noProof/>
            <w:webHidden/>
          </w:rPr>
        </w:r>
        <w:r>
          <w:rPr>
            <w:noProof/>
            <w:webHidden/>
          </w:rPr>
          <w:fldChar w:fldCharType="separate"/>
        </w:r>
        <w:r>
          <w:rPr>
            <w:noProof/>
            <w:webHidden/>
          </w:rPr>
          <w:t>200</w:t>
        </w:r>
        <w:r>
          <w:rPr>
            <w:noProof/>
            <w:webHidden/>
          </w:rPr>
          <w:fldChar w:fldCharType="end"/>
        </w:r>
      </w:hyperlink>
    </w:p>
    <w:p w14:paraId="383C8956" w14:textId="3FFE61F7"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8"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3" w:name="_Toc390856411"/>
      <w:bookmarkStart w:id="4" w:name="_Ref402607272"/>
      <w:bookmarkStart w:id="5" w:name="_Toc403051738"/>
      <w:r>
        <w:br w:type="page"/>
      </w:r>
      <w:bookmarkStart w:id="6" w:name="_Toc411794368"/>
      <w:bookmarkStart w:id="7" w:name="_Ref412810015"/>
      <w:bookmarkStart w:id="8" w:name="_Ref412810033"/>
      <w:bookmarkStart w:id="9" w:name="_Toc450313276"/>
      <w:bookmarkStart w:id="10" w:name="_Toc463469587"/>
      <w:r w:rsidRPr="00C16511">
        <w:lastRenderedPageBreak/>
        <w:t>Submission</w:t>
      </w:r>
      <w:r w:rsidRPr="001D307D">
        <w:t>-related material</w:t>
      </w:r>
      <w:bookmarkEnd w:id="3"/>
      <w:bookmarkEnd w:id="4"/>
      <w:bookmarkEnd w:id="5"/>
      <w:bookmarkEnd w:id="6"/>
      <w:bookmarkEnd w:id="7"/>
      <w:bookmarkEnd w:id="8"/>
      <w:bookmarkEnd w:id="9"/>
      <w:bookmarkEnd w:id="10"/>
    </w:p>
    <w:p w14:paraId="30784201" w14:textId="77777777" w:rsidR="00BF1650" w:rsidRDefault="00BF1650" w:rsidP="009E3707">
      <w:pPr>
        <w:pStyle w:val="Heading2"/>
        <w:numPr>
          <w:ilvl w:val="1"/>
          <w:numId w:val="16"/>
        </w:numPr>
      </w:pPr>
      <w:bookmarkStart w:id="11" w:name="_Toc309153104"/>
      <w:bookmarkStart w:id="12" w:name="_Toc390856412"/>
      <w:bookmarkStart w:id="13" w:name="_Toc403051739"/>
      <w:bookmarkStart w:id="14" w:name="_Toc411794369"/>
      <w:bookmarkStart w:id="15" w:name="_Toc450313277"/>
      <w:bookmarkStart w:id="16" w:name="_Toc463469588"/>
      <w:r>
        <w:t xml:space="preserve">Submission </w:t>
      </w:r>
      <w:bookmarkEnd w:id="11"/>
      <w:r>
        <w:t>Introduction</w:t>
      </w:r>
      <w:bookmarkEnd w:id="12"/>
      <w:bookmarkEnd w:id="13"/>
      <w:bookmarkEnd w:id="14"/>
      <w:bookmarkEnd w:id="15"/>
      <w:bookmarkEnd w:id="16"/>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7" w:name="_Toc309153106"/>
      <w:bookmarkStart w:id="18" w:name="_Toc390856413"/>
      <w:bookmarkStart w:id="19" w:name="_Toc403051740"/>
      <w:bookmarkStart w:id="20" w:name="_Toc411794370"/>
      <w:bookmarkStart w:id="21" w:name="_Toc450313278"/>
      <w:bookmarkStart w:id="22" w:name="_Toc463469589"/>
      <w:r>
        <w:t>Submission Team</w:t>
      </w:r>
      <w:bookmarkEnd w:id="17"/>
      <w:bookmarkEnd w:id="18"/>
      <w:bookmarkEnd w:id="19"/>
      <w:bookmarkEnd w:id="20"/>
      <w:bookmarkEnd w:id="21"/>
      <w:bookmarkEnd w:id="22"/>
    </w:p>
    <w:p w14:paraId="7936570B" w14:textId="77777777" w:rsidR="00BF1650" w:rsidRDefault="00BF1650" w:rsidP="009E3707">
      <w:pPr>
        <w:pStyle w:val="Heading3"/>
        <w:numPr>
          <w:ilvl w:val="2"/>
          <w:numId w:val="16"/>
        </w:numPr>
        <w:spacing w:after="120"/>
      </w:pPr>
      <w:bookmarkStart w:id="23" w:name="_Toc390856414"/>
      <w:bookmarkStart w:id="24" w:name="_Toc403051741"/>
      <w:bookmarkStart w:id="25" w:name="_Toc411794371"/>
      <w:bookmarkStart w:id="26" w:name="_Toc450313279"/>
      <w:bookmarkStart w:id="27" w:name="_Toc463469590"/>
      <w:r>
        <w:t>Submitters</w:t>
      </w:r>
      <w:bookmarkEnd w:id="23"/>
      <w:bookmarkEnd w:id="24"/>
      <w:bookmarkEnd w:id="25"/>
      <w:bookmarkEnd w:id="26"/>
      <w:bookmarkEnd w:id="27"/>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8" w:author="Jim Logan" w:date="2016-06-10T17:32:00Z">
        <w:r w:rsidDel="00A50536">
          <w:delText>Nomagic</w:delText>
        </w:r>
      </w:del>
      <w:ins w:id="29"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30" w:name="_Toc390856416"/>
      <w:bookmarkStart w:id="31" w:name="_Toc403051742"/>
      <w:bookmarkStart w:id="32" w:name="_Toc411794372"/>
      <w:bookmarkStart w:id="33" w:name="_Toc450313280"/>
      <w:bookmarkStart w:id="34" w:name="_Toc463469591"/>
      <w:r>
        <w:t>Contributors</w:t>
      </w:r>
      <w:bookmarkEnd w:id="30"/>
      <w:bookmarkEnd w:id="31"/>
      <w:bookmarkEnd w:id="32"/>
      <w:r>
        <w:t xml:space="preserve"> &amp; Supporters</w:t>
      </w:r>
      <w:bookmarkEnd w:id="33"/>
      <w:bookmarkEnd w:id="34"/>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5" w:name="_Toc411794373"/>
      <w:bookmarkStart w:id="36" w:name="_Toc450313281"/>
      <w:bookmarkStart w:id="37" w:name="_Toc309153107"/>
      <w:bookmarkStart w:id="38" w:name="_Toc390856417"/>
      <w:bookmarkStart w:id="39" w:name="_Toc403051743"/>
      <w:bookmarkStart w:id="40" w:name="_Toc463469592"/>
      <w:r>
        <w:t>Proof of concept</w:t>
      </w:r>
      <w:bookmarkEnd w:id="35"/>
      <w:bookmarkEnd w:id="36"/>
      <w:bookmarkEnd w:id="40"/>
    </w:p>
    <w:p w14:paraId="44E1008D" w14:textId="1445EF50" w:rsidR="00BF1650" w:rsidRPr="00AA5428" w:rsidRDefault="006858F8" w:rsidP="00BF1650">
      <w:pPr>
        <w:pStyle w:val="BodyText"/>
      </w:pPr>
      <w:del w:id="41" w:author="Jim Logan" w:date="2016-08-18T15:43:00Z">
        <w:r>
          <w:delText>Nomagic</w:delText>
        </w:r>
      </w:del>
      <w:ins w:id="42" w:author="Jim Logan" w:date="2016-08-18T15:43:00Z">
        <w:r w:rsidR="00A50536">
          <w:t>No Magic</w:t>
        </w:r>
      </w:ins>
      <w:r>
        <w:t xml:space="preserve"> has a released product implementing most of the SIMF profile and OWL mapping. </w:t>
      </w:r>
      <w:r w:rsidR="00BF1650">
        <w:t xml:space="preserve">Prototype efforts </w:t>
      </w:r>
      <w:r>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43" w:name="_Toc411794374"/>
      <w:bookmarkStart w:id="44" w:name="_Toc450313282"/>
      <w:bookmarkStart w:id="45" w:name="_Toc463469593"/>
      <w:r>
        <w:t>Resolution of Requirements</w:t>
      </w:r>
      <w:bookmarkEnd w:id="37"/>
      <w:bookmarkEnd w:id="38"/>
      <w:bookmarkEnd w:id="39"/>
      <w:bookmarkEnd w:id="43"/>
      <w:bookmarkEnd w:id="44"/>
      <w:bookmarkEnd w:id="45"/>
    </w:p>
    <w:p w14:paraId="350A32B3" w14:textId="77777777" w:rsidR="00BF1650" w:rsidRDefault="00BF1650" w:rsidP="009E3707">
      <w:pPr>
        <w:pStyle w:val="Heading3"/>
        <w:numPr>
          <w:ilvl w:val="2"/>
          <w:numId w:val="16"/>
        </w:numPr>
        <w:spacing w:after="120"/>
      </w:pPr>
      <w:bookmarkStart w:id="46" w:name="_Toc390856418"/>
      <w:bookmarkStart w:id="47" w:name="_Toc403051744"/>
      <w:bookmarkStart w:id="48" w:name="_Toc411794375"/>
      <w:bookmarkStart w:id="49" w:name="_Toc450313283"/>
      <w:bookmarkStart w:id="50" w:name="_Toc463469594"/>
      <w:r>
        <w:t>Mandatory requirements</w:t>
      </w:r>
      <w:bookmarkEnd w:id="46"/>
      <w:bookmarkEnd w:id="47"/>
      <w:bookmarkEnd w:id="48"/>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51"/>
            <w:commentRangeStart w:id="52"/>
            <w:r>
              <w:t>different levels of abstraction</w:t>
            </w:r>
            <w:commentRangeEnd w:id="51"/>
            <w:r w:rsidR="00D07AFE">
              <w:rPr>
                <w:rStyle w:val="CommentReference"/>
                <w:color w:val="auto"/>
              </w:rPr>
              <w:commentReference w:id="51"/>
            </w:r>
            <w:commentRangeEnd w:id="52"/>
            <w:r w:rsidR="0087298F">
              <w:rPr>
                <w:rStyle w:val="CommentReference"/>
                <w:color w:val="auto"/>
              </w:rPr>
              <w:commentReference w:id="52"/>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240A2500" w:rsidR="00107A22" w:rsidRDefault="004B47AC" w:rsidP="00BF1650">
            <w:pPr>
              <w:pStyle w:val="omg-table-body"/>
            </w:pPr>
            <w:r>
              <w:t xml:space="preserve">Capabilities relevant to information federation are included. Modeling of “all rules and laws” is considered </w:t>
            </w:r>
            <w:commentRangeStart w:id="53"/>
            <w:r>
              <w:t>out of our</w:t>
            </w:r>
            <w:r w:rsidR="00822900">
              <w:t xml:space="preserve"> information federation</w:t>
            </w:r>
            <w:r>
              <w:t xml:space="preserve"> scope</w:t>
            </w:r>
            <w:commentRangeEnd w:id="53"/>
            <w:r w:rsidR="007507A0">
              <w:rPr>
                <w:rStyle w:val="CommentReference"/>
                <w:color w:val="auto"/>
              </w:rPr>
              <w:commentReference w:id="53"/>
            </w:r>
            <w:ins w:id="54" w:author="Cory Casanave" w:date="2016-08-18T17:38:00Z">
              <w:r w:rsidR="0087298F">
                <w:t>, but follow-on efforts could address additional concerns</w:t>
              </w:r>
            </w:ins>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41C2DBF2" w:rsidR="004B47AC" w:rsidRDefault="004B47AC" w:rsidP="004B47AC">
            <w:pPr>
              <w:pStyle w:val="omg-table-body"/>
            </w:pPr>
            <w:commentRangeStart w:id="55"/>
            <w:r>
              <w:t>Specific models of compositions</w:t>
            </w:r>
            <w:ins w:id="56" w:author="Cory Casanave" w:date="2016-08-18T17:39:00Z">
              <w:r w:rsidR="0087298F">
                <w:t xml:space="preserve"> as patterns</w:t>
              </w:r>
            </w:ins>
            <w:r>
              <w:t xml:space="preserve"> </w:t>
            </w:r>
            <w:commentRangeEnd w:id="55"/>
            <w:r w:rsidR="007507A0">
              <w:rPr>
                <w:rStyle w:val="CommentReference"/>
                <w:color w:val="auto"/>
              </w:rPr>
              <w:commentReference w:id="55"/>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6F493FA2" w:rsidR="00107A22" w:rsidRDefault="004B47AC" w:rsidP="0087298F">
            <w:pPr>
              <w:pStyle w:val="omg-table-body"/>
            </w:pPr>
            <w:r>
              <w:t xml:space="preserve">Context is a first-class SIMF concept that relates a set of things to </w:t>
            </w:r>
            <w:commentRangeStart w:id="57"/>
            <w:del w:id="58" w:author="Cory Casanave" w:date="2016-08-18T17:39:00Z">
              <w:r w:rsidDel="0087298F">
                <w:delText xml:space="preserve">applicate </w:delText>
              </w:r>
            </w:del>
            <w:commentRangeEnd w:id="57"/>
            <w:ins w:id="59" w:author="Cory Casanave" w:date="2016-08-18T17:39:00Z">
              <w:r w:rsidR="0087298F">
                <w:t xml:space="preserve">applicable </w:t>
              </w:r>
            </w:ins>
            <w:r w:rsidR="007507A0">
              <w:rPr>
                <w:rStyle w:val="CommentReference"/>
                <w:color w:val="auto"/>
              </w:rPr>
              <w:commentReference w:id="57"/>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60"/>
            <w:r>
              <w:t>Patterns are a first-class concept</w:t>
            </w:r>
            <w:commentRangeEnd w:id="60"/>
            <w:r w:rsidR="007507A0">
              <w:rPr>
                <w:rStyle w:val="CommentReference"/>
                <w:color w:val="auto"/>
              </w:rPr>
              <w:commentReference w:id="6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6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lastRenderedPageBreak/>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62"/>
            <w:r>
              <w:t>levels of abstraction</w:t>
            </w:r>
            <w:commentRangeEnd w:id="62"/>
            <w:r w:rsidR="007507A0">
              <w:rPr>
                <w:rStyle w:val="CommentReference"/>
                <w:color w:val="auto"/>
              </w:rPr>
              <w:commentReference w:id="6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63"/>
            <w:commentRangeStart w:id="64"/>
            <w:r w:rsidRPr="004B47AC">
              <w:rPr>
                <w:sz w:val="18"/>
                <w:szCs w:val="18"/>
              </w:rPr>
              <w:t>CDM</w:t>
            </w:r>
            <w:commentRangeEnd w:id="63"/>
            <w:r w:rsidR="007507A0">
              <w:rPr>
                <w:rStyle w:val="CommentReference"/>
                <w:rFonts w:eastAsia="Times New Roman"/>
                <w:lang w:eastAsia="en-US"/>
              </w:rPr>
              <w:commentReference w:id="63"/>
            </w:r>
            <w:commentRangeEnd w:id="64"/>
            <w:r w:rsidR="0087298F">
              <w:rPr>
                <w:rStyle w:val="CommentReference"/>
                <w:rFonts w:eastAsia="Times New Roman"/>
                <w:lang w:eastAsia="en-US"/>
              </w:rPr>
              <w:commentReference w:id="64"/>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65"/>
            <w:commentRangeStart w:id="66"/>
            <w:r>
              <w:t>See response to (b).</w:t>
            </w:r>
            <w:commentRangeEnd w:id="65"/>
            <w:r w:rsidR="00DE77F1">
              <w:rPr>
                <w:rStyle w:val="CommentReference"/>
                <w:color w:val="auto"/>
              </w:rPr>
              <w:commentReference w:id="65"/>
            </w:r>
            <w:commentRangeEnd w:id="66"/>
            <w:r w:rsidR="0087298F">
              <w:rPr>
                <w:rStyle w:val="CommentReference"/>
                <w:color w:val="auto"/>
              </w:rPr>
              <w:commentReference w:id="66"/>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67"/>
            <w:r w:rsidRPr="004B47AC">
              <w:rPr>
                <w:sz w:val="18"/>
                <w:szCs w:val="18"/>
              </w:rPr>
              <w:t>thus allowing for the application of defaults and constraints impacting that concept</w:t>
            </w:r>
            <w:commentRangeEnd w:id="67"/>
            <w:r w:rsidR="00DE77F1">
              <w:rPr>
                <w:rStyle w:val="CommentReference"/>
                <w:rFonts w:eastAsia="Times New Roman"/>
                <w:lang w:eastAsia="en-US"/>
              </w:rPr>
              <w:commentReference w:id="67"/>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w:t>
            </w:r>
            <w:del w:id="68" w:author="Jim Logan" w:date="2016-08-18T15:43:00Z">
              <w:r>
                <w:delText>context</w:delText>
              </w:r>
            </w:del>
            <w:ins w:id="69" w:author="Jim Logan" w:date="2016-08-18T15:43:00Z">
              <w:r>
                <w:t>context</w:t>
              </w:r>
            </w:ins>
            <w:ins w:id="70"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71"/>
            <w:r>
              <w:t>levels of abstraction</w:t>
            </w:r>
            <w:commentRangeEnd w:id="71"/>
            <w:r w:rsidR="00497ADE">
              <w:rPr>
                <w:rStyle w:val="CommentReference"/>
                <w:color w:val="auto"/>
              </w:rPr>
              <w:commentReference w:id="71"/>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lastRenderedPageBreak/>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4DB20E21" w:rsidR="00107A22" w:rsidRDefault="003A4AAF" w:rsidP="0087298F">
            <w:pPr>
              <w:pStyle w:val="omg-table-body"/>
            </w:pPr>
            <w:r>
              <w:t xml:space="preserve">Mapping rules provide for differences in naming and structure. Mapping rules may be defined between compatible semantic theories. </w:t>
            </w:r>
            <w:commentRangeStart w:id="72"/>
            <w:del w:id="73" w:author="Cory Casanave" w:date="2016-08-18T17:44:00Z">
              <w:r w:rsidDel="0087298F">
                <w:delText>The interpretation of</w:delText>
              </w:r>
              <w:commentRangeEnd w:id="72"/>
              <w:r w:rsidR="00497ADE" w:rsidDel="0087298F">
                <w:rPr>
                  <w:rStyle w:val="CommentReference"/>
                  <w:color w:val="auto"/>
                </w:rPr>
                <w:commentReference w:id="72"/>
              </w:r>
              <w:r w:rsidDel="0087298F">
                <w:delText xml:space="preserve"> compatibility of theories is asserted in the mapping rules defined in SIMF models.</w:delText>
              </w:r>
            </w:del>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74"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commentRangeStart w:id="75"/>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76" w:author="Jim Logan" w:date="2016-06-10T18:00:00Z">
              <w:r w:rsidDel="00497ADE">
                <w:delText xml:space="preserve">has </w:delText>
              </w:r>
            </w:del>
            <w:del w:id="77" w:author="Jim Logan" w:date="2016-08-18T15:43:00Z">
              <w:r>
                <w:delText>a</w:delText>
              </w:r>
            </w:del>
            <w:ins w:id="78" w:author="Jim Logan" w:date="2016-06-10T18:00:00Z">
              <w:r w:rsidR="00497ADE">
                <w:t xml:space="preserve">provides </w:t>
              </w:r>
            </w:ins>
            <w:ins w:id="79" w:author="Jim Logan" w:date="2016-08-18T15:43:00Z">
              <w:r>
                <w:t xml:space="preserve">a </w:t>
              </w:r>
            </w:ins>
            <w:ins w:id="80" w:author="Jim Logan" w:date="2016-06-10T17:59:00Z">
              <w:r w:rsidR="00497ADE">
                <w:t xml:space="preserve">formal </w:t>
              </w:r>
            </w:ins>
            <w:r>
              <w:t xml:space="preserve">logical </w:t>
            </w:r>
            <w:del w:id="81" w:author="Jim Logan" w:date="2016-06-10T17:59:00Z">
              <w:r w:rsidDel="00497ADE">
                <w:delText>formulation</w:delText>
              </w:r>
            </w:del>
            <w:del w:id="82" w:author="Jim Logan" w:date="2016-08-18T15:43:00Z">
              <w:r>
                <w:delText>.</w:delText>
              </w:r>
            </w:del>
            <w:ins w:id="83" w:author="Jim Logan" w:date="2016-06-10T17:59:00Z">
              <w:r w:rsidR="00497ADE">
                <w:t>interpretation of the semantics in Common Logic</w:t>
              </w:r>
            </w:ins>
            <w:ins w:id="84" w:author="Jim Logan" w:date="2016-08-18T15:43:00Z">
              <w:r>
                <w:t>.</w:t>
              </w:r>
            </w:ins>
            <w:r w:rsidR="00822900">
              <w:t xml:space="preserve"> As the kernel is also specified in UML, no specific mapping is required.</w:t>
            </w:r>
            <w:commentRangeEnd w:id="75"/>
            <w:r w:rsidR="0087298F">
              <w:rPr>
                <w:rStyle w:val="CommentReference"/>
                <w:color w:val="auto"/>
              </w:rPr>
              <w:commentReference w:id="75"/>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del w:id="85" w:author="Jim Logan" w:date="2016-08-18T15:43:00Z">
              <w:r w:rsidR="00822900">
                <w:delText xml:space="preserve">, </w:delText>
              </w:r>
            </w:del>
            <w:ins w:id="86" w:author="Jim Logan" w:date="2016-06-10T18:00:00Z">
              <w:r w:rsidR="006C2DDC">
                <w:t>.</w:t>
              </w:r>
            </w:ins>
            <w:del w:id="87" w:author="Jim Logan" w:date="2016-06-10T18:00:00Z">
              <w:r w:rsidR="00822900" w:rsidDel="006C2DDC">
                <w:delText>,</w:delText>
              </w:r>
            </w:del>
            <w:ins w:id="88" w:author="Jim Logan" w:date="2016-08-18T15:43:00Z">
              <w:r w:rsidR="00822900">
                <w:t xml:space="preserve"> </w:t>
              </w:r>
            </w:ins>
            <w:ins w:id="89" w:author="Jim Logan" w:date="2016-06-10T18:01:00Z">
              <w:r w:rsidR="006C2DDC">
                <w:t>A</w:t>
              </w:r>
            </w:ins>
            <w:del w:id="90" w:author="Jim Logan" w:date="2016-06-10T18:00:00Z">
              <w:r w:rsidR="00822900" w:rsidDel="006C2DDC">
                <w:delText>a</w:delText>
              </w:r>
            </w:del>
            <w:r w:rsidR="00822900">
              <w:t>s such</w:t>
            </w:r>
            <w:ins w:id="91"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92" w:author="Jim Logan" w:date="2016-06-10T18:02:00Z">
              <w:r w:rsidDel="00FF5292">
                <w:delText xml:space="preserve">against </w:delText>
              </w:r>
            </w:del>
            <w:ins w:id="93"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del w:id="94" w:author="Jim Logan" w:date="2016-08-18T15:43:00Z">
              <w:r w:rsidR="00925D0D">
                <w:delText>.</w:delText>
              </w:r>
            </w:del>
            <w:ins w:id="95" w:author="Jim Logan" w:date="2016-06-10T18:04:00Z">
              <w:r w:rsidR="00FF5292">
                <w:t xml:space="preserve"> </w:t>
              </w:r>
              <w:commentRangeStart w:id="96"/>
              <w:r w:rsidR="00FF5292">
                <w:t>and is grounded in fUML semantics</w:t>
              </w:r>
              <w:r w:rsidR="007F4501">
                <w:t xml:space="preserve">, </w:t>
              </w:r>
            </w:ins>
            <w:commentRangeEnd w:id="96"/>
            <w:r w:rsidR="0087298F">
              <w:rPr>
                <w:rStyle w:val="CommentReference"/>
                <w:color w:val="auto"/>
              </w:rPr>
              <w:commentReference w:id="96"/>
            </w:r>
            <w:ins w:id="97" w:author="Jim Logan" w:date="2016-06-10T18:04:00Z">
              <w:r w:rsidR="007F4501">
                <w:t>which is transitively grounded in Common Logic</w:t>
              </w:r>
            </w:ins>
            <w:ins w:id="98" w:author="Jim Logan" w:date="2016-08-18T15:43:00Z">
              <w:r w:rsidR="00925D0D">
                <w:t>.</w:t>
              </w:r>
            </w:ins>
            <w:r w:rsidR="00925D0D">
              <w:t xml:space="preserve">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99" w:author="Jim Logan" w:date="2016-06-10T18:05:00Z">
              <w:r w:rsidDel="007F4501">
                <w:delText>artifacts</w:delText>
              </w:r>
            </w:del>
            <w:ins w:id="100"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101" w:author="Jim Logan" w:date="2016-06-10T18:06:00Z">
              <w:r w:rsidDel="007F4501">
                <w:delText>as required</w:delText>
              </w:r>
            </w:del>
            <w:ins w:id="102"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103"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103"/>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104" w:name="_Toc390856419"/>
      <w:bookmarkStart w:id="105" w:name="_Toc403051745"/>
      <w:bookmarkStart w:id="106" w:name="_Toc411794376"/>
      <w:bookmarkStart w:id="107" w:name="_Toc450313284"/>
      <w:bookmarkStart w:id="108" w:name="_Toc463469595"/>
      <w:r>
        <w:t>Non-mandatory features</w:t>
      </w:r>
      <w:bookmarkEnd w:id="104"/>
      <w:bookmarkEnd w:id="105"/>
      <w:bookmarkEnd w:id="106"/>
      <w:bookmarkEnd w:id="107"/>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109"/>
            <w:r>
              <w:t>proposals shall describe the fidelity of the profile</w:t>
            </w:r>
            <w:commentRangeEnd w:id="109"/>
            <w:r w:rsidR="00B17532">
              <w:rPr>
                <w:rStyle w:val="CommentReference"/>
                <w:color w:val="auto"/>
              </w:rPr>
              <w:commentReference w:id="109"/>
            </w:r>
            <w:r>
              <w:t xml:space="preserve"> and any information loss between the </w:t>
            </w:r>
            <w:r>
              <w:lastRenderedPageBreak/>
              <w:t>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lastRenderedPageBreak/>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110" w:name="_Toc309153108"/>
      <w:bookmarkStart w:id="111" w:name="_Toc390856420"/>
      <w:bookmarkStart w:id="112" w:name="_Toc403051746"/>
      <w:bookmarkStart w:id="113" w:name="_Toc411794377"/>
      <w:bookmarkStart w:id="114" w:name="_Toc450313285"/>
      <w:bookmarkStart w:id="115" w:name="_Toc463469596"/>
      <w:r>
        <w:t xml:space="preserve">Resolution of Discussion </w:t>
      </w:r>
      <w:bookmarkEnd w:id="110"/>
      <w:r>
        <w:t>Issues</w:t>
      </w:r>
      <w:bookmarkEnd w:id="111"/>
      <w:bookmarkEnd w:id="112"/>
      <w:bookmarkEnd w:id="113"/>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16" w:author="Cory Casanave" w:date="2016-08-18T17: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231"/>
        <w:gridCol w:w="4730"/>
        <w:tblGridChange w:id="117">
          <w:tblGrid>
            <w:gridCol w:w="9961"/>
            <w:gridCol w:w="9961"/>
          </w:tblGrid>
        </w:tblGridChange>
      </w:tblGrid>
      <w:tr w:rsidR="00721F3A" w14:paraId="6E0A631B" w14:textId="1DAF2AB3" w:rsidTr="00721F3A">
        <w:tc>
          <w:tcPr>
            <w:tcW w:w="5231" w:type="dxa"/>
            <w:tcBorders>
              <w:top w:val="single" w:sz="4" w:space="0" w:color="auto"/>
              <w:left w:val="single" w:sz="4" w:space="0" w:color="auto"/>
              <w:bottom w:val="single" w:sz="4" w:space="0" w:color="auto"/>
              <w:right w:val="single" w:sz="4" w:space="0" w:color="auto"/>
            </w:tcBorders>
            <w:shd w:val="clear" w:color="auto" w:fill="auto"/>
            <w:tcPrChange w:id="118" w:author="Cory Casanave" w:date="2016-08-18T17:47:00Z">
              <w:tcPr>
                <w:tcW w:w="9961" w:type="dxa"/>
                <w:tcBorders>
                  <w:top w:val="single" w:sz="4" w:space="0" w:color="auto"/>
                  <w:left w:val="single" w:sz="4" w:space="0" w:color="auto"/>
                  <w:bottom w:val="single" w:sz="4" w:space="0" w:color="auto"/>
                  <w:right w:val="single" w:sz="4" w:space="0" w:color="auto"/>
                </w:tcBorders>
                <w:shd w:val="clear" w:color="auto" w:fill="auto"/>
              </w:tcPr>
            </w:tcPrChange>
          </w:tcPr>
          <w:p w14:paraId="7439F21E" w14:textId="77777777" w:rsidR="00721F3A" w:rsidRPr="002A6045" w:rsidRDefault="00721F3A" w:rsidP="00BF1650">
            <w:pPr>
              <w:pStyle w:val="omg-body"/>
            </w:pPr>
            <w:r w:rsidRPr="009B3C76">
              <w:t>References to and naming of individuals.</w:t>
            </w:r>
          </w:p>
        </w:tc>
        <w:tc>
          <w:tcPr>
            <w:tcW w:w="4730" w:type="dxa"/>
            <w:tcBorders>
              <w:top w:val="single" w:sz="4" w:space="0" w:color="auto"/>
              <w:left w:val="single" w:sz="4" w:space="0" w:color="auto"/>
              <w:bottom w:val="single" w:sz="4" w:space="0" w:color="auto"/>
              <w:right w:val="single" w:sz="4" w:space="0" w:color="auto"/>
            </w:tcBorders>
            <w:tcPrChange w:id="119" w:author="Cory Casanave" w:date="2016-08-18T17:47:00Z">
              <w:tcPr>
                <w:tcW w:w="9961" w:type="dxa"/>
                <w:tcBorders>
                  <w:top w:val="single" w:sz="4" w:space="0" w:color="auto"/>
                  <w:left w:val="single" w:sz="4" w:space="0" w:color="auto"/>
                  <w:bottom w:val="single" w:sz="4" w:space="0" w:color="auto"/>
                  <w:right w:val="single" w:sz="4" w:space="0" w:color="auto"/>
                </w:tcBorders>
              </w:tcPr>
            </w:tcPrChange>
          </w:tcPr>
          <w:p w14:paraId="6405D337" w14:textId="53A5EECD" w:rsidR="00721F3A" w:rsidRPr="009B3C76" w:rsidRDefault="00721F3A" w:rsidP="00BF1650">
            <w:pPr>
              <w:pStyle w:val="omg-body"/>
              <w:rPr>
                <w:ins w:id="120" w:author="Cory Casanave" w:date="2016-08-18T17:47:00Z"/>
              </w:rPr>
            </w:pPr>
            <w:ins w:id="121" w:author="Cory Casanave" w:date="2016-08-18T17:48:00Z">
              <w:r w:rsidRPr="00721F3A">
                <w:t>All SIMF entities may have multiple names and identifiers. This includes individuals as well as types and metadata. Each term is a first-class entity that may be defined in a context independent of the original definition. Context may also be used to cope human languages.</w:t>
              </w:r>
            </w:ins>
          </w:p>
        </w:tc>
      </w:tr>
    </w:tbl>
    <w:p w14:paraId="1F88E68A" w14:textId="308E7431" w:rsidR="001A1D9F" w:rsidRPr="00B53C0F" w:rsidDel="00721F3A" w:rsidRDefault="00B53C0F" w:rsidP="00B53C0F">
      <w:pPr>
        <w:pStyle w:val="omg-body"/>
        <w:rPr>
          <w:del w:id="122" w:author="Cory Casanave" w:date="2016-08-18T17:48:00Z"/>
          <w:shd w:val="clear" w:color="auto" w:fill="FFFFFF"/>
        </w:rPr>
        <w:sectPr w:rsidR="001A1D9F" w:rsidRPr="00B53C0F" w:rsidDel="00721F3A">
          <w:footerReference w:type="even" r:id="rId11"/>
          <w:footerReference w:type="default" r:id="rId12"/>
          <w:type w:val="continuous"/>
          <w:pgSz w:w="11905" w:h="15840"/>
          <w:pgMar w:top="1080" w:right="720" w:bottom="1656" w:left="1440" w:header="720" w:footer="1080" w:gutter="0"/>
          <w:pgNumType w:fmt="lowerRoman"/>
          <w:cols w:space="720"/>
        </w:sectPr>
      </w:pPr>
      <w:commentRangeStart w:id="123"/>
      <w:del w:id="124" w:author="Cory Casanave" w:date="2016-08-18T17:48:00Z">
        <w:r w:rsidDel="00721F3A">
          <w:rPr>
            <w:shd w:val="clear" w:color="auto" w:fill="FFFFFF"/>
          </w:rPr>
          <w:delText>All SIMF entities may have multiple names and identifiers. This includes individuals as well as types and metadata.</w:delText>
        </w:r>
        <w:r w:rsidR="00822900" w:rsidDel="00721F3A">
          <w:rPr>
            <w:shd w:val="clear" w:color="auto" w:fill="FFFFFF"/>
          </w:rPr>
          <w:delText xml:space="preserve"> Each term is a first-class entity that may be defined in a context independent of the original definition.</w:delText>
        </w:r>
        <w:r w:rsidR="00AA1EAC" w:rsidDel="00721F3A">
          <w:rPr>
            <w:shd w:val="clear" w:color="auto" w:fill="FFFFFF"/>
          </w:rPr>
          <w:delText xml:space="preserve"> Context may also be used to cope human languages.</w:delText>
        </w:r>
        <w:commentRangeEnd w:id="123"/>
        <w:r w:rsidR="00F80C35" w:rsidDel="00721F3A">
          <w:rPr>
            <w:rStyle w:val="CommentReference"/>
            <w:color w:val="auto"/>
          </w:rPr>
          <w:commentReference w:id="123"/>
        </w:r>
      </w:del>
    </w:p>
    <w:p w14:paraId="62010CFB" w14:textId="77777777" w:rsidR="001A1D9F" w:rsidRPr="00854FE0" w:rsidRDefault="001A1D9F" w:rsidP="00854FE0">
      <w:pPr>
        <w:pStyle w:val="Heading1"/>
      </w:pPr>
      <w:bookmarkStart w:id="125" w:name="_toc262"/>
      <w:bookmarkStart w:id="126" w:name="_Toc377132287"/>
      <w:bookmarkStart w:id="127" w:name="_Toc463469597"/>
      <w:bookmarkEnd w:id="125"/>
      <w:r w:rsidRPr="00854FE0">
        <w:lastRenderedPageBreak/>
        <w:t>Scope</w:t>
      </w:r>
      <w:bookmarkEnd w:id="126"/>
      <w:bookmarkEnd w:id="127"/>
    </w:p>
    <w:p w14:paraId="5D5BD2A6" w14:textId="77777777" w:rsidR="00C44A10" w:rsidRPr="00AC5CAE" w:rsidRDefault="00C44A10" w:rsidP="00AC5CAE">
      <w:pPr>
        <w:pStyle w:val="Heading2"/>
      </w:pPr>
      <w:bookmarkStart w:id="128" w:name="_Toc377132288"/>
      <w:bookmarkStart w:id="129" w:name="_Toc463469598"/>
      <w:r w:rsidRPr="00AC5CAE">
        <w:t>Business Need</w:t>
      </w:r>
      <w:bookmarkEnd w:id="128"/>
      <w:bookmarkEnd w:id="129"/>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pPr>
        <w:pStyle w:val="Body"/>
        <w:widowControl/>
        <w:numPr>
          <w:ilvl w:val="0"/>
          <w:numId w:val="7"/>
        </w:numPr>
        <w:suppressAutoHyphens w:val="0"/>
        <w:overflowPunct/>
        <w:autoSpaceDE/>
        <w:autoSpaceDN/>
        <w:adjustRightInd/>
        <w:spacing w:before="120" w:line="240" w:lineRule="auto"/>
        <w:jc w:val="both"/>
        <w:textAlignment w:val="auto"/>
        <w:pPrChange w:id="130" w:author="Cory Casanave" w:date="2016-08-18T17:48:00Z">
          <w:pPr>
            <w:pStyle w:val="Body"/>
            <w:widowControl/>
            <w:numPr>
              <w:numId w:val="7"/>
            </w:numPr>
            <w:tabs>
              <w:tab w:val="num" w:pos="720"/>
            </w:tabs>
            <w:suppressAutoHyphens w:val="0"/>
            <w:overflowPunct/>
            <w:autoSpaceDE/>
            <w:autoSpaceDN/>
            <w:adjustRightInd/>
            <w:spacing w:before="120" w:line="280" w:lineRule="exact"/>
            <w:ind w:left="720" w:hanging="360"/>
            <w:jc w:val="both"/>
            <w:textAlignment w:val="auto"/>
          </w:pPr>
        </w:pPrChange>
      </w:pPr>
      <w:commentRangeStart w:id="131"/>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131"/>
      <w:r w:rsidR="003B0AD5">
        <w:rPr>
          <w:rStyle w:val="CommentReference"/>
        </w:rPr>
        <w:commentReference w:id="131"/>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132"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Message Interoperability specification provides some support for the latter, but only limited to </w:t>
      </w:r>
      <w:r>
        <w:lastRenderedPageBreak/>
        <w:t>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2"/>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133"/>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133"/>
      <w:r w:rsidR="003B0AD5">
        <w:rPr>
          <w:rStyle w:val="CommentReference"/>
        </w:rPr>
        <w:commentReference w:id="133"/>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conceptual</w:t>
      </w:r>
      <w:ins w:id="134" w:author="Jim Logan" w:date="2016-08-18T15:43:00Z">
        <w:r w:rsidRPr="00C505AC">
          <w:t xml:space="preserve"> </w:t>
        </w:r>
      </w:ins>
      <w:ins w:id="135" w:author="Jim Logan" w:date="2016-06-11T18:30:00Z">
        <w:r w:rsidR="00947FD1">
          <w:t>domain</w:t>
        </w:r>
      </w:ins>
      <w:ins w:id="136" w:author="Jim Logan" w:date="2016-06-11T18:27:00Z">
        <w:r w:rsidR="00F866F9" w:rsidRPr="00C505AC">
          <w:t xml:space="preserve"> </w:t>
        </w:r>
      </w:ins>
      <w:r w:rsidRPr="00C505AC">
        <w:t>model</w:t>
      </w:r>
      <w:ins w:id="137" w:author="Jim Logan" w:date="2016-06-11T18:27:00Z">
        <w:r w:rsidR="00F866F9">
          <w:t>,</w:t>
        </w:r>
      </w:ins>
      <w:r w:rsidRPr="00C505AC">
        <w:t xml:space="preserve"> </w:t>
      </w:r>
      <w:del w:id="138" w:author="Jim Logan" w:date="2016-06-11T18:27:00Z">
        <w:r w:rsidDel="00F866F9">
          <w:delText xml:space="preserve">abstracting </w:delText>
        </w:r>
      </w:del>
      <w:ins w:id="139"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40"/>
      <w:r w:rsidRPr="00AD1C5A">
        <w:t>BPMN, UML Activities</w:t>
      </w:r>
      <w:commentRangeEnd w:id="140"/>
      <w:r w:rsidR="00947FD1">
        <w:rPr>
          <w:rStyle w:val="CommentReference"/>
        </w:rPr>
        <w:commentReference w:id="140"/>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41" w:name="OLE_LINK1"/>
      <w:bookmarkStart w:id="142" w:name="OLE_LINK2"/>
      <w:r>
        <w:rPr>
          <w:lang w:eastAsia="ar-SA"/>
        </w:rPr>
        <w:t xml:space="preserve"> – </w:t>
      </w:r>
      <w:bookmarkEnd w:id="141"/>
      <w:bookmarkEnd w:id="142"/>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43" w:author="Jim Logan" w:date="2016-06-11T18:32:00Z">
        <w:r w:rsidRPr="00384918" w:rsidDel="00142E4A">
          <w:rPr>
            <w:lang w:eastAsia="ar-SA"/>
          </w:rPr>
          <w:delText xml:space="preserve">application </w:delText>
        </w:r>
      </w:del>
      <w:ins w:id="144"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45" w:name="_Toc377132289"/>
      <w:bookmarkStart w:id="146" w:name="_Ref419628258"/>
      <w:bookmarkStart w:id="147" w:name="_Toc463469599"/>
      <w:r w:rsidRPr="00AC5CAE">
        <w:t>Approach</w:t>
      </w:r>
      <w:bookmarkEnd w:id="145"/>
      <w:bookmarkEnd w:id="146"/>
      <w:bookmarkEnd w:id="147"/>
    </w:p>
    <w:p w14:paraId="0F1B287B" w14:textId="145F97F4"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48"/>
      <w:r>
        <w:t xml:space="preserve">the general </w:t>
      </w:r>
      <w:r>
        <w:lastRenderedPageBreak/>
        <w:t xml:space="preserve">organization of </w:t>
      </w:r>
      <w:del w:id="149" w:author="Cory Casanave" w:date="2016-08-18T17:50:00Z">
        <w:r w:rsidDel="00721F3A">
          <w:delText xml:space="preserve">information </w:delText>
        </w:r>
      </w:del>
      <w:r>
        <w:t>models into conceptual, logical and physical layers</w:t>
      </w:r>
      <w:commentRangeEnd w:id="148"/>
      <w:r w:rsidR="00142E4A">
        <w:rPr>
          <w:rStyle w:val="CommentReference"/>
        </w:rPr>
        <w:commentReference w:id="148"/>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50"/>
      <w:commentRangeStart w:id="151"/>
      <w:r>
        <w:rPr>
          <w:i/>
          <w:lang w:eastAsia="ar-SA"/>
        </w:rPr>
        <w:t>Conceptual Domain Model (CDM</w:t>
      </w:r>
      <w:del w:id="152" w:author="Jim Logan" w:date="2016-08-18T15:43:00Z">
        <w:r>
          <w:rPr>
            <w:i/>
            <w:lang w:eastAsia="ar-SA"/>
          </w:rPr>
          <w:delText>).</w:delText>
        </w:r>
      </w:del>
      <w:ins w:id="153" w:author="Jim Logan" w:date="2016-08-18T15:43:00Z">
        <w:r>
          <w:rPr>
            <w:i/>
            <w:lang w:eastAsia="ar-SA"/>
          </w:rPr>
          <w:t>)</w:t>
        </w:r>
        <w:commentRangeEnd w:id="150"/>
        <w:r w:rsidR="0077044C">
          <w:rPr>
            <w:rStyle w:val="CommentReference"/>
          </w:rPr>
          <w:commentReference w:id="150"/>
        </w:r>
      </w:ins>
      <w:commentRangeEnd w:id="151"/>
      <w:r w:rsidR="00721F3A">
        <w:rPr>
          <w:rStyle w:val="CommentReference"/>
        </w:rPr>
        <w:commentReference w:id="151"/>
      </w:r>
      <w:ins w:id="154" w:author="Jim Logan" w:date="2016-08-18T15:43:00Z">
        <w:r>
          <w:rPr>
            <w:i/>
            <w:lang w:eastAsia="ar-SA"/>
          </w:rPr>
          <w:t>.</w:t>
        </w:r>
      </w:ins>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3"/>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55" w:author="Jim Logan" w:date="2016-06-11T18:14:00Z">
        <w:r w:rsidRPr="00AF2971" w:rsidDel="0077044C">
          <w:delText>abstracting out</w:delText>
        </w:r>
      </w:del>
      <w:ins w:id="156" w:author="Jim Logan" w:date="2016-06-11T18:14:00Z">
        <w:r w:rsidR="0077044C">
          <w:t>making</w:t>
        </w:r>
      </w:ins>
      <w:r w:rsidRPr="00AF2971">
        <w:t xml:space="preserve"> data representation</w:t>
      </w:r>
      <w:r w:rsidR="006C0738">
        <w:t>, viewpoint</w:t>
      </w:r>
      <w:r w:rsidRPr="00AF2971">
        <w:t xml:space="preserve"> and application specific considerations</w:t>
      </w:r>
      <w:del w:id="157" w:author="Jim Logan" w:date="2016-08-18T15:43:00Z">
        <w:r>
          <w:delText>.</w:delText>
        </w:r>
      </w:del>
      <w:ins w:id="158" w:author="Jim Logan" w:date="2016-06-11T18:14:00Z">
        <w:r w:rsidR="0077044C">
          <w:t xml:space="preserve"> separate concerns</w:t>
        </w:r>
      </w:ins>
      <w:ins w:id="159" w:author="Jim Logan" w:date="2016-08-18T15:43:00Z">
        <w:r>
          <w:t>.</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0E8D6CD6" w:rsidR="00C44A10" w:rsidRDefault="00C44A10" w:rsidP="00C44A10">
      <w:pPr>
        <w:pStyle w:val="Body"/>
        <w:ind w:left="720"/>
      </w:pPr>
      <w:r w:rsidRPr="00AF2971">
        <w:t xml:space="preserve">For the purpose of this RFP, conceptual domain modeling is limited to </w:t>
      </w:r>
      <w:commentRangeStart w:id="160"/>
      <w:r w:rsidRPr="00AF2971">
        <w:t xml:space="preserve">modeling </w:t>
      </w:r>
      <w:del w:id="161" w:author="Cory Casanave" w:date="2016-08-18T17:53:00Z">
        <w:r w:rsidRPr="00AF2971" w:rsidDel="00190569">
          <w:delText>the information concerns</w:delText>
        </w:r>
      </w:del>
      <w:ins w:id="162" w:author="Cory Casanave" w:date="2016-08-18T17:53:00Z">
        <w:r w:rsidR="00190569">
          <w:t>terms and concepts</w:t>
        </w:r>
      </w:ins>
      <w:r w:rsidRPr="00AF2971">
        <w:t xml:space="preserve"> </w:t>
      </w:r>
      <w:commentRangeEnd w:id="160"/>
      <w:r w:rsidR="00A600C9">
        <w:rPr>
          <w:rStyle w:val="CommentReference"/>
        </w:rPr>
        <w:commentReference w:id="160"/>
      </w:r>
      <w:r w:rsidRPr="00AF2971">
        <w:t>of a domain</w:t>
      </w:r>
      <w:r w:rsidR="001E6581">
        <w:t xml:space="preserve"> </w:t>
      </w:r>
      <w:ins w:id="163" w:author="Cory Casanave" w:date="2016-08-18T17:53:00Z">
        <w:r w:rsidR="00190569">
          <w:t xml:space="preserve">or set of domain </w:t>
        </w:r>
      </w:ins>
      <w:r w:rsidR="001E6581">
        <w:t xml:space="preserve">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64" w:author="Jim Logan" w:date="2016-06-11T18:37:00Z">
        <w:r w:rsidR="00A600C9">
          <w:rPr>
            <w:lang w:eastAsia="ar-SA"/>
          </w:rPr>
          <w:t>-</w:t>
        </w:r>
      </w:ins>
      <w:del w:id="165"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66" w:author="Jim Logan" w:date="2016-06-11T18:38:00Z">
        <w:r w:rsidR="00425D38" w:rsidDel="00A600C9">
          <w:rPr>
            <w:lang w:eastAsia="ar-SA"/>
          </w:rPr>
          <w:delText>I</w:delText>
        </w:r>
      </w:del>
      <w:ins w:id="167" w:author="Jim Logan" w:date="2016-06-11T18:38:00Z">
        <w:r w:rsidR="00A600C9">
          <w:rPr>
            <w:lang w:eastAsia="ar-SA"/>
          </w:rPr>
          <w:t>A</w:t>
        </w:r>
      </w:ins>
      <w:r w:rsidR="00425D38">
        <w:rPr>
          <w:lang w:eastAsia="ar-SA"/>
        </w:rPr>
        <w:t xml:space="preserve"> LIM may impose more structure </w:t>
      </w:r>
      <w:del w:id="168" w:author="Jim Logan" w:date="2016-08-18T15:43:00Z">
        <w:r w:rsidR="00425D38">
          <w:rPr>
            <w:lang w:eastAsia="ar-SA"/>
          </w:rPr>
          <w:delText>that</w:delText>
        </w:r>
      </w:del>
      <w:ins w:id="169" w:author="Jim Logan" w:date="2016-08-18T15:43:00Z">
        <w:r w:rsidR="00425D38">
          <w:rPr>
            <w:lang w:eastAsia="ar-SA"/>
          </w:rPr>
          <w:t>tha</w:t>
        </w:r>
      </w:ins>
      <w:ins w:id="170" w:author="Jim Logan" w:date="2016-06-11T18:38:00Z">
        <w:r w:rsidR="00A600C9">
          <w:rPr>
            <w:lang w:eastAsia="ar-SA"/>
          </w:rPr>
          <w:t>n a</w:t>
        </w:r>
      </w:ins>
      <w:del w:id="171" w:author="Jim Logan" w:date="2016-06-11T18:38:00Z">
        <w:r w:rsidR="00425D38" w:rsidDel="00A600C9">
          <w:rPr>
            <w:lang w:eastAsia="ar-SA"/>
          </w:rPr>
          <w:delText>t</w:delText>
        </w:r>
      </w:del>
      <w:r w:rsidR="00425D38">
        <w:rPr>
          <w:lang w:eastAsia="ar-SA"/>
        </w:rPr>
        <w:t xml:space="preserve"> CDM</w:t>
      </w:r>
      <w:ins w:id="172" w:author="Jim Logan" w:date="2016-06-11T18:39:00Z">
        <w:r w:rsidR="00A600C9">
          <w:rPr>
            <w:lang w:eastAsia="ar-SA"/>
          </w:rPr>
          <w:t>. F</w:t>
        </w:r>
      </w:ins>
      <w:del w:id="173" w:author="Jim Logan" w:date="2016-06-11T18:39:00Z">
        <w:r w:rsidR="00425D38" w:rsidDel="00A600C9">
          <w:rPr>
            <w:lang w:eastAsia="ar-SA"/>
          </w:rPr>
          <w:delText xml:space="preserve"> in that f</w:delText>
        </w:r>
      </w:del>
      <w:r w:rsidR="00425D38">
        <w:rPr>
          <w:lang w:eastAsia="ar-SA"/>
        </w:rPr>
        <w:t>or a particular purpose</w:t>
      </w:r>
      <w:ins w:id="174"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75"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76"/>
      <w:r>
        <w:t>a</w:t>
      </w:r>
      <w:r w:rsidRPr="00E023D1">
        <w:t xml:space="preserve"> database </w:t>
      </w:r>
      <w:commentRangeEnd w:id="176"/>
      <w:r w:rsidR="00C852C7">
        <w:rPr>
          <w:rStyle w:val="CommentReference"/>
          <w:rFonts w:ascii="Times New Roman" w:hAnsi="Times New Roman" w:cs="Times New Roman"/>
          <w:lang w:bidi="ar-SA"/>
        </w:rPr>
        <w:commentReference w:id="176"/>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77"/>
      <w:r w:rsidRPr="009811F0">
        <w:rPr>
          <w:i/>
          <w:lang w:eastAsia="ar-SA"/>
        </w:rPr>
        <w:t xml:space="preserve">Relation </w:t>
      </w:r>
      <w:commentRangeEnd w:id="177"/>
      <w:r w:rsidR="00F03FE6">
        <w:rPr>
          <w:rStyle w:val="CommentReference"/>
          <w:rFonts w:ascii="Times New Roman" w:hAnsi="Times New Roman" w:cs="Times New Roman"/>
          <w:lang w:bidi="ar-SA"/>
        </w:rPr>
        <w:commentReference w:id="177"/>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78"/>
      <w:r>
        <w:rPr>
          <w:lang w:eastAsia="ar-SA"/>
        </w:rPr>
        <w:t xml:space="preserve">a connection between different sets of elements </w:t>
      </w:r>
      <w:commentRangeEnd w:id="178"/>
      <w:r w:rsidR="00F03FE6">
        <w:rPr>
          <w:rStyle w:val="CommentReference"/>
          <w:rFonts w:ascii="Times New Roman" w:hAnsi="Times New Roman" w:cs="Times New Roman"/>
          <w:lang w:bidi="ar-SA"/>
        </w:rPr>
        <w:commentReference w:id="178"/>
      </w:r>
      <w:r>
        <w:rPr>
          <w:lang w:eastAsia="ar-SA"/>
        </w:rPr>
        <w:t xml:space="preserve">in the same or different models. This connection may be between models </w:t>
      </w:r>
      <w:del w:id="179" w:author="Jim Logan" w:date="2016-06-12T19:48:00Z">
        <w:r w:rsidDel="00F03FE6">
          <w:rPr>
            <w:lang w:eastAsia="ar-SA"/>
          </w:rPr>
          <w:delText xml:space="preserve">across </w:delText>
        </w:r>
      </w:del>
      <w:ins w:id="180"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81" w:author="Jim Logan" w:date="2016-06-12T19:48:00Z">
        <w:r w:rsidR="00F03FE6">
          <w:rPr>
            <w:lang w:eastAsia="ar-SA"/>
          </w:rPr>
          <w:t>,</w:t>
        </w:r>
      </w:ins>
      <w:r>
        <w:rPr>
          <w:lang w:eastAsia="ar-SA"/>
        </w:rPr>
        <w:t xml:space="preserve"> wider effort</w:t>
      </w:r>
      <w:ins w:id="182"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83"/>
      <w:del w:id="184" w:author="Jim Logan" w:date="2016-06-12T19:49:00Z">
        <w:r w:rsidRPr="00E023D1" w:rsidDel="00F03FE6">
          <w:rPr>
            <w:lang w:eastAsia="ar-SA"/>
          </w:rPr>
          <w:delText xml:space="preserve">of </w:delText>
        </w:r>
      </w:del>
      <w:ins w:id="185"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83"/>
      <w:r w:rsidR="00F03FE6">
        <w:rPr>
          <w:rStyle w:val="CommentReference"/>
          <w:rFonts w:ascii="Times New Roman" w:hAnsi="Times New Roman" w:cs="Times New Roman"/>
          <w:lang w:bidi="ar-SA"/>
        </w:rPr>
        <w:commentReference w:id="183"/>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86"/>
      <w:commentRangeStart w:id="187"/>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86"/>
      <w:r w:rsidR="00F03FE6">
        <w:rPr>
          <w:rStyle w:val="CommentReference"/>
        </w:rPr>
        <w:commentReference w:id="186"/>
      </w:r>
      <w:commentRangeEnd w:id="187"/>
      <w:r w:rsidR="00190569">
        <w:rPr>
          <w:rStyle w:val="CommentReference"/>
        </w:rPr>
        <w:commentReference w:id="187"/>
      </w:r>
    </w:p>
    <w:p w14:paraId="1E86539D" w14:textId="5C74EA4F" w:rsidR="00C44A10" w:rsidRDefault="00C44A10" w:rsidP="00C44A10">
      <w:pPr>
        <w:pStyle w:val="Caption"/>
        <w:framePr w:w="9302" w:hSpace="187" w:wrap="around" w:hAnchor="margin" w:xAlign="center" w:yAlign="top"/>
        <w:jc w:val="center"/>
      </w:pPr>
      <w:bookmarkStart w:id="188" w:name="_Ref306965577"/>
      <w:r>
        <w:t xml:space="preserve">Figure </w:t>
      </w:r>
      <w:fldSimple w:instr=" SEQ Figure \* ARABIC ">
        <w:r w:rsidR="00EB5376">
          <w:rPr>
            <w:noProof/>
          </w:rPr>
          <w:t>1</w:t>
        </w:r>
      </w:fldSimple>
      <w:bookmarkEnd w:id="188"/>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89" w:name="_Toc377132290"/>
      <w:bookmarkStart w:id="190" w:name="_Toc463469600"/>
      <w:r w:rsidRPr="00AC5CAE">
        <w:t>Unified Meta Model &amp; Notation</w:t>
      </w:r>
      <w:bookmarkEnd w:id="189"/>
      <w:bookmarkEnd w:id="190"/>
    </w:p>
    <w:p w14:paraId="57E57FDE" w14:textId="33F71D03" w:rsidR="00C44A10" w:rsidRPr="00E65DF2" w:rsidRDefault="00C44A10" w:rsidP="00C44A10">
      <w:r w:rsidRPr="00E65DF2">
        <w:t xml:space="preserve">While SIMF supports modeling at multiple levels, there is a single meta model for SIMF. A model defines the </w:t>
      </w:r>
      <w:del w:id="191"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92" w:name="_toc267"/>
      <w:bookmarkStart w:id="193" w:name="_Toc377132291"/>
      <w:bookmarkStart w:id="194" w:name="_Toc463469601"/>
      <w:bookmarkEnd w:id="192"/>
      <w:r w:rsidRPr="00854FE0">
        <w:t>Conformance</w:t>
      </w:r>
      <w:bookmarkEnd w:id="193"/>
      <w:bookmarkEnd w:id="194"/>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95" w:author="Jim Logan" w:date="2016-06-12T19:54:00Z"/>
        </w:rPr>
      </w:pPr>
      <w:r>
        <w:t>Note:  For conditionally mandatory clauses, the conditions must, of course, be specified.</w:t>
      </w:r>
    </w:p>
    <w:p w14:paraId="2A20C885" w14:textId="77777777" w:rsidR="00456A6E" w:rsidRDefault="00456A6E">
      <w:pPr>
        <w:pStyle w:val="Body"/>
        <w:rPr>
          <w:ins w:id="196" w:author="Jim Logan" w:date="2016-08-18T15:43:00Z"/>
        </w:rPr>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06F63DAE" w:rsidR="002F4B22" w:rsidRDefault="002F4B22" w:rsidP="009E3707">
      <w:pPr>
        <w:pStyle w:val="Default"/>
        <w:numPr>
          <w:ilvl w:val="1"/>
          <w:numId w:val="22"/>
        </w:numPr>
        <w:spacing w:after="179"/>
        <w:rPr>
          <w:sz w:val="20"/>
          <w:szCs w:val="20"/>
        </w:rPr>
      </w:pPr>
      <w:commentRangeStart w:id="197"/>
      <w:r>
        <w:rPr>
          <w:sz w:val="20"/>
          <w:szCs w:val="20"/>
        </w:rPr>
        <w:t xml:space="preserve">Rule </w:t>
      </w:r>
      <w:ins w:id="198" w:author="Cory Casanave" w:date="2016-08-18T17:55:00Z">
        <w:r w:rsidR="00190569">
          <w:rPr>
            <w:sz w:val="20"/>
            <w:szCs w:val="20"/>
          </w:rPr>
          <w:t xml:space="preserve">abstract </w:t>
        </w:r>
      </w:ins>
      <w:r>
        <w:rPr>
          <w:sz w:val="20"/>
          <w:szCs w:val="20"/>
        </w:rPr>
        <w:t>syntax conformance – corresponding all conceptual model packages.</w:t>
      </w:r>
      <w:commentRangeEnd w:id="197"/>
      <w:r w:rsidR="00350D94">
        <w:rPr>
          <w:rStyle w:val="CommentReference"/>
          <w:color w:val="auto"/>
        </w:rPr>
        <w:commentReference w:id="197"/>
      </w:r>
    </w:p>
    <w:p w14:paraId="4D8C8A25" w14:textId="77777777" w:rsidR="006E6E5B" w:rsidRDefault="006C0738" w:rsidP="009E3707">
      <w:pPr>
        <w:pStyle w:val="Default"/>
        <w:numPr>
          <w:ilvl w:val="0"/>
          <w:numId w:val="22"/>
        </w:numPr>
        <w:rPr>
          <w:sz w:val="20"/>
          <w:szCs w:val="20"/>
        </w:rPr>
      </w:pPr>
      <w:bookmarkStart w:id="199"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99"/>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pPr>
        <w:pStyle w:val="Default"/>
        <w:numPr>
          <w:ilvl w:val="0"/>
          <w:numId w:val="22"/>
        </w:numPr>
        <w:spacing w:after="179"/>
        <w:rPr>
          <w:i/>
          <w:sz w:val="20"/>
          <w:rPrChange w:id="200" w:author="Jim Logan" w:date="2016-08-18T15:43:00Z">
            <w:rPr>
              <w:sz w:val="20"/>
            </w:rPr>
          </w:rPrChange>
        </w:rPr>
        <w:pPrChange w:id="201" w:author="Jim Logan" w:date="2016-08-18T15:43:00Z">
          <w:pPr>
            <w:pStyle w:val="Default"/>
          </w:pPr>
        </w:pPrChange>
      </w:pPr>
      <w:del w:id="202"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pPr>
        <w:pStyle w:val="Default"/>
        <w:numPr>
          <w:ilvl w:val="0"/>
          <w:numId w:val="22"/>
        </w:numPr>
        <w:spacing w:after="179"/>
        <w:rPr>
          <w:i/>
          <w:sz w:val="20"/>
          <w:rPrChange w:id="203" w:author="Jim Logan" w:date="2016-08-18T15:43:00Z">
            <w:rPr>
              <w:color w:val="auto"/>
              <w:sz w:val="20"/>
            </w:rPr>
          </w:rPrChange>
        </w:rPr>
        <w:pPrChange w:id="204" w:author="Jim Logan" w:date="2016-08-18T15:43:00Z">
          <w:pPr>
            <w:pStyle w:val="Default"/>
          </w:pPr>
        </w:pPrChange>
      </w:pPr>
      <w:del w:id="205" w:author="Jim Logan" w:date="2016-06-12T19:55:00Z">
        <w:r w:rsidRPr="00350D94" w:rsidDel="00350D94">
          <w:rPr>
            <w:i/>
            <w:sz w:val="20"/>
            <w:rPrChange w:id="206" w:author="Jim Logan" w:date="2016-08-18T15:43:00Z">
              <w:rPr>
                <w:color w:val="auto"/>
                <w:sz w:val="20"/>
              </w:rPr>
            </w:rPrChange>
          </w:rPr>
          <w:delText xml:space="preserve">5. </w:delText>
        </w:r>
      </w:del>
      <w:r w:rsidRPr="00350D94">
        <w:rPr>
          <w:i/>
          <w:sz w:val="20"/>
          <w:rPrChange w:id="207" w:author="Jim Logan" w:date="2016-08-18T15:43:00Z">
            <w:rPr>
              <w:i/>
              <w:color w:val="auto"/>
              <w:sz w:val="20"/>
            </w:rPr>
          </w:rPrChange>
        </w:rPr>
        <w:t xml:space="preserve">Semantic conformance. </w:t>
      </w:r>
      <w:r w:rsidRPr="00350D94">
        <w:rPr>
          <w:sz w:val="20"/>
          <w:rPrChange w:id="208" w:author="Jim Logan" w:date="2016-08-18T15:43:00Z">
            <w:rPr>
              <w:color w:val="auto"/>
              <w:sz w:val="20"/>
            </w:rPr>
          </w:rPrChange>
        </w:rPr>
        <w:t xml:space="preserve">A tool demonstrating semantic conformance provides a demonstrable way to interpret </w:t>
      </w:r>
      <w:commentRangeStart w:id="209"/>
      <w:commentRangeStart w:id="210"/>
      <w:r w:rsidRPr="00350D94">
        <w:rPr>
          <w:sz w:val="20"/>
          <w:rPrChange w:id="211" w:author="Jim Logan" w:date="2016-08-18T15:43:00Z">
            <w:rPr>
              <w:color w:val="auto"/>
              <w:sz w:val="20"/>
            </w:rPr>
          </w:rPrChange>
        </w:rPr>
        <w:t>SIMF semantics</w:t>
      </w:r>
      <w:commentRangeEnd w:id="209"/>
      <w:r w:rsidR="00FF0D98">
        <w:rPr>
          <w:rStyle w:val="CommentReference"/>
          <w:color w:val="auto"/>
        </w:rPr>
        <w:commentReference w:id="209"/>
      </w:r>
      <w:commentRangeEnd w:id="210"/>
      <w:r w:rsidR="00190569">
        <w:rPr>
          <w:rStyle w:val="CommentReference"/>
          <w:color w:val="auto"/>
        </w:rPr>
        <w:commentReference w:id="210"/>
      </w:r>
      <w:r w:rsidRPr="00350D94">
        <w:rPr>
          <w:sz w:val="20"/>
          <w:rPrChange w:id="212" w:author="Jim Logan" w:date="2016-08-18T15:43:00Z">
            <w:rPr>
              <w:color w:val="auto"/>
              <w:sz w:val="20"/>
            </w:rPr>
          </w:rPrChange>
        </w:rPr>
        <w:t>, e.g., data transformers, code generation, model execution, or semantic model analysis.</w:t>
      </w:r>
    </w:p>
    <w:p w14:paraId="6770F503" w14:textId="77777777" w:rsidR="006E6E5B" w:rsidRPr="0014431F" w:rsidRDefault="006E6E5B">
      <w:pPr>
        <w:pStyle w:val="Body"/>
        <w:pPrChange w:id="213" w:author="Jim Logan" w:date="2016-08-18T15:43:00Z">
          <w:pPr>
            <w:pStyle w:val="Default"/>
          </w:pPr>
        </w:pPrChange>
      </w:pPr>
      <w:r w:rsidRPr="0014431F">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214" w:name="_toc271"/>
      <w:bookmarkStart w:id="215" w:name="_Toc377132292"/>
      <w:bookmarkStart w:id="216" w:name="_Toc463469602"/>
      <w:bookmarkEnd w:id="214"/>
      <w:r w:rsidRPr="00854FE0">
        <w:t>Normative References</w:t>
      </w:r>
      <w:bookmarkEnd w:id="215"/>
      <w:bookmarkEnd w:id="216"/>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8E7D21"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8E7D21"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8E7D21"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8E7D21"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8E7D21"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8E7D21"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8E7D21"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0D356670" w:rsidR="00AF5608" w:rsidRDefault="00AF5608" w:rsidP="00190569">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ins w:id="217" w:author="Cory Casanave" w:date="2016-08-18T17:58:00Z">
              <w:r w:rsidR="00544E74">
                <w:rPr>
                  <w:rFonts w:ascii="Courier New" w:hAnsi="Courier New" w:cs="Courier New"/>
                </w:rPr>
                <w:fldChar w:fldCharType="begin"/>
              </w:r>
              <w:r w:rsidR="00544E74">
                <w:rPr>
                  <w:rFonts w:ascii="Courier New" w:hAnsi="Courier New" w:cs="Courier New"/>
                </w:rPr>
                <w:instrText xml:space="preserve"> HYPERLINK "</w:instrText>
              </w:r>
            </w:ins>
            <w:r w:rsidR="00544E74" w:rsidRPr="00544E74">
              <w:rPr>
                <w:rPrChange w:id="218" w:author="Cory Casanave" w:date="2016-08-18T17:58:00Z">
                  <w:rPr>
                    <w:rStyle w:val="Hyperlink"/>
                    <w:rFonts w:ascii="Courier New" w:hAnsi="Courier New" w:cs="Courier New"/>
                  </w:rPr>
                </w:rPrChange>
              </w:rPr>
              <w:instrText>http://mathworld.wolfram.com</w:instrText>
            </w:r>
            <w:ins w:id="219" w:author="Cory Casanave" w:date="2016-08-18T17:58:00Z">
              <w:r w:rsidR="00544E74">
                <w:rPr>
                  <w:rFonts w:ascii="Courier New" w:hAnsi="Courier New" w:cs="Courier New"/>
                </w:rPr>
                <w:instrText xml:space="preserve">" </w:instrText>
              </w:r>
              <w:r w:rsidR="00544E74">
                <w:rPr>
                  <w:rFonts w:ascii="Courier New" w:hAnsi="Courier New" w:cs="Courier New"/>
                </w:rPr>
                <w:fldChar w:fldCharType="separate"/>
              </w:r>
            </w:ins>
            <w:commentRangeStart w:id="220"/>
            <w:r w:rsidR="00544E74" w:rsidRPr="00544E74">
              <w:rPr>
                <w:rStyle w:val="Hyperlink"/>
                <w:rFonts w:ascii="Courier New" w:hAnsi="Courier New" w:cs="Courier New"/>
              </w:rPr>
              <w:t>http://mathworld.wolfram.com</w:t>
            </w:r>
            <w:del w:id="221" w:author="Cory Casanave" w:date="2016-08-18T17:57:00Z">
              <w:r w:rsidR="00544E74" w:rsidRPr="00544E74" w:rsidDel="00190569">
                <w:rPr>
                  <w:rStyle w:val="Hyperlink"/>
                  <w:rFonts w:ascii="Courier New" w:hAnsi="Courier New" w:cs="Courier New"/>
                </w:rPr>
                <w:delText>/FibonacciNumber.html</w:delText>
              </w:r>
            </w:del>
            <w:commentRangeEnd w:id="220"/>
            <w:ins w:id="222" w:author="Cory Casanave" w:date="2016-08-18T17:58:00Z">
              <w:r w:rsidR="00544E74">
                <w:rPr>
                  <w:rFonts w:ascii="Courier New" w:hAnsi="Courier New" w:cs="Courier New"/>
                </w:rPr>
                <w:fldChar w:fldCharType="end"/>
              </w:r>
            </w:ins>
            <w:r w:rsidR="0001486F">
              <w:rPr>
                <w:rStyle w:val="CommentReference"/>
              </w:rPr>
              <w:commentReference w:id="220"/>
            </w:r>
          </w:p>
        </w:tc>
      </w:tr>
    </w:tbl>
    <w:p w14:paraId="5BBA7F08" w14:textId="77777777" w:rsidR="00315D29" w:rsidRDefault="00315D29" w:rsidP="00315D29">
      <w:pPr>
        <w:pStyle w:val="omg-body"/>
      </w:pPr>
      <w:bookmarkStart w:id="223" w:name="_toc275"/>
      <w:bookmarkStart w:id="224" w:name="_Toc377132293"/>
      <w:bookmarkEnd w:id="223"/>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225" w:name="_Toc463469603"/>
      <w:r w:rsidRPr="00854FE0">
        <w:lastRenderedPageBreak/>
        <w:t>Terms and Definitions</w:t>
      </w:r>
      <w:bookmarkEnd w:id="224"/>
      <w:bookmarkEnd w:id="225"/>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t: Facts are something that someone or something asserts to be true. The class of things that can be asserted are called “propositions” as they can be true or false. Once asserted</w:t>
      </w:r>
      <w:ins w:id="226" w:author="Jim Logan" w:date="2016-08-18T15:43:00Z">
        <w:r>
          <w:t xml:space="preserve"> </w:t>
        </w:r>
      </w:ins>
      <w:ins w:id="227" w:author="Jim Logan" w:date="2016-06-12T20:06:00Z">
        <w:r w:rsidR="0001486F">
          <w:t xml:space="preserve">to be true, </w:t>
        </w:r>
      </w:ins>
      <w:r>
        <w:t>these propositions are facts. Of course the relevance, trust or belief in facts is open to interpretation.</w:t>
      </w:r>
    </w:p>
    <w:p w14:paraId="4E32D4C2" w14:textId="1A9B9319" w:rsidR="005E05E0" w:rsidRDefault="005E05E0" w:rsidP="009E3707">
      <w:pPr>
        <w:pStyle w:val="Body"/>
        <w:numPr>
          <w:ilvl w:val="0"/>
          <w:numId w:val="24"/>
        </w:numPr>
        <w:rPr>
          <w:ins w:id="228" w:author="Cory Casanave" w:date="2016-09-02T14:07:00Z"/>
        </w:rPr>
      </w:pPr>
      <w:r w:rsidRPr="005E05E0">
        <w:rPr>
          <w:b/>
        </w:rPr>
        <w:t>Concept</w:t>
      </w:r>
      <w:r>
        <w:t xml:space="preserve">: </w:t>
      </w:r>
      <w:commentRangeStart w:id="229"/>
      <w:commentRangeStart w:id="230"/>
      <w:r>
        <w:t xml:space="preserve">Everything we describe in a SIMF model is considered a </w:t>
      </w:r>
      <w:r w:rsidRPr="0064205F">
        <w:rPr>
          <w:i/>
        </w:rPr>
        <w:t>concept</w:t>
      </w:r>
      <w:commentRangeEnd w:id="229"/>
      <w:r w:rsidR="0001486F">
        <w:rPr>
          <w:rStyle w:val="CommentReference"/>
        </w:rPr>
        <w:commentReference w:id="229"/>
      </w:r>
      <w:commentRangeEnd w:id="230"/>
      <w:r w:rsidR="00544E74">
        <w:rPr>
          <w:rStyle w:val="CommentReference"/>
        </w:rPr>
        <w:commentReference w:id="230"/>
      </w:r>
      <w:r>
        <w:t>. A concept is anything conceived. For something to be in a model there must be a conception of it. Concepts are inclusive of types, categories, values and individuals.</w:t>
      </w:r>
    </w:p>
    <w:p w14:paraId="5D66DC07" w14:textId="1C874E8E" w:rsidR="00B70D6D" w:rsidRDefault="00B70D6D" w:rsidP="009E3707">
      <w:pPr>
        <w:pStyle w:val="Body"/>
        <w:numPr>
          <w:ilvl w:val="0"/>
          <w:numId w:val="24"/>
        </w:numPr>
      </w:pPr>
      <w:ins w:id="231" w:author="Cory Casanave" w:date="2016-09-02T14:08:00Z">
        <w:r>
          <w:rPr>
            <w:b/>
          </w:rPr>
          <w:t>Identity</w:t>
        </w:r>
        <w:r w:rsidRPr="00B70D6D">
          <w:rPr>
            <w:rPrChange w:id="232" w:author="Cory Casanave" w:date="2016-09-02T14:08:00Z">
              <w:rPr>
                <w:b/>
              </w:rPr>
            </w:rPrChange>
          </w:rPr>
          <w:t>:</w:t>
        </w:r>
        <w:r>
          <w:t xml:space="preserve"> That which makes something differentiated from something else. Identity</w:t>
        </w:r>
      </w:ins>
      <w:ins w:id="233" w:author="Cory Casanave" w:date="2016-09-02T14:10:00Z">
        <w:r w:rsidR="00DD4883">
          <w:t xml:space="preserve"> is an abstraction that</w:t>
        </w:r>
      </w:ins>
      <w:ins w:id="234" w:author="Cory Casanave" w:date="2016-09-02T14:08:00Z">
        <w:r>
          <w:t xml:space="preserve"> should not be confused with identifiers, which are symbols</w:t>
        </w:r>
      </w:ins>
      <w:ins w:id="235" w:author="Cory Casanave" w:date="2016-09-02T14:10:00Z">
        <w:r w:rsidR="00DD4883">
          <w:t>, adopted by convention,</w:t>
        </w:r>
      </w:ins>
      <w:ins w:id="236" w:author="Cory Casanave" w:date="2016-09-02T14:08:00Z">
        <w:r>
          <w:t xml:space="preserve"> used to identify a particular thing having identity.</w:t>
        </w:r>
      </w:ins>
    </w:p>
    <w:p w14:paraId="0F18EE39" w14:textId="77777777" w:rsidR="001A1D9F" w:rsidRDefault="001A1D9F">
      <w:pPr>
        <w:pStyle w:val="Body"/>
      </w:pPr>
    </w:p>
    <w:p w14:paraId="4A77A8B8" w14:textId="77777777" w:rsidR="00B0670A" w:rsidRPr="00854FE0" w:rsidRDefault="00B0670A" w:rsidP="00854FE0">
      <w:pPr>
        <w:pStyle w:val="Heading1"/>
      </w:pPr>
      <w:bookmarkStart w:id="237" w:name="_toc284"/>
      <w:bookmarkStart w:id="238" w:name="_toc321"/>
      <w:bookmarkStart w:id="239" w:name="_Toc377132321"/>
      <w:bookmarkStart w:id="240" w:name="_Toc463469604"/>
      <w:bookmarkEnd w:id="237"/>
      <w:bookmarkEnd w:id="238"/>
      <w:r w:rsidRPr="00854FE0">
        <w:t>Introduction to SIMF Concepts</w:t>
      </w:r>
      <w:bookmarkEnd w:id="240"/>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241" w:author="Jim Logan" w:date="2016-06-12T20:12:00Z">
        <w:r w:rsidDel="00E17FC8">
          <w:delText>names (</w:delText>
        </w:r>
      </w:del>
      <w:r>
        <w:t>representations</w:t>
      </w:r>
      <w:ins w:id="242" w:author="Jim Logan" w:date="2016-06-12T20:12:00Z">
        <w:r w:rsidR="00E17FC8">
          <w:t xml:space="preserve"> of </w:t>
        </w:r>
      </w:ins>
      <w:ins w:id="243" w:author="Jim Logan" w:date="2016-06-12T20:13:00Z">
        <w:r w:rsidR="00E17FC8">
          <w:t xml:space="preserve">those </w:t>
        </w:r>
      </w:ins>
      <w:ins w:id="244" w:author="Jim Logan" w:date="2016-06-12T20:12:00Z">
        <w:r w:rsidR="00E17FC8">
          <w:t>things</w:t>
        </w:r>
      </w:ins>
      <w:del w:id="245" w:author="Jim Logan" w:date="2016-06-12T20:12:00Z">
        <w:r w:rsidDel="00E17FC8">
          <w:delText>)</w:delText>
        </w:r>
      </w:del>
      <w:r>
        <w:t xml:space="preserve">). </w:t>
      </w:r>
    </w:p>
    <w:p w14:paraId="0D698980" w14:textId="3C476EAE" w:rsidR="00B0670A" w:rsidRPr="001B6CC6" w:rsidRDefault="00B0670A" w:rsidP="00B0670A">
      <w:pPr>
        <w:pStyle w:val="BodyText"/>
      </w:pPr>
      <w:r>
        <w:t>The prime aim of this chapter is to demonstrate the value that a SIMF semantic-conceptual model and transformations can offer to the ever</w:t>
      </w:r>
      <w:ins w:id="246" w:author="Jim Logan" w:date="2016-06-12T20:13:00Z">
        <w:r w:rsidR="00E17FC8">
          <w:t>-</w:t>
        </w:r>
      </w:ins>
      <w:del w:id="247" w:author="Jim Logan" w:date="2016-06-12T20:13:00Z">
        <w:r w:rsidDel="00E17FC8">
          <w:delText xml:space="preserve"> </w:delText>
        </w:r>
      </w:del>
      <w:r>
        <w:t xml:space="preserve">increasing need of federation of (information) systems in business and government practice. </w:t>
      </w:r>
    </w:p>
    <w:p w14:paraId="24CC9A9D" w14:textId="77777777" w:rsidR="0015330E" w:rsidRDefault="0015330E" w:rsidP="00B0670A">
      <w:pPr>
        <w:pStyle w:val="Heading2"/>
        <w:rPr>
          <w:i/>
        </w:rPr>
      </w:pPr>
      <w:bookmarkStart w:id="248" w:name="_Toc377132299"/>
      <w:bookmarkStart w:id="249" w:name="_Toc463469605"/>
      <w:r>
        <w:rPr>
          <w:i/>
        </w:rPr>
        <w:t>SIMF Concept of concept</w:t>
      </w:r>
      <w:r w:rsidR="00141D7D">
        <w:rPr>
          <w:i/>
        </w:rPr>
        <w:t xml:space="preserve"> (Non normative)</w:t>
      </w:r>
      <w:bookmarkEnd w:id="249"/>
    </w:p>
    <w:p w14:paraId="58544BD4" w14:textId="1D6F48AE" w:rsidR="0015330E" w:rsidRDefault="0015330E" w:rsidP="0015330E">
      <w:pPr>
        <w:pStyle w:val="BodyText"/>
      </w:pPr>
      <w:r>
        <w:t xml:space="preserve">The SIMF meta model can be used to model and integrate information from multiple </w:t>
      </w:r>
      <w:del w:id="250" w:author="Jim Logan" w:date="2016-08-18T15:43:00Z">
        <w:r>
          <w:delText>source</w:delText>
        </w:r>
      </w:del>
      <w:ins w:id="251" w:author="Jim Logan" w:date="2016-08-18T15:43:00Z">
        <w:r>
          <w:t>source</w:t>
        </w:r>
      </w:ins>
      <w:ins w:id="252" w:author="Jim Logan" w:date="2016-06-12T20:13:00Z">
        <w:r w:rsidR="005160C8">
          <w:t>s</w:t>
        </w:r>
      </w:ins>
      <w:r>
        <w:t xml:space="preserve"> at different levels of abstraction. A key element of SIMF is conceptual models</w:t>
      </w:r>
      <w:ins w:id="253" w:author="Jim Logan" w:date="2016-06-12T20:14:00Z">
        <w:r w:rsidR="005160C8">
          <w:t>,</w:t>
        </w:r>
      </w:ins>
      <w:r>
        <w:t xml:space="preserve"> as described above </w:t>
      </w:r>
      <w:del w:id="254" w:author="Jim Logan" w:date="2016-06-12T20:14:00Z">
        <w:r w:rsidDel="005160C8">
          <w:delText xml:space="preserve">– </w:delText>
        </w:r>
      </w:del>
      <w:ins w:id="255" w:author="Jim Logan" w:date="2016-06-12T20:14:00Z">
        <w:r w:rsidR="005160C8">
          <w:t xml:space="preserve">that </w:t>
        </w:r>
      </w:ins>
      <w:r>
        <w:t>model</w:t>
      </w:r>
      <w:del w:id="256" w:author="Jim Logan" w:date="2016-06-12T20:14:00Z">
        <w:r w:rsidDel="005160C8">
          <w:delText>s</w:delText>
        </w:r>
      </w:del>
      <w:r>
        <w:t xml:space="preserve"> a real or possible world. To provide for mapping</w:t>
      </w:r>
      <w:ins w:id="257" w:author="Jim Logan" w:date="2016-06-12T20:14:00Z">
        <w:r w:rsidR="005160C8">
          <w:t>,</w:t>
        </w:r>
      </w:ins>
      <w:r>
        <w:t xml:space="preserve"> models of data must also be expressed. </w:t>
      </w:r>
    </w:p>
    <w:p w14:paraId="34EDF934" w14:textId="77777777" w:rsidR="005667B5" w:rsidRDefault="0015330E" w:rsidP="0015330E">
      <w:pPr>
        <w:pStyle w:val="BodyText"/>
        <w:rPr>
          <w:ins w:id="258" w:author="Jim Logan" w:date="2016-06-12T20:19:00Z"/>
        </w:rPr>
      </w:pPr>
      <w:commentRangeStart w:id="259"/>
      <w:commentRangeStart w:id="260"/>
      <w:r>
        <w:t xml:space="preserve">A conceptual model (CDM) includes these real world concepts. Data models include concepts of data about these things. Thus the term “concept” in this document can refer to anything that can be referenced in a SIMF model, which is </w:t>
      </w:r>
      <w:r>
        <w:lastRenderedPageBreak/>
        <w:t xml:space="preserve">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commentRangeEnd w:id="259"/>
      <w:r w:rsidR="00D43CF3">
        <w:rPr>
          <w:rStyle w:val="CommentReference"/>
        </w:rPr>
        <w:commentReference w:id="259"/>
      </w:r>
      <w:commentRangeEnd w:id="260"/>
      <w:r w:rsidR="00544E74">
        <w:rPr>
          <w:rStyle w:val="CommentReference"/>
        </w:rPr>
        <w:commentReference w:id="260"/>
      </w:r>
    </w:p>
    <w:p w14:paraId="1D3E7F56" w14:textId="756C8842" w:rsidR="00ED5869" w:rsidRPr="006A7FB6" w:rsidDel="00123861" w:rsidRDefault="00ED5869" w:rsidP="0015330E">
      <w:pPr>
        <w:pStyle w:val="BodyText"/>
        <w:rPr>
          <w:del w:id="261" w:author="Jim Logan" w:date="2016-06-17T16:22:00Z"/>
        </w:rPr>
      </w:pPr>
    </w:p>
    <w:p w14:paraId="287E1D07" w14:textId="6C9DFC80" w:rsidR="005667B5" w:rsidDel="00EA24EA" w:rsidRDefault="005667B5" w:rsidP="0015330E">
      <w:pPr>
        <w:pStyle w:val="BodyText"/>
        <w:rPr>
          <w:del w:id="262" w:author="Jim Logan" w:date="2016-06-12T20:33:00Z"/>
        </w:rPr>
      </w:pPr>
      <w:del w:id="263" w:author="Jim Logan" w:date="2016-06-12T20:33:00Z">
        <w:r w:rsidDel="00EA24EA">
          <w:delText>The conceptual domain model (CDM) is a model where we express our conception of a real or possible world</w:delText>
        </w:r>
      </w:del>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264" w:name="_Toc463469606"/>
      <w:r>
        <w:rPr>
          <w:i/>
        </w:rPr>
        <w:t>Pragmatic world view</w:t>
      </w:r>
      <w:bookmarkEnd w:id="264"/>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lastRenderedPageBreak/>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265" w:name="_Toc463469607"/>
      <w:r>
        <w:rPr>
          <w:i/>
        </w:rPr>
        <w:t>Models</w:t>
      </w:r>
      <w:bookmarkEnd w:id="248"/>
      <w:bookmarkEnd w:id="265"/>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266" w:name="_Toc377132300"/>
      <w:bookmarkStart w:id="267" w:name="_Toc463469608"/>
      <w:r>
        <w:rPr>
          <w:i/>
        </w:rPr>
        <w:lastRenderedPageBreak/>
        <w:t>Concepts</w:t>
      </w:r>
      <w:bookmarkEnd w:id="266"/>
      <w:bookmarkEnd w:id="267"/>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del w:id="268" w:author="Jim Logan" w:date="2016-08-18T15:43:00Z">
        <w:r>
          <w:rPr>
            <w:noProof/>
          </w:rPr>
          <w:lastRenderedPageBreak/>
          <w:drawing>
            <wp:inline distT="0" distB="0" distL="0" distR="0" wp14:anchorId="555470D5" wp14:editId="23796DCE">
              <wp:extent cx="5757111" cy="4048627"/>
              <wp:effectExtent l="0" t="0" r="0" b="0"/>
              <wp:docPr id="3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del>
      <w:ins w:id="269" w:author="Jim Logan" w:date="2016-08-18T15:43:00Z">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0D8CA371" w14:textId="3F015489" w:rsidR="00B0670A" w:rsidRDefault="00B0670A" w:rsidP="00B0670A">
      <w:pPr>
        <w:pStyle w:val="Caption"/>
        <w:jc w:val="center"/>
      </w:pPr>
      <w:bookmarkStart w:id="270" w:name="_Ref378583471"/>
      <w:r>
        <w:t xml:space="preserve">Figure </w:t>
      </w:r>
      <w:fldSimple w:instr=" SEQ Figure \* ARABIC ">
        <w:r w:rsidR="00EB5376">
          <w:rPr>
            <w:noProof/>
          </w:rPr>
          <w:t>2</w:t>
        </w:r>
      </w:fldSimple>
      <w:bookmarkEnd w:id="270"/>
    </w:p>
    <w:p w14:paraId="6766E7E9" w14:textId="77777777" w:rsidR="00B0670A" w:rsidRDefault="00B0670A" w:rsidP="00B0670A">
      <w:pPr>
        <w:pStyle w:val="BodyText"/>
      </w:pPr>
      <w:r>
        <w:lastRenderedPageBreak/>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271" w:name="_Ref378584020"/>
      <w:r>
        <w:t xml:space="preserve">Figure </w:t>
      </w:r>
      <w:fldSimple w:instr=" SEQ Figure \* ARABIC ">
        <w:r w:rsidR="00EB5376">
          <w:rPr>
            <w:noProof/>
          </w:rPr>
          <w:t>3</w:t>
        </w:r>
      </w:fldSimple>
      <w:bookmarkEnd w:id="271"/>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272" w:name="_Toc377132301"/>
      <w:bookmarkStart w:id="273" w:name="_Toc463469609"/>
      <w:r>
        <w:t>Dictionary Concepts</w:t>
      </w:r>
      <w:bookmarkEnd w:id="272"/>
      <w:bookmarkEnd w:id="273"/>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w:t>
      </w:r>
      <w:r>
        <w:lastRenderedPageBreak/>
        <w:t xml:space="preserve">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274" w:name="_Toc377132302"/>
      <w:bookmarkStart w:id="275" w:name="_Toc463469610"/>
      <w:r>
        <w:rPr>
          <w:i/>
        </w:rPr>
        <w:t>Facts</w:t>
      </w:r>
      <w:bookmarkEnd w:id="275"/>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276" w:name="_Toc463469611"/>
      <w:r>
        <w:rPr>
          <w:i/>
        </w:rPr>
        <w:t>Context</w:t>
      </w:r>
      <w:bookmarkEnd w:id="274"/>
      <w:bookmarkEnd w:id="276"/>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del w:id="277" w:author="Jim Logan" w:date="2016-08-18T15:43:00Z">
        <w:r>
          <w:rPr>
            <w:noProof/>
          </w:rPr>
          <w:lastRenderedPageBreak/>
          <w:drawing>
            <wp:inline distT="0" distB="0" distL="0" distR="0" wp14:anchorId="20363E0E" wp14:editId="5BF76E22">
              <wp:extent cx="5754603" cy="3795964"/>
              <wp:effectExtent l="0" t="0" r="0" b="0"/>
              <wp:docPr id="15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del>
      <w:ins w:id="278" w:author="Jim Logan" w:date="2016-08-18T15:43:00Z">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5E7F2F4C" w14:textId="79D0CBA3" w:rsidR="00B0670A" w:rsidRDefault="00B0670A" w:rsidP="00B0670A">
      <w:pPr>
        <w:pStyle w:val="Caption"/>
        <w:jc w:val="center"/>
      </w:pPr>
      <w:bookmarkStart w:id="279" w:name="_Ref378590124"/>
      <w:r>
        <w:t xml:space="preserve">Figure </w:t>
      </w:r>
      <w:fldSimple w:instr=" SEQ Figure \* ARABIC ">
        <w:r w:rsidR="00EB5376">
          <w:rPr>
            <w:noProof/>
          </w:rPr>
          <w:t>4</w:t>
        </w:r>
      </w:fldSimple>
      <w:bookmarkEnd w:id="279"/>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w:t>
      </w:r>
      <w:r w:rsidR="001E6B33">
        <w:lastRenderedPageBreak/>
        <w:t>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280" w:name="_Toc377132303"/>
      <w:bookmarkStart w:id="281" w:name="_Toc463469612"/>
      <w:r>
        <w:rPr>
          <w:i/>
        </w:rPr>
        <w:t>Entities</w:t>
      </w:r>
      <w:bookmarkEnd w:id="280"/>
      <w:bookmarkEnd w:id="281"/>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282" w:name="_Toc377132304"/>
      <w:bookmarkStart w:id="283" w:name="_Toc463469613"/>
      <w:r>
        <w:rPr>
          <w:i/>
        </w:rPr>
        <w:t>Values and Anything</w:t>
      </w:r>
      <w:bookmarkEnd w:id="283"/>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284" w:name="_Toc463469614"/>
      <w:r>
        <w:rPr>
          <w:i/>
        </w:rPr>
        <w:t>Situations</w:t>
      </w:r>
      <w:bookmarkEnd w:id="282"/>
      <w:bookmarkEnd w:id="284"/>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285" w:name="_Toc377132305"/>
      <w:bookmarkStart w:id="286" w:name="_Toc463469615"/>
      <w:r>
        <w:lastRenderedPageBreak/>
        <w:t>Relations</w:t>
      </w:r>
      <w:bookmarkEnd w:id="285"/>
      <w:r w:rsidR="007B03BA">
        <w:t>hips</w:t>
      </w:r>
      <w:bookmarkEnd w:id="286"/>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287" w:name="_Toc377132307"/>
      <w:bookmarkStart w:id="288" w:name="_Toc463469616"/>
      <w:r>
        <w:rPr>
          <w:i/>
        </w:rPr>
        <w:t>Types</w:t>
      </w:r>
      <w:bookmarkEnd w:id="287"/>
      <w:bookmarkEnd w:id="288"/>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289" w:name="_Toc377132310"/>
      <w:bookmarkStart w:id="290" w:name="_Toc463469617"/>
      <w:r>
        <w:t>Types and Instances</w:t>
      </w:r>
      <w:bookmarkEnd w:id="290"/>
    </w:p>
    <w:p w14:paraId="3AC74D68" w14:textId="77777777" w:rsidR="00CD7100" w:rsidRDefault="00CD7100" w:rsidP="00CD7100">
      <w:pPr>
        <w:pStyle w:val="BodyText"/>
      </w:pPr>
      <w:del w:id="291" w:author="Jim Logan" w:date="2016-08-18T15:43:00Z">
        <w:r>
          <w:rPr>
            <w:noProof/>
          </w:rPr>
          <w:drawing>
            <wp:anchor distT="0" distB="0" distL="114300" distR="114300" simplePos="0" relativeHeight="251658240" behindDoc="1" locked="0" layoutInCell="1" allowOverlap="1" wp14:anchorId="3E490065" wp14:editId="17D720DC">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del>
      <w:ins w:id="292" w:author="Jim Logan" w:date="2016-08-18T15:43:00Z">
        <w:r>
          <w:rPr>
            <w:noProof/>
          </w:rPr>
          <w:drawing>
            <wp:anchor distT="0" distB="0" distL="114300" distR="114300" simplePos="0" relativeHeight="251648000"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ins>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293" w:name="_Toc463469618"/>
      <w:r>
        <w:t>Multiple inheritance and multiple classification</w:t>
      </w:r>
      <w:bookmarkEnd w:id="293"/>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lastRenderedPageBreak/>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294" w:name="_Toc463469619"/>
      <w:r>
        <w:t xml:space="preserve">Situation Types &amp; </w:t>
      </w:r>
      <w:bookmarkEnd w:id="289"/>
      <w:r w:rsidR="00CC3DD1">
        <w:t>Properties</w:t>
      </w:r>
      <w:bookmarkEnd w:id="294"/>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For example, 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295" w:name="_Ref451257947"/>
      <w:bookmarkStart w:id="296" w:name="_Toc463469620"/>
      <w:r>
        <w:t>Facets</w:t>
      </w:r>
      <w:bookmarkEnd w:id="295"/>
      <w:bookmarkEnd w:id="296"/>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297" w:name="_Toc463469621"/>
      <w:r>
        <w:lastRenderedPageBreak/>
        <w:t>Roles</w:t>
      </w:r>
      <w:bookmarkEnd w:id="297"/>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298" w:name="_Toc463469622"/>
      <w:r>
        <w:t>Phases</w:t>
      </w:r>
      <w:bookmarkEnd w:id="298"/>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299" w:name="_Toc377132313"/>
      <w:bookmarkStart w:id="300" w:name="_Toc463469623"/>
      <w:r>
        <w:t>Rules</w:t>
      </w:r>
      <w:bookmarkEnd w:id="299"/>
      <w:bookmarkEnd w:id="300"/>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301" w:name="_Toc463469624"/>
      <w:r>
        <w:t>Constraints</w:t>
      </w:r>
      <w:bookmarkEnd w:id="301"/>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302" w:name="_Toc463469625"/>
      <w:r>
        <w:t>Mapping rules</w:t>
      </w:r>
      <w:bookmarkEnd w:id="302"/>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303" w:name="_Toc377132315"/>
      <w:bookmarkStart w:id="304" w:name="_Toc463469626"/>
      <w:r>
        <w:t>Expressions</w:t>
      </w:r>
      <w:bookmarkEnd w:id="303"/>
      <w:bookmarkEnd w:id="304"/>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lastRenderedPageBreak/>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305" w:name="_Toc463469627"/>
      <w:r>
        <w:t>Characteristics, Quantity Kinds</w:t>
      </w:r>
      <w:r w:rsidR="00B0670A">
        <w:t xml:space="preserve"> &amp; Unit</w:t>
      </w:r>
      <w:r w:rsidR="00276CFD">
        <w:t xml:space="preserve"> Types</w:t>
      </w:r>
      <w:bookmarkEnd w:id="305"/>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306" w:name="_Toc377132317"/>
      <w:bookmarkStart w:id="307" w:name="_Toc463469628"/>
      <w:r w:rsidRPr="005C09D1">
        <w:t xml:space="preserve">Terms </w:t>
      </w:r>
      <w:r w:rsidR="001916F0" w:rsidRPr="005C09D1">
        <w:t xml:space="preserve">and </w:t>
      </w:r>
      <w:r w:rsidR="00B0670A" w:rsidRPr="005C09D1">
        <w:t>Naming</w:t>
      </w:r>
      <w:bookmarkEnd w:id="307"/>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308" w:name="_Toc463469629"/>
      <w:bookmarkEnd w:id="306"/>
      <w:r>
        <w:t>SIMF Lexical Scope &amp; Physical Representations</w:t>
      </w:r>
      <w:bookmarkEnd w:id="308"/>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309" w:name="_Toc463469630"/>
      <w:r>
        <w:lastRenderedPageBreak/>
        <w:t>Patterns</w:t>
      </w:r>
      <w:bookmarkEnd w:id="309"/>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310" w:name="_Toc463469631"/>
      <w:r>
        <w:t>Situation and pattern instances</w:t>
      </w:r>
      <w:bookmarkEnd w:id="310"/>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311" w:name="_Toc463469632"/>
      <w:r>
        <w:t>Record Structures</w:t>
      </w:r>
      <w:r w:rsidR="007D4B73">
        <w:t xml:space="preserve"> and Structured Types</w:t>
      </w:r>
      <w:bookmarkEnd w:id="311"/>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312" w:name="_Ref451257260"/>
      <w:bookmarkStart w:id="313" w:name="_Toc463469633"/>
      <w:r>
        <w:t>Views and Viewpoints</w:t>
      </w:r>
      <w:bookmarkEnd w:id="312"/>
      <w:bookmarkEnd w:id="313"/>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314" w:name="_Toc377132328"/>
      <w:bookmarkStart w:id="315" w:name="_Ref450580929"/>
      <w:bookmarkStart w:id="316" w:name="_Ref451332605"/>
      <w:bookmarkStart w:id="317" w:name="_Toc463469634"/>
      <w:bookmarkEnd w:id="239"/>
      <w:r>
        <w:lastRenderedPageBreak/>
        <w:t xml:space="preserve">SIMF Conceptual Model &amp; </w:t>
      </w:r>
      <w:r w:rsidR="007765C5" w:rsidRPr="00854FE0">
        <w:t>Abstract Syntax</w:t>
      </w:r>
      <w:r w:rsidR="00C45A4B" w:rsidRPr="00854FE0">
        <w:t xml:space="preserve"> [Normative]</w:t>
      </w:r>
      <w:bookmarkEnd w:id="314"/>
      <w:bookmarkEnd w:id="315"/>
      <w:bookmarkEnd w:id="316"/>
      <w:bookmarkEnd w:id="317"/>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318" w:name="_toc324"/>
      <w:bookmarkStart w:id="319" w:name="_Toc409726552"/>
      <w:bookmarkStart w:id="320" w:name="_Toc377132554"/>
      <w:bookmarkEnd w:id="318"/>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7"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188F9034" w14:textId="77777777" w:rsidR="001C6946" w:rsidRDefault="001C6946" w:rsidP="001C6946">
      <w:pPr>
        <w:pStyle w:val="Heading2"/>
        <w:ind w:left="1080" w:hanging="1080"/>
      </w:pPr>
      <w:bookmarkStart w:id="321" w:name="_Toc463469635"/>
      <w:r>
        <w:t>SIMF Conceptual Model</w:t>
      </w:r>
      <w:bookmarkEnd w:id="321"/>
    </w:p>
    <w:p w14:paraId="569BE84A" w14:textId="77777777" w:rsidR="001C6946" w:rsidRDefault="001C6946" w:rsidP="001C6946">
      <w:pPr>
        <w:pStyle w:val="Heading3"/>
        <w:ind w:left="1080" w:hanging="1080"/>
      </w:pPr>
      <w:bookmarkStart w:id="322" w:name="_Toc463469636"/>
      <w:r>
        <w:t>Diagram: SIMF Packages</w:t>
      </w:r>
      <w:bookmarkEnd w:id="322"/>
    </w:p>
    <w:p w14:paraId="362B5113" w14:textId="77777777" w:rsidR="001C6946" w:rsidRDefault="001C6946" w:rsidP="001C6946">
      <w:pPr>
        <w:jc w:val="center"/>
        <w:rPr>
          <w:rFonts w:cs="Arial"/>
        </w:rPr>
      </w:pPr>
      <w:r>
        <w:rPr>
          <w:noProof/>
        </w:rPr>
        <w:drawing>
          <wp:inline distT="0" distB="0" distL="0" distR="0" wp14:anchorId="03E08594" wp14:editId="577135B0">
            <wp:extent cx="6188075" cy="6751292"/>
            <wp:effectExtent l="0" t="0" r="0" b="0"/>
            <wp:docPr id="51" name="Picture 848084482.emf" descr="848084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emf"/>
                    <pic:cNvPicPr/>
                  </pic:nvPicPr>
                  <pic:blipFill>
                    <a:blip r:embed="rId28" cstate="print"/>
                    <a:stretch>
                      <a:fillRect/>
                    </a:stretch>
                  </pic:blipFill>
                  <pic:spPr>
                    <a:xfrm>
                      <a:off x="0" y="0"/>
                      <a:ext cx="6188075" cy="6751292"/>
                    </a:xfrm>
                    <a:prstGeom prst="rect">
                      <a:avLst/>
                    </a:prstGeom>
                  </pic:spPr>
                </pic:pic>
              </a:graphicData>
            </a:graphic>
          </wp:inline>
        </w:drawing>
      </w:r>
    </w:p>
    <w:p w14:paraId="36D218D9"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SIMF Packages</w:t>
      </w:r>
    </w:p>
    <w:p w14:paraId="35101998" w14:textId="77777777" w:rsidR="001C6946" w:rsidRDefault="001C6946" w:rsidP="001C6946">
      <w:r>
        <w:t xml:space="preserve"> </w:t>
      </w:r>
    </w:p>
    <w:p w14:paraId="45B2B11D" w14:textId="77777777" w:rsidR="001C6946" w:rsidRDefault="001C6946" w:rsidP="001C6946"/>
    <w:p w14:paraId="734177A7" w14:textId="77777777" w:rsidR="001C6946" w:rsidRDefault="001C6946" w:rsidP="001C6946">
      <w:pPr>
        <w:spacing w:after="200" w:line="276" w:lineRule="auto"/>
        <w:rPr>
          <w:b/>
          <w:bCs/>
          <w:color w:val="365F91"/>
          <w:sz w:val="40"/>
          <w:szCs w:val="40"/>
        </w:rPr>
      </w:pPr>
      <w:r>
        <w:lastRenderedPageBreak/>
        <w:br w:type="page"/>
      </w:r>
    </w:p>
    <w:p w14:paraId="319844DE" w14:textId="77777777" w:rsidR="001C6946" w:rsidRDefault="001C6946" w:rsidP="001C6946">
      <w:pPr>
        <w:pStyle w:val="Heading2"/>
        <w:ind w:left="1080" w:hanging="1080"/>
      </w:pPr>
      <w:bookmarkStart w:id="323" w:name="_Toc463469637"/>
      <w:r>
        <w:lastRenderedPageBreak/>
        <w:t>SIMF Conceptual Model::Expressions</w:t>
      </w:r>
      <w:bookmarkEnd w:id="323"/>
    </w:p>
    <w:p w14:paraId="3996D496" w14:textId="77777777" w:rsidR="001C6946" w:rsidRDefault="001C6946" w:rsidP="001C6946">
      <w:pPr>
        <w:pStyle w:val="BodyText"/>
      </w:pPr>
      <w:r>
        <w:t>Expressions define computations across SIMF models.</w:t>
      </w:r>
    </w:p>
    <w:p w14:paraId="6A665375" w14:textId="77777777" w:rsidR="001C6946" w:rsidRDefault="001C6946" w:rsidP="001C6946">
      <w:pPr>
        <w:pStyle w:val="Heading3"/>
        <w:ind w:left="1080" w:hanging="1080"/>
      </w:pPr>
      <w:bookmarkStart w:id="324" w:name="_Toc463469638"/>
      <w:r>
        <w:t>Diagram: Expressions</w:t>
      </w:r>
      <w:bookmarkEnd w:id="324"/>
    </w:p>
    <w:p w14:paraId="729CAEF4" w14:textId="77777777" w:rsidR="001C6946" w:rsidRDefault="001C6946" w:rsidP="001C6946">
      <w:pPr>
        <w:jc w:val="center"/>
        <w:rPr>
          <w:rFonts w:cs="Arial"/>
        </w:rPr>
      </w:pPr>
      <w:r>
        <w:rPr>
          <w:noProof/>
        </w:rPr>
        <w:drawing>
          <wp:inline distT="0" distB="0" distL="0" distR="0" wp14:anchorId="2D25803F" wp14:editId="12B5CC87">
            <wp:extent cx="6188075" cy="4065109"/>
            <wp:effectExtent l="0" t="0" r="0" b="0"/>
            <wp:docPr id="2" name="Picture 2002426484.emf" descr="20024264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emf"/>
                    <pic:cNvPicPr/>
                  </pic:nvPicPr>
                  <pic:blipFill>
                    <a:blip r:embed="rId29" cstate="print"/>
                    <a:stretch>
                      <a:fillRect/>
                    </a:stretch>
                  </pic:blipFill>
                  <pic:spPr>
                    <a:xfrm>
                      <a:off x="0" y="0"/>
                      <a:ext cx="6188075" cy="4065109"/>
                    </a:xfrm>
                    <a:prstGeom prst="rect">
                      <a:avLst/>
                    </a:prstGeom>
                  </pic:spPr>
                </pic:pic>
              </a:graphicData>
            </a:graphic>
          </wp:inline>
        </w:drawing>
      </w:r>
    </w:p>
    <w:p w14:paraId="7FF0C5B7"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Expressions</w:t>
      </w:r>
    </w:p>
    <w:p w14:paraId="52DE0014" w14:textId="77777777" w:rsidR="001C6946" w:rsidRDefault="001C6946" w:rsidP="001C6946">
      <w:pPr>
        <w:pStyle w:val="BodyText"/>
      </w:pPr>
      <w:r>
        <w:t>Expressions define computations</w:t>
      </w:r>
    </w:p>
    <w:p w14:paraId="29B5F02F" w14:textId="77777777" w:rsidR="001C6946" w:rsidRDefault="001C6946" w:rsidP="001C6946">
      <w:r>
        <w:t xml:space="preserve"> </w:t>
      </w:r>
    </w:p>
    <w:p w14:paraId="43CC0AA6" w14:textId="77777777" w:rsidR="001C6946" w:rsidRDefault="001C6946" w:rsidP="001C6946"/>
    <w:p w14:paraId="05C15867" w14:textId="77777777" w:rsidR="001C6946" w:rsidRDefault="001C6946" w:rsidP="001C6946">
      <w:pPr>
        <w:pStyle w:val="Heading3"/>
        <w:ind w:left="1080" w:hanging="1080"/>
      </w:pPr>
      <w:bookmarkStart w:id="325" w:name="_f3f61859903284f1b00fc6feee0b33f8"/>
      <w:bookmarkStart w:id="326" w:name="_Toc463469639"/>
      <w:r>
        <w:t>Class Constant Reference</w:t>
      </w:r>
      <w:bookmarkEnd w:id="325"/>
      <w:bookmarkEnd w:id="326"/>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5690F94" w14:textId="77777777" w:rsidR="001C6946" w:rsidRDefault="001C6946" w:rsidP="001C6946">
      <w:r>
        <w:t>A calculation that returns a thing identified by &lt;has value&gt;.</w:t>
      </w:r>
    </w:p>
    <w:p w14:paraId="0A878865" w14:textId="77777777" w:rsidR="001C6946" w:rsidRDefault="001C6946" w:rsidP="001C6946">
      <w:pPr>
        <w:pStyle w:val="Heading4"/>
        <w:ind w:left="1008" w:hanging="1008"/>
      </w:pPr>
      <w:r>
        <w:t>Direct Supertypes</w:t>
      </w:r>
    </w:p>
    <w:p w14:paraId="0C884630" w14:textId="77777777" w:rsidR="001C6946" w:rsidRDefault="001C6946" w:rsidP="001C6946">
      <w:pPr>
        <w:ind w:left="360"/>
      </w:pPr>
      <w:hyperlink w:anchor="_f9bba899ada544a47c36bb071e9024f5" w:history="1">
        <w:r>
          <w:rPr>
            <w:rStyle w:val="Hyperlink"/>
          </w:rPr>
          <w:t>Expression Node</w:t>
        </w:r>
      </w:hyperlink>
    </w:p>
    <w:p w14:paraId="62F95B74" w14:textId="77777777" w:rsidR="001C6946" w:rsidRDefault="001C6946" w:rsidP="001C6946"/>
    <w:p w14:paraId="13365DF1" w14:textId="77777777" w:rsidR="001C6946" w:rsidRDefault="001C6946" w:rsidP="001C6946">
      <w:pPr>
        <w:pStyle w:val="Heading3"/>
        <w:ind w:left="1080" w:hanging="1080"/>
      </w:pPr>
      <w:bookmarkStart w:id="327" w:name="_10631c8db19dba9249f0ea7d4db61607"/>
      <w:bookmarkStart w:id="328" w:name="_Toc463469640"/>
      <w:r>
        <w:t>Association Constant Value</w:t>
      </w:r>
      <w:bookmarkEnd w:id="327"/>
      <w:bookmarkEnd w:id="328"/>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27BE9023" w14:textId="77777777" w:rsidR="001C6946" w:rsidRDefault="001C6946" w:rsidP="001C6946">
      <w:r>
        <w:t>Relationship defining a link to a constant value within an expression.</w:t>
      </w:r>
    </w:p>
    <w:p w14:paraId="54AC6149" w14:textId="77777777" w:rsidR="001C6946" w:rsidRDefault="001C6946" w:rsidP="001C6946">
      <w:pPr>
        <w:pStyle w:val="Heading4"/>
        <w:ind w:left="1008" w:hanging="1008"/>
      </w:pPr>
      <w:r>
        <w:t>Association Ends</w:t>
      </w:r>
    </w:p>
    <w:p w14:paraId="741D0DCD" w14:textId="77777777" w:rsidR="001C6946" w:rsidRDefault="001C6946" w:rsidP="001C6946">
      <w:pPr>
        <w:ind w:firstLine="720"/>
      </w:pPr>
      <w:r>
        <w:rPr>
          <w:noProof/>
        </w:rPr>
        <w:drawing>
          <wp:inline distT="0" distB="0" distL="0" distR="0" wp14:anchorId="63741023" wp14:editId="769BF849">
            <wp:extent cx="152400" cy="152400"/>
            <wp:effectExtent l="0" t="0" r="0" b="0"/>
            <wp:docPr id="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19A75AF9" w14:textId="77777777" w:rsidR="001C6946" w:rsidRDefault="001C6946" w:rsidP="001C6946">
      <w:pPr>
        <w:pStyle w:val="BodyText"/>
        <w:ind w:firstLine="720"/>
      </w:pPr>
      <w:r>
        <w:t>A constant value referenced in an expression.</w:t>
      </w:r>
    </w:p>
    <w:p w14:paraId="4459D2B5" w14:textId="77777777" w:rsidR="001C6946" w:rsidRDefault="001C6946" w:rsidP="001C6946">
      <w:pPr>
        <w:ind w:firstLine="720"/>
      </w:pPr>
      <w:r>
        <w:rPr>
          <w:noProof/>
        </w:rPr>
        <w:drawing>
          <wp:inline distT="0" distB="0" distL="0" distR="0" wp14:anchorId="58910619" wp14:editId="4EA3D768">
            <wp:extent cx="152400" cy="152400"/>
            <wp:effectExtent l="0" t="0" r="0" b="0"/>
            <wp:docPr id="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44F531D6" w14:textId="77777777" w:rsidR="001C6946" w:rsidRDefault="001C6946" w:rsidP="001C6946">
      <w:pPr>
        <w:pStyle w:val="BodyText"/>
        <w:ind w:firstLine="720"/>
      </w:pPr>
      <w:r>
        <w:t>Referencing constant expression node.</w:t>
      </w:r>
    </w:p>
    <w:p w14:paraId="0D85AE8B" w14:textId="77777777" w:rsidR="001C6946" w:rsidRDefault="001C6946" w:rsidP="001C6946"/>
    <w:p w14:paraId="5C85CF21" w14:textId="77777777" w:rsidR="001C6946" w:rsidRDefault="001C6946" w:rsidP="001C6946">
      <w:pPr>
        <w:pStyle w:val="Heading3"/>
        <w:ind w:left="1080" w:hanging="1080"/>
      </w:pPr>
      <w:bookmarkStart w:id="329" w:name="_99ee84fc373e5bb5ae6febaa538452e1"/>
      <w:bookmarkStart w:id="330" w:name="_Toc463469641"/>
      <w:r>
        <w:t>Class Equality</w:t>
      </w:r>
      <w:bookmarkEnd w:id="329"/>
      <w:bookmarkEnd w:id="330"/>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14680D84" w14:textId="77777777" w:rsidR="001C6946" w:rsidRDefault="001C6946" w:rsidP="001C6946">
      <w:r>
        <w:t>Returns TRUE if all &lt;has equal&gt; things have the same value or represent the same thing or set of things regardless of how they are represented.</w:t>
      </w:r>
      <w:r>
        <w:br/>
        <w:t>Equality will return TRUE or FALSE.</w:t>
      </w:r>
    </w:p>
    <w:p w14:paraId="76DB4356" w14:textId="77777777" w:rsidR="001C6946" w:rsidRDefault="001C6946" w:rsidP="001C6946">
      <w:pPr>
        <w:pStyle w:val="Heading4"/>
        <w:ind w:left="1008" w:hanging="1008"/>
      </w:pPr>
      <w:r>
        <w:t>Direct Supertypes</w:t>
      </w:r>
    </w:p>
    <w:p w14:paraId="54B337E5" w14:textId="77777777" w:rsidR="001C6946" w:rsidRDefault="001C6946" w:rsidP="001C6946">
      <w:pPr>
        <w:ind w:left="360"/>
      </w:pPr>
      <w:hyperlink w:anchor="_f9bba899ada544a47c36bb071e9024f5" w:history="1">
        <w:r>
          <w:rPr>
            <w:rStyle w:val="Hyperlink"/>
          </w:rPr>
          <w:t>Expression Node</w:t>
        </w:r>
      </w:hyperlink>
    </w:p>
    <w:p w14:paraId="7A743D8E" w14:textId="77777777" w:rsidR="001C6946" w:rsidRDefault="001C6946" w:rsidP="001C6946"/>
    <w:p w14:paraId="586A69F8" w14:textId="77777777" w:rsidR="001C6946" w:rsidRDefault="001C6946" w:rsidP="001C6946">
      <w:pPr>
        <w:pStyle w:val="Heading3"/>
        <w:ind w:left="1080" w:hanging="1080"/>
      </w:pPr>
      <w:bookmarkStart w:id="331" w:name="_263bf256c72c927424037b273135c319"/>
      <w:bookmarkStart w:id="332" w:name="_Toc463469642"/>
      <w:r>
        <w:t>Association Equality Constraint</w:t>
      </w:r>
      <w:bookmarkEnd w:id="331"/>
      <w:bookmarkEnd w:id="332"/>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057032D4" w14:textId="77777777" w:rsidR="001C6946" w:rsidRDefault="001C6946" w:rsidP="001C6946">
      <w:r>
        <w:t>Relationship defining set of things that will be evaluated for equality.</w:t>
      </w:r>
    </w:p>
    <w:p w14:paraId="3C5A996D" w14:textId="77777777" w:rsidR="001C6946" w:rsidRDefault="001C6946" w:rsidP="001C6946">
      <w:pPr>
        <w:pStyle w:val="Heading4"/>
        <w:ind w:left="1008" w:hanging="1008"/>
      </w:pPr>
      <w:r>
        <w:t>Association Ends</w:t>
      </w:r>
    </w:p>
    <w:p w14:paraId="7ABCBD17" w14:textId="77777777" w:rsidR="001C6946" w:rsidRDefault="001C6946" w:rsidP="001C6946">
      <w:pPr>
        <w:ind w:firstLine="720"/>
      </w:pPr>
      <w:r>
        <w:rPr>
          <w:noProof/>
        </w:rPr>
        <w:drawing>
          <wp:inline distT="0" distB="0" distL="0" distR="0" wp14:anchorId="7E8B80F3" wp14:editId="48DEF81E">
            <wp:extent cx="152400" cy="152400"/>
            <wp:effectExtent l="0" t="0" r="0" b="0"/>
            <wp:docPr id="8"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35AF1B09" w14:textId="77777777" w:rsidR="001C6946" w:rsidRDefault="001C6946" w:rsidP="001C6946">
      <w:pPr>
        <w:pStyle w:val="BodyText"/>
        <w:ind w:firstLine="720"/>
      </w:pPr>
      <w:r>
        <w:t>Set of things that must have the same value or represent the same thing or set of things for Equality to return true.</w:t>
      </w:r>
    </w:p>
    <w:p w14:paraId="19ACEF87" w14:textId="77777777" w:rsidR="001C6946" w:rsidRDefault="001C6946" w:rsidP="001C6946">
      <w:pPr>
        <w:ind w:firstLine="720"/>
      </w:pPr>
      <w:r>
        <w:rPr>
          <w:noProof/>
        </w:rPr>
        <w:drawing>
          <wp:inline distT="0" distB="0" distL="0" distR="0" wp14:anchorId="2CE16AE5" wp14:editId="5ECE9E6B">
            <wp:extent cx="152400" cy="152400"/>
            <wp:effectExtent l="0" t="0" r="0" b="0"/>
            <wp:docPr id="1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1A6DDDEB" w14:textId="77777777" w:rsidR="001C6946" w:rsidRDefault="001C6946" w:rsidP="001C6946"/>
    <w:p w14:paraId="03E74BFA" w14:textId="77777777" w:rsidR="001C6946" w:rsidRDefault="001C6946" w:rsidP="001C6946">
      <w:pPr>
        <w:pStyle w:val="Heading3"/>
        <w:ind w:left="1080" w:hanging="1080"/>
      </w:pPr>
      <w:bookmarkStart w:id="333" w:name="_764178c56513beb91e5b5964ec31da8e"/>
      <w:bookmarkStart w:id="334" w:name="_Toc463469643"/>
      <w:r>
        <w:t>Class Evaluation</w:t>
      </w:r>
      <w:bookmarkEnd w:id="333"/>
      <w:bookmarkEnd w:id="334"/>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5B5A73DC" w14:textId="77777777" w:rsidR="001C6946" w:rsidRDefault="001C6946" w:rsidP="001C6946">
      <w:r>
        <w:t>The evaluation of an expression. All references to an evaluation shall return the result of evaluating the &lt;evaluates&gt; expression node. All expression nodes referenced within an evaluation shall return the result of evaluating that expression node.</w:t>
      </w:r>
      <w:r>
        <w:br/>
        <w:t>An evaluation may be used in place of anything that requires the &lt;resulting type&gt; of the evaluation.</w:t>
      </w:r>
    </w:p>
    <w:p w14:paraId="381BA80C" w14:textId="77777777" w:rsidR="001C6946" w:rsidRDefault="001C6946" w:rsidP="001C6946">
      <w:pPr>
        <w:pStyle w:val="Heading4"/>
        <w:ind w:left="1008" w:hanging="1008"/>
      </w:pPr>
      <w:r>
        <w:t>Direct Supertypes</w:t>
      </w:r>
    </w:p>
    <w:p w14:paraId="180AA822" w14:textId="77777777" w:rsidR="001C6946" w:rsidRDefault="001C6946" w:rsidP="001C6946">
      <w:pPr>
        <w:ind w:left="360"/>
      </w:pPr>
      <w:hyperlink w:anchor="_d847ee03faa23264a18dd452d21972fc" w:history="1">
        <w:r>
          <w:rPr>
            <w:rStyle w:val="Hyperlink"/>
          </w:rPr>
          <w:t>Expression Context</w:t>
        </w:r>
      </w:hyperlink>
    </w:p>
    <w:p w14:paraId="6BE0D6AC" w14:textId="77777777" w:rsidR="001C6946" w:rsidRDefault="001C6946" w:rsidP="001C6946"/>
    <w:p w14:paraId="2B9878C6" w14:textId="77777777" w:rsidR="001C6946" w:rsidRDefault="001C6946" w:rsidP="001C6946">
      <w:pPr>
        <w:pStyle w:val="Heading3"/>
        <w:ind w:left="1080" w:hanging="1080"/>
      </w:pPr>
      <w:bookmarkStart w:id="335" w:name="_6c832196fd78ec5da9e6b1ddd1779adf"/>
      <w:bookmarkStart w:id="336" w:name="_Toc463469644"/>
      <w:r>
        <w:t>Association Expression Context</w:t>
      </w:r>
      <w:bookmarkEnd w:id="335"/>
      <w:bookmarkEnd w:id="336"/>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135E1A2D" w14:textId="77777777" w:rsidR="001C6946" w:rsidRDefault="001C6946" w:rsidP="001C6946">
      <w:r>
        <w:t xml:space="preserve">Context in which an expression will be evaluated. </w:t>
      </w:r>
    </w:p>
    <w:p w14:paraId="1C1EE673" w14:textId="77777777" w:rsidR="001C6946" w:rsidRDefault="001C6946" w:rsidP="001C6946">
      <w:pPr>
        <w:pStyle w:val="Heading4"/>
        <w:ind w:left="1008" w:hanging="1008"/>
      </w:pPr>
      <w:r>
        <w:t>Direct Supertypes</w:t>
      </w:r>
    </w:p>
    <w:p w14:paraId="687B82CC" w14:textId="77777777" w:rsidR="001C6946" w:rsidRDefault="001C6946" w:rsidP="001C6946">
      <w:pPr>
        <w:ind w:left="360"/>
      </w:pPr>
      <w:hyperlink w:anchor="_52c887644007b8e51a1f6e976113707a" w:history="1">
        <w:r>
          <w:rPr>
            <w:rStyle w:val="Hyperlink"/>
          </w:rPr>
          <w:t>Extent of Context</w:t>
        </w:r>
      </w:hyperlink>
    </w:p>
    <w:p w14:paraId="6555AEB7" w14:textId="77777777" w:rsidR="001C6946" w:rsidRDefault="001C6946" w:rsidP="001C6946">
      <w:pPr>
        <w:pStyle w:val="Heading4"/>
        <w:ind w:left="1008" w:hanging="1008"/>
      </w:pPr>
      <w:r>
        <w:t>Association Ends</w:t>
      </w:r>
    </w:p>
    <w:p w14:paraId="231C7DD2" w14:textId="77777777" w:rsidR="001C6946" w:rsidRDefault="001C6946" w:rsidP="001C6946">
      <w:pPr>
        <w:ind w:firstLine="720"/>
      </w:pPr>
      <w:r>
        <w:rPr>
          <w:noProof/>
        </w:rPr>
        <w:drawing>
          <wp:inline distT="0" distB="0" distL="0" distR="0" wp14:anchorId="37A056CC" wp14:editId="1D2EA77A">
            <wp:extent cx="152400" cy="152400"/>
            <wp:effectExtent l="0" t="0" r="0" b="0"/>
            <wp:docPr id="1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1713A4E1" w14:textId="77777777" w:rsidR="001C6946" w:rsidRDefault="001C6946" w:rsidP="001C6946">
      <w:pPr>
        <w:pStyle w:val="BodyText"/>
        <w:ind w:firstLine="720"/>
      </w:pPr>
      <w:r>
        <w:t>Context of evaluation and namespace resolution for an expression.</w:t>
      </w:r>
    </w:p>
    <w:p w14:paraId="67A8F911" w14:textId="77777777" w:rsidR="001C6946" w:rsidRDefault="001C6946" w:rsidP="001C6946">
      <w:pPr>
        <w:ind w:firstLine="720"/>
      </w:pPr>
      <w:r>
        <w:rPr>
          <w:noProof/>
        </w:rPr>
        <w:drawing>
          <wp:inline distT="0" distB="0" distL="0" distR="0" wp14:anchorId="21DBC538" wp14:editId="0729BD47">
            <wp:extent cx="152400" cy="152400"/>
            <wp:effectExtent l="0" t="0" r="0" b="0"/>
            <wp:docPr id="1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5867FD42" w14:textId="77777777" w:rsidR="001C6946" w:rsidRDefault="001C6946" w:rsidP="001C6946"/>
    <w:p w14:paraId="286B9F06" w14:textId="77777777" w:rsidR="001C6946" w:rsidRDefault="001C6946" w:rsidP="001C6946">
      <w:pPr>
        <w:pStyle w:val="Heading3"/>
        <w:ind w:left="1080" w:hanging="1080"/>
      </w:pPr>
      <w:bookmarkStart w:id="337" w:name="_d847ee03faa23264a18dd452d21972fc"/>
      <w:bookmarkStart w:id="338" w:name="_Toc463469645"/>
      <w:r>
        <w:t>Class Expression Context</w:t>
      </w:r>
      <w:bookmarkEnd w:id="337"/>
      <w:bookmarkEnd w:id="338"/>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43C07F0C" w14:textId="77777777" w:rsidR="001C6946" w:rsidRDefault="001C6946" w:rsidP="001C6946">
      <w:r>
        <w:t>An abstract element defining the static or dynamic evaluation context and resulting type of an expression.</w:t>
      </w:r>
      <w:r>
        <w:br/>
        <w:t>An expression context that is referenced by another expression context inherits the referencing context by default.</w:t>
      </w:r>
    </w:p>
    <w:p w14:paraId="4AD6CF58" w14:textId="77777777" w:rsidR="001C6946" w:rsidRDefault="001C6946" w:rsidP="001C6946">
      <w:pPr>
        <w:pStyle w:val="Heading4"/>
        <w:ind w:left="1008" w:hanging="1008"/>
      </w:pPr>
      <w:r>
        <w:t>Direct Supertypes</w:t>
      </w:r>
    </w:p>
    <w:p w14:paraId="2DDD3099" w14:textId="77777777" w:rsidR="001C6946" w:rsidRDefault="001C6946" w:rsidP="001C6946">
      <w:pPr>
        <w:ind w:left="360"/>
      </w:pPr>
      <w:hyperlink w:anchor="_eb8398b5a178c638b98597120ec51c4d" w:history="1">
        <w:r>
          <w:rPr>
            <w:rStyle w:val="Hyperlink"/>
          </w:rPr>
          <w:t>Identifiable Entity</w:t>
        </w:r>
      </w:hyperlink>
    </w:p>
    <w:p w14:paraId="199E17F4" w14:textId="77777777" w:rsidR="001C6946" w:rsidRDefault="001C6946" w:rsidP="001C6946"/>
    <w:p w14:paraId="6109B239" w14:textId="77777777" w:rsidR="001C6946" w:rsidRDefault="001C6946" w:rsidP="001C6946">
      <w:pPr>
        <w:pStyle w:val="Heading3"/>
        <w:ind w:left="1080" w:hanging="1080"/>
      </w:pPr>
      <w:bookmarkStart w:id="339" w:name="_832339913c2d70c2c7a1e67c27261203"/>
      <w:bookmarkStart w:id="340" w:name="_Toc463469646"/>
      <w:r>
        <w:lastRenderedPageBreak/>
        <w:t>Association Expression Evaluation</w:t>
      </w:r>
      <w:bookmarkEnd w:id="339"/>
      <w:bookmarkEnd w:id="340"/>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4C071297" w14:textId="77777777" w:rsidR="001C6946" w:rsidRDefault="001C6946" w:rsidP="001C6946">
      <w:r>
        <w:t>Relationship defining the expression that will be evaluated by an evaluation.</w:t>
      </w:r>
    </w:p>
    <w:p w14:paraId="46611B8C" w14:textId="77777777" w:rsidR="001C6946" w:rsidRDefault="001C6946" w:rsidP="001C6946">
      <w:pPr>
        <w:pStyle w:val="Heading4"/>
        <w:ind w:left="1008" w:hanging="1008"/>
      </w:pPr>
      <w:r>
        <w:t>Association Ends</w:t>
      </w:r>
    </w:p>
    <w:p w14:paraId="166AAAE5" w14:textId="77777777" w:rsidR="001C6946" w:rsidRDefault="001C6946" w:rsidP="001C6946">
      <w:pPr>
        <w:ind w:firstLine="720"/>
      </w:pPr>
      <w:r>
        <w:rPr>
          <w:noProof/>
        </w:rPr>
        <w:drawing>
          <wp:inline distT="0" distB="0" distL="0" distR="0" wp14:anchorId="674F0EA7" wp14:editId="5EF20FE8">
            <wp:extent cx="152400" cy="152400"/>
            <wp:effectExtent l="0" t="0" r="0" b="0"/>
            <wp:docPr id="1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152ACF49" w14:textId="77777777" w:rsidR="001C6946" w:rsidRDefault="001C6946" w:rsidP="001C6946">
      <w:pPr>
        <w:pStyle w:val="BodyText"/>
        <w:ind w:firstLine="720"/>
      </w:pPr>
      <w:r>
        <w:t>The expression node "head" an evaluation evaluates.</w:t>
      </w:r>
    </w:p>
    <w:p w14:paraId="265EF0EC" w14:textId="77777777" w:rsidR="001C6946" w:rsidRDefault="001C6946" w:rsidP="001C6946">
      <w:pPr>
        <w:ind w:firstLine="720"/>
      </w:pPr>
      <w:r>
        <w:rPr>
          <w:noProof/>
        </w:rPr>
        <w:drawing>
          <wp:inline distT="0" distB="0" distL="0" distR="0" wp14:anchorId="07591F10" wp14:editId="01094BE2">
            <wp:extent cx="152400" cy="152400"/>
            <wp:effectExtent l="0" t="0" r="0" b="0"/>
            <wp:docPr id="1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evaluated by</w:t>
      </w:r>
      <w:r>
        <w:rPr>
          <w:rFonts w:cs="Arial"/>
        </w:rPr>
        <w:fldChar w:fldCharType="begin"/>
      </w:r>
      <w:r>
        <w:instrText>XE"</w:instrText>
      </w:r>
      <w:r w:rsidRPr="00413D75">
        <w:rPr>
          <w:rFonts w:cs="Arial"/>
        </w:rPr>
        <w:instrText>evaluated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234D5990" w14:textId="77777777" w:rsidR="001C6946" w:rsidRDefault="001C6946" w:rsidP="001C6946">
      <w:pPr>
        <w:pStyle w:val="BodyText"/>
        <w:ind w:firstLine="720"/>
      </w:pPr>
      <w:r>
        <w:t>Evaluations of an expression node.</w:t>
      </w:r>
    </w:p>
    <w:p w14:paraId="6971BC42" w14:textId="77777777" w:rsidR="001C6946" w:rsidRDefault="001C6946" w:rsidP="001C6946"/>
    <w:p w14:paraId="4B500CBD" w14:textId="77777777" w:rsidR="001C6946" w:rsidRDefault="001C6946" w:rsidP="001C6946">
      <w:pPr>
        <w:pStyle w:val="Heading3"/>
        <w:ind w:left="1080" w:hanging="1080"/>
      </w:pPr>
      <w:bookmarkStart w:id="341" w:name="_f9bba899ada544a47c36bb071e9024f5"/>
      <w:bookmarkStart w:id="342" w:name="_Toc463469647"/>
      <w:r>
        <w:t>Class Expression Node</w:t>
      </w:r>
      <w:bookmarkEnd w:id="341"/>
      <w:bookmarkEnd w:id="342"/>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5905838D" w14:textId="77777777" w:rsidR="001C6946" w:rsidRDefault="001C6946" w:rsidP="001C6946">
      <w:r>
        <w:t>An abstract class representing the computation of a value which is then bound to the context from which it is called. Each expression node has a type of the most general type it can return.</w:t>
      </w:r>
      <w:r>
        <w:br/>
      </w:r>
      <w:r>
        <w:br/>
        <w:t>An expression node may reference other elements. Where the other elements are also expression nodes they will be considered part of the referencing expression and evaluated in the context of that expression.</w:t>
      </w:r>
      <w:r>
        <w:br/>
      </w:r>
      <w:r>
        <w:br/>
        <w:t>The set of related expression nodes forms a "tree" for evaluation.</w:t>
      </w:r>
    </w:p>
    <w:p w14:paraId="4394B0B5" w14:textId="77777777" w:rsidR="001C6946" w:rsidRDefault="001C6946" w:rsidP="001C6946">
      <w:pPr>
        <w:pStyle w:val="Heading4"/>
        <w:ind w:left="1008" w:hanging="1008"/>
      </w:pPr>
      <w:r>
        <w:t>Direct Supertypes</w:t>
      </w:r>
    </w:p>
    <w:p w14:paraId="3A4BEC97" w14:textId="77777777" w:rsidR="001C6946" w:rsidRDefault="001C6946" w:rsidP="001C6946">
      <w:pPr>
        <w:ind w:left="360"/>
      </w:pPr>
      <w:hyperlink w:anchor="_d847ee03faa23264a18dd452d21972fc" w:history="1">
        <w:r>
          <w:rPr>
            <w:rStyle w:val="Hyperlink"/>
          </w:rPr>
          <w:t>Expression Context</w:t>
        </w:r>
      </w:hyperlink>
    </w:p>
    <w:p w14:paraId="0DC038B9" w14:textId="77777777" w:rsidR="001C6946" w:rsidRDefault="001C6946" w:rsidP="001C6946">
      <w:pPr>
        <w:pStyle w:val="Heading4"/>
        <w:ind w:left="1008" w:hanging="1008"/>
      </w:pPr>
      <w:r>
        <w:t>Attributes</w:t>
      </w:r>
    </w:p>
    <w:p w14:paraId="224CB8D9" w14:textId="77777777" w:rsidR="001C6946" w:rsidRDefault="001C6946" w:rsidP="001C6946">
      <w:pPr>
        <w:pStyle w:val="BodyText2"/>
      </w:pPr>
      <w:r>
        <w:rPr>
          <w:noProof/>
        </w:rPr>
        <w:drawing>
          <wp:inline distT="0" distB="0" distL="0" distR="0" wp14:anchorId="5CB0D0E0" wp14:editId="064A0EED">
            <wp:extent cx="152400" cy="152400"/>
            <wp:effectExtent l="0" t="0" r="0" b="0"/>
            <wp:docPr id="2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745C13AD" w14:textId="77777777" w:rsidR="001C6946" w:rsidRDefault="001C6946" w:rsidP="001C6946">
      <w:pPr>
        <w:pStyle w:val="BodyText"/>
      </w:pPr>
      <w:r>
        <w:t>Textual expression of the expression which is further refined by subtypes of expression.</w:t>
      </w:r>
    </w:p>
    <w:p w14:paraId="0B6BD28E" w14:textId="77777777" w:rsidR="001C6946" w:rsidRDefault="001C6946" w:rsidP="001C6946">
      <w:pPr>
        <w:pStyle w:val="BodyText2"/>
      </w:pPr>
      <w:r>
        <w:rPr>
          <w:noProof/>
        </w:rPr>
        <w:drawing>
          <wp:inline distT="0" distB="0" distL="0" distR="0" wp14:anchorId="622B481A" wp14:editId="3179FB84">
            <wp:extent cx="152400" cy="152400"/>
            <wp:effectExtent l="0" t="0" r="0" b="0"/>
            <wp:docPr id="2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42794B0E" w14:textId="77777777" w:rsidR="001C6946" w:rsidRDefault="001C6946" w:rsidP="001C6946">
      <w:pPr>
        <w:pStyle w:val="BodyText"/>
      </w:pPr>
      <w:r>
        <w:t>expression language used for the expression text</w:t>
      </w:r>
    </w:p>
    <w:p w14:paraId="42413E23" w14:textId="77777777" w:rsidR="001C6946" w:rsidRDefault="001C6946" w:rsidP="001C6946"/>
    <w:p w14:paraId="5BF9ADB0" w14:textId="77777777" w:rsidR="001C6946" w:rsidRDefault="001C6946" w:rsidP="001C6946">
      <w:pPr>
        <w:pStyle w:val="Heading3"/>
        <w:ind w:left="1080" w:hanging="1080"/>
      </w:pPr>
      <w:bookmarkStart w:id="343" w:name="_db3e44e523a232e5b77a133d74842e81"/>
      <w:bookmarkStart w:id="344" w:name="_Toc463469648"/>
      <w:r>
        <w:t>Class Function Call</w:t>
      </w:r>
      <w:bookmarkEnd w:id="343"/>
      <w:bookmarkEnd w:id="344"/>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14892523" w14:textId="77777777" w:rsidR="001C6946" w:rsidRDefault="001C6946" w:rsidP="001C6946">
      <w:r>
        <w:t>An element of an expression that performs some operation based on a function type and produces a result.  I.e. plus(a,1).</w:t>
      </w:r>
      <w:r>
        <w:br/>
        <w:t>Arguments are bound to the function call via bindings.</w:t>
      </w:r>
    </w:p>
    <w:p w14:paraId="6C626E47" w14:textId="77777777" w:rsidR="001C6946" w:rsidRDefault="001C6946" w:rsidP="001C6946">
      <w:pPr>
        <w:pStyle w:val="Heading4"/>
        <w:ind w:left="1008" w:hanging="1008"/>
      </w:pPr>
      <w:r>
        <w:t>Direct Supertypes</w:t>
      </w:r>
    </w:p>
    <w:p w14:paraId="172D8D56" w14:textId="77777777" w:rsidR="001C6946" w:rsidRDefault="001C6946" w:rsidP="001C6946">
      <w:pPr>
        <w:ind w:left="360"/>
      </w:pPr>
      <w:hyperlink w:anchor="_f9bba899ada544a47c36bb071e9024f5" w:history="1">
        <w:r>
          <w:rPr>
            <w:rStyle w:val="Hyperlink"/>
          </w:rPr>
          <w:t>Expression Node</w:t>
        </w:r>
      </w:hyperlink>
      <w:r>
        <w:t xml:space="preserve">, </w:t>
      </w:r>
      <w:hyperlink w:anchor="_e60871f18b94666411d0d4023a66bd0b" w:history="1">
        <w:r>
          <w:rPr>
            <w:rStyle w:val="Hyperlink"/>
          </w:rPr>
          <w:t>Structure</w:t>
        </w:r>
      </w:hyperlink>
    </w:p>
    <w:p w14:paraId="4993D350" w14:textId="77777777" w:rsidR="001C6946" w:rsidRDefault="001C6946" w:rsidP="001C6946"/>
    <w:p w14:paraId="471E914F" w14:textId="77777777" w:rsidR="001C6946" w:rsidRDefault="001C6946" w:rsidP="001C6946">
      <w:pPr>
        <w:pStyle w:val="Heading3"/>
        <w:ind w:left="1080" w:hanging="1080"/>
      </w:pPr>
      <w:bookmarkStart w:id="345" w:name="_eb092a76b87a3aab56fe77b0528535c0"/>
      <w:bookmarkStart w:id="346" w:name="_Toc463469649"/>
      <w:r>
        <w:t>Association Function Called</w:t>
      </w:r>
      <w:bookmarkEnd w:id="345"/>
      <w:bookmarkEnd w:id="346"/>
      <w:r w:rsidRPr="003A31EC">
        <w:rPr>
          <w:rFonts w:cs="Arial"/>
        </w:rPr>
        <w:t xml:space="preserve"> </w:t>
      </w:r>
      <w:r>
        <w:rPr>
          <w:rFonts w:cs="Arial"/>
        </w:rPr>
        <w:fldChar w:fldCharType="begin"/>
      </w:r>
      <w:r>
        <w:instrText>XE"</w:instrText>
      </w:r>
      <w:r w:rsidRPr="00413D75">
        <w:rPr>
          <w:rFonts w:cs="Arial"/>
        </w:rPr>
        <w:instrText>Function Called</w:instrText>
      </w:r>
      <w:r>
        <w:instrText>"</w:instrText>
      </w:r>
      <w:r>
        <w:rPr>
          <w:rFonts w:cs="Arial"/>
        </w:rPr>
        <w:fldChar w:fldCharType="end"/>
      </w:r>
    </w:p>
    <w:p w14:paraId="7AB95717" w14:textId="77777777" w:rsidR="001C6946" w:rsidRDefault="001C6946" w:rsidP="001C6946">
      <w:r>
        <w:t>Relationship defining the function (a type) called by a function call.</w:t>
      </w:r>
    </w:p>
    <w:p w14:paraId="334F13EE" w14:textId="77777777" w:rsidR="001C6946" w:rsidRDefault="001C6946" w:rsidP="001C6946">
      <w:pPr>
        <w:pStyle w:val="Heading4"/>
        <w:ind w:left="1008" w:hanging="1008"/>
      </w:pPr>
      <w:r>
        <w:t>Direct Supertypes</w:t>
      </w:r>
    </w:p>
    <w:p w14:paraId="7BBC4DA0" w14:textId="77777777" w:rsidR="001C6946" w:rsidRDefault="001C6946" w:rsidP="001C6946">
      <w:pPr>
        <w:ind w:left="360"/>
      </w:pPr>
      <w:hyperlink w:anchor="_7930d7b301f56f0155603422a27ad833" w:history="1">
        <w:r>
          <w:rPr>
            <w:rStyle w:val="Hyperlink"/>
          </w:rPr>
          <w:t>Extent of Type</w:t>
        </w:r>
      </w:hyperlink>
    </w:p>
    <w:p w14:paraId="01FAEDDD" w14:textId="77777777" w:rsidR="001C6946" w:rsidRDefault="001C6946" w:rsidP="001C6946">
      <w:pPr>
        <w:pStyle w:val="Heading4"/>
        <w:ind w:left="1008" w:hanging="1008"/>
      </w:pPr>
      <w:r>
        <w:t>Association Ends</w:t>
      </w:r>
    </w:p>
    <w:p w14:paraId="1283D8C8" w14:textId="77777777" w:rsidR="001C6946" w:rsidRDefault="001C6946" w:rsidP="001C6946">
      <w:pPr>
        <w:ind w:firstLine="720"/>
      </w:pPr>
      <w:r>
        <w:rPr>
          <w:noProof/>
        </w:rPr>
        <w:drawing>
          <wp:inline distT="0" distB="0" distL="0" distR="0" wp14:anchorId="2FB2CA46" wp14:editId="7906B8AB">
            <wp:extent cx="152400" cy="152400"/>
            <wp:effectExtent l="0" t="0" r="0" b="0"/>
            <wp:docPr id="2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p>
    <w:p w14:paraId="67202B8D" w14:textId="77777777" w:rsidR="001C6946" w:rsidRDefault="001C6946" w:rsidP="001C6946">
      <w:pPr>
        <w:pStyle w:val="BodyText"/>
        <w:ind w:firstLine="720"/>
      </w:pPr>
      <w:r>
        <w:t>Function called</w:t>
      </w:r>
    </w:p>
    <w:p w14:paraId="5833A839" w14:textId="77777777" w:rsidR="001C6946" w:rsidRDefault="001C6946" w:rsidP="001C6946">
      <w:pPr>
        <w:ind w:firstLine="720"/>
      </w:pPr>
      <w:r>
        <w:rPr>
          <w:noProof/>
        </w:rPr>
        <w:drawing>
          <wp:inline distT="0" distB="0" distL="0" distR="0" wp14:anchorId="11E75EC7" wp14:editId="742BA612">
            <wp:extent cx="152400" cy="152400"/>
            <wp:effectExtent l="0" t="0" r="0" b="0"/>
            <wp:docPr id="2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p>
    <w:p w14:paraId="50C9710B" w14:textId="77777777" w:rsidR="001C6946" w:rsidRDefault="001C6946" w:rsidP="001C6946">
      <w:pPr>
        <w:pStyle w:val="BodyText"/>
        <w:ind w:firstLine="720"/>
      </w:pPr>
      <w:r>
        <w:t>Function calls using a function declaration.</w:t>
      </w:r>
    </w:p>
    <w:p w14:paraId="5B0280C5" w14:textId="77777777" w:rsidR="001C6946" w:rsidRDefault="001C6946" w:rsidP="001C6946"/>
    <w:p w14:paraId="0A12F43D" w14:textId="77777777" w:rsidR="001C6946" w:rsidRDefault="001C6946" w:rsidP="001C6946">
      <w:pPr>
        <w:pStyle w:val="Heading3"/>
        <w:ind w:left="1080" w:hanging="1080"/>
      </w:pPr>
      <w:bookmarkStart w:id="347" w:name="_84ce1e5601466fe3e5b0f817878a5249"/>
      <w:bookmarkStart w:id="348" w:name="_Toc463469650"/>
      <w:r>
        <w:lastRenderedPageBreak/>
        <w:t>Association Function Implementation</w:t>
      </w:r>
      <w:bookmarkEnd w:id="347"/>
      <w:bookmarkEnd w:id="348"/>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14308681" w14:textId="77777777" w:rsidR="001C6946" w:rsidRDefault="001C6946" w:rsidP="001C6946">
      <w:r>
        <w:t>Relationship defining the implementation of a function by an expression.</w:t>
      </w:r>
    </w:p>
    <w:p w14:paraId="24A4BB23" w14:textId="77777777" w:rsidR="001C6946" w:rsidRDefault="001C6946" w:rsidP="001C6946">
      <w:pPr>
        <w:pStyle w:val="Heading4"/>
        <w:ind w:left="1008" w:hanging="1008"/>
      </w:pPr>
      <w:r>
        <w:t>Direct Supertypes</w:t>
      </w:r>
    </w:p>
    <w:p w14:paraId="5EABF100" w14:textId="77777777" w:rsidR="001C6946" w:rsidRDefault="001C6946" w:rsidP="001C6946">
      <w:pPr>
        <w:ind w:left="360"/>
      </w:pPr>
      <w:hyperlink w:anchor="_6c832196fd78ec5da9e6b1ddd1779adf" w:history="1">
        <w:r>
          <w:rPr>
            <w:rStyle w:val="Hyperlink"/>
          </w:rPr>
          <w:t>Expression Context</w:t>
        </w:r>
      </w:hyperlink>
    </w:p>
    <w:p w14:paraId="05496B30" w14:textId="77777777" w:rsidR="001C6946" w:rsidRDefault="001C6946" w:rsidP="001C6946">
      <w:pPr>
        <w:pStyle w:val="Heading4"/>
        <w:ind w:left="1008" w:hanging="1008"/>
      </w:pPr>
      <w:r>
        <w:t>Association Ends</w:t>
      </w:r>
    </w:p>
    <w:p w14:paraId="6CA1D046" w14:textId="77777777" w:rsidR="001C6946" w:rsidRDefault="001C6946" w:rsidP="001C6946">
      <w:pPr>
        <w:ind w:firstLine="720"/>
      </w:pPr>
      <w:r>
        <w:rPr>
          <w:noProof/>
        </w:rPr>
        <w:drawing>
          <wp:inline distT="0" distB="0" distL="0" distR="0" wp14:anchorId="498F0011" wp14:editId="0E026C03">
            <wp:extent cx="152400" cy="152400"/>
            <wp:effectExtent l="0" t="0" r="0" b="0"/>
            <wp:docPr id="2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16C00458" w14:textId="77777777" w:rsidR="001C6946" w:rsidRDefault="001C6946" w:rsidP="001C6946">
      <w:pPr>
        <w:pStyle w:val="BodyText"/>
        <w:ind w:firstLine="720"/>
      </w:pPr>
      <w:r>
        <w:t>Expression which defines the implementation of a function.</w:t>
      </w:r>
    </w:p>
    <w:p w14:paraId="5F7361A2" w14:textId="77777777" w:rsidR="001C6946" w:rsidRDefault="001C6946" w:rsidP="001C6946">
      <w:pPr>
        <w:ind w:firstLine="720"/>
      </w:pPr>
      <w:r>
        <w:rPr>
          <w:noProof/>
        </w:rPr>
        <w:drawing>
          <wp:inline distT="0" distB="0" distL="0" distR="0" wp14:anchorId="0DF66EC8" wp14:editId="4204B145">
            <wp:extent cx="152400" cy="152400"/>
            <wp:effectExtent l="0" t="0" r="0" b="0"/>
            <wp:docPr id="3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p>
    <w:p w14:paraId="6875707F" w14:textId="77777777" w:rsidR="001C6946" w:rsidRDefault="001C6946" w:rsidP="001C6946">
      <w:pPr>
        <w:pStyle w:val="BodyText"/>
        <w:ind w:firstLine="720"/>
      </w:pPr>
      <w:r>
        <w:t>Function implemented by an expression</w:t>
      </w:r>
    </w:p>
    <w:p w14:paraId="7C69A082" w14:textId="77777777" w:rsidR="001C6946" w:rsidRDefault="001C6946" w:rsidP="001C6946"/>
    <w:p w14:paraId="7B3F9C66" w14:textId="77777777" w:rsidR="001C6946" w:rsidRDefault="001C6946" w:rsidP="001C6946">
      <w:pPr>
        <w:pStyle w:val="Heading3"/>
        <w:ind w:left="1080" w:hanging="1080"/>
      </w:pPr>
      <w:bookmarkStart w:id="349" w:name="_cff99d2f22ee84a9e95ea582786a897b"/>
      <w:bookmarkStart w:id="350" w:name="_Toc463469651"/>
      <w:r>
        <w:t>Class Function Type</w:t>
      </w:r>
      <w:bookmarkEnd w:id="349"/>
      <w:bookmarkEnd w:id="350"/>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525FFAF3" w14:textId="77777777" w:rsidR="001C6946" w:rsidRDefault="001C6946" w:rsidP="001C6946">
      <w:r>
        <w:t>A declaration of a function which performs a calculation on arguments (properties) to produce a result (function result).  I.e. the definition of plus(a:Number, b:Number).</w:t>
      </w:r>
      <w:r>
        <w:br/>
      </w:r>
      <w:r>
        <w:br/>
        <w:t>Functions are intended to be side-effect free and context free (they only depend on their arguments and don't change anything) but assertions to specify that certain functions are pure may be required,</w:t>
      </w:r>
      <w:r>
        <w:br/>
        <w:t>Note: FUNCTION ARGUMENTS ARE PROPERTIES of the function.</w:t>
      </w:r>
    </w:p>
    <w:p w14:paraId="472B2CE5" w14:textId="77777777" w:rsidR="001C6946" w:rsidRDefault="001C6946" w:rsidP="001C6946">
      <w:pPr>
        <w:pStyle w:val="Heading4"/>
        <w:ind w:left="1008" w:hanging="1008"/>
      </w:pPr>
      <w:r>
        <w:t>Direct Supertypes</w:t>
      </w:r>
    </w:p>
    <w:p w14:paraId="5E662741" w14:textId="77777777" w:rsidR="001C6946" w:rsidRDefault="001C6946" w:rsidP="001C6946">
      <w:pPr>
        <w:ind w:left="360"/>
      </w:pPr>
      <w:hyperlink w:anchor="_d847ee03faa23264a18dd452d21972fc" w:history="1">
        <w:r>
          <w:rPr>
            <w:rStyle w:val="Hyperlink"/>
          </w:rPr>
          <w:t>Expression Context</w:t>
        </w:r>
      </w:hyperlink>
      <w:r>
        <w:t xml:space="preserve">, </w:t>
      </w:r>
      <w:hyperlink w:anchor="_3b0c6b335aca4015ef569068da1bec31" w:history="1">
        <w:r>
          <w:rPr>
            <w:rStyle w:val="Hyperlink"/>
          </w:rPr>
          <w:t>Structure Type</w:t>
        </w:r>
      </w:hyperlink>
    </w:p>
    <w:p w14:paraId="0FFCCF32" w14:textId="77777777" w:rsidR="001C6946" w:rsidRDefault="001C6946" w:rsidP="001C6946"/>
    <w:p w14:paraId="70A557D3" w14:textId="77777777" w:rsidR="001C6946" w:rsidRDefault="001C6946" w:rsidP="001C6946">
      <w:pPr>
        <w:pStyle w:val="Heading3"/>
        <w:ind w:left="1080" w:hanging="1080"/>
      </w:pPr>
      <w:bookmarkStart w:id="351" w:name="_e6c2e5d52e1652a6c3d27d411345c754"/>
      <w:bookmarkStart w:id="352" w:name="_Toc463469652"/>
      <w:r>
        <w:t>Class Object Operation Type</w:t>
      </w:r>
      <w:bookmarkEnd w:id="351"/>
      <w:bookmarkEnd w:id="352"/>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12272F5E" w14:textId="77777777" w:rsidR="001C6946" w:rsidRDefault="001C6946" w:rsidP="001C6946">
      <w:r>
        <w:t>An operation bound to a specific "receiver" in the "Object Oriented" sense.</w:t>
      </w:r>
    </w:p>
    <w:p w14:paraId="0450EA6A" w14:textId="77777777" w:rsidR="001C6946" w:rsidRDefault="001C6946" w:rsidP="001C6946">
      <w:pPr>
        <w:pStyle w:val="Heading4"/>
        <w:ind w:left="1008" w:hanging="1008"/>
      </w:pPr>
      <w:r>
        <w:t>Direct Supertypes</w:t>
      </w:r>
    </w:p>
    <w:p w14:paraId="2F3DA001" w14:textId="77777777" w:rsidR="001C6946" w:rsidRDefault="001C6946" w:rsidP="001C6946">
      <w:pPr>
        <w:ind w:left="360"/>
      </w:pPr>
      <w:hyperlink w:anchor="_cff99d2f22ee84a9e95ea582786a897b" w:history="1">
        <w:r>
          <w:rPr>
            <w:rStyle w:val="Hyperlink"/>
          </w:rPr>
          <w:t>Function Type</w:t>
        </w:r>
      </w:hyperlink>
    </w:p>
    <w:p w14:paraId="6A300261" w14:textId="77777777" w:rsidR="001C6946" w:rsidRDefault="001C6946" w:rsidP="001C6946"/>
    <w:p w14:paraId="4ED83009" w14:textId="77777777" w:rsidR="001C6946" w:rsidRDefault="001C6946" w:rsidP="001C6946">
      <w:pPr>
        <w:pStyle w:val="Heading3"/>
        <w:ind w:left="1080" w:hanging="1080"/>
      </w:pPr>
      <w:bookmarkStart w:id="353" w:name="_a02f44bf25ed335a69f70e6854eb4be4"/>
      <w:bookmarkStart w:id="354" w:name="_Toc463469653"/>
      <w:r>
        <w:t>Association OO Target</w:t>
      </w:r>
      <w:bookmarkEnd w:id="353"/>
      <w:bookmarkEnd w:id="354"/>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56B79938" w14:textId="77777777" w:rsidR="001C6946" w:rsidRDefault="001C6946" w:rsidP="001C6946">
      <w:r>
        <w:t>Relationship defining the "target" type of an object oriented function.</w:t>
      </w:r>
    </w:p>
    <w:p w14:paraId="5C7DCBEA" w14:textId="77777777" w:rsidR="001C6946" w:rsidRDefault="001C6946" w:rsidP="001C6946">
      <w:pPr>
        <w:pStyle w:val="Heading4"/>
        <w:ind w:left="1008" w:hanging="1008"/>
      </w:pPr>
      <w:r>
        <w:t>Association Ends</w:t>
      </w:r>
    </w:p>
    <w:p w14:paraId="6104B04A" w14:textId="77777777" w:rsidR="001C6946" w:rsidRDefault="001C6946" w:rsidP="001C6946">
      <w:pPr>
        <w:ind w:firstLine="720"/>
      </w:pPr>
      <w:r>
        <w:rPr>
          <w:noProof/>
        </w:rPr>
        <w:drawing>
          <wp:inline distT="0" distB="0" distL="0" distR="0" wp14:anchorId="491169E6" wp14:editId="3C18817C">
            <wp:extent cx="152400" cy="152400"/>
            <wp:effectExtent l="0" t="0" r="0" b="0"/>
            <wp:docPr id="3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receiver</w:t>
      </w:r>
      <w:r>
        <w:rPr>
          <w:rFonts w:cs="Arial"/>
        </w:rPr>
        <w:fldChar w:fldCharType="begin"/>
      </w:r>
      <w:r>
        <w:instrText>XE"</w:instrText>
      </w:r>
      <w:r w:rsidRPr="00413D75">
        <w:rPr>
          <w:rFonts w:cs="Arial"/>
        </w:rPr>
        <w:instrText>receiver</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0BEBF063" w14:textId="77777777" w:rsidR="001C6946" w:rsidRDefault="001C6946" w:rsidP="001C6946">
      <w:pPr>
        <w:pStyle w:val="BodyText"/>
        <w:ind w:firstLine="720"/>
      </w:pPr>
      <w:r>
        <w:t xml:space="preserve">The property that is the receiver of an object operation. </w:t>
      </w:r>
    </w:p>
    <w:p w14:paraId="7571AFD9" w14:textId="77777777" w:rsidR="001C6946" w:rsidRDefault="001C6946" w:rsidP="001C6946">
      <w:pPr>
        <w:ind w:firstLine="720"/>
      </w:pPr>
      <w:r>
        <w:rPr>
          <w:noProof/>
        </w:rPr>
        <w:drawing>
          <wp:inline distT="0" distB="0" distL="0" distR="0" wp14:anchorId="132C3F3A" wp14:editId="23824AFF">
            <wp:extent cx="152400" cy="152400"/>
            <wp:effectExtent l="0" t="0" r="0" b="0"/>
            <wp:docPr id="3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received by</w:t>
      </w:r>
      <w:r>
        <w:rPr>
          <w:rFonts w:cs="Arial"/>
        </w:rPr>
        <w:fldChar w:fldCharType="begin"/>
      </w:r>
      <w:r>
        <w:instrText>XE"</w:instrText>
      </w:r>
      <w:r w:rsidRPr="00413D75">
        <w:rPr>
          <w:rFonts w:cs="Arial"/>
        </w:rPr>
        <w:instrText>received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25740647" w14:textId="77777777" w:rsidR="001C6946" w:rsidRDefault="001C6946" w:rsidP="001C6946"/>
    <w:p w14:paraId="6F21A1BD" w14:textId="77777777" w:rsidR="001C6946" w:rsidRDefault="001C6946" w:rsidP="001C6946">
      <w:pPr>
        <w:pStyle w:val="Heading3"/>
        <w:ind w:left="1080" w:hanging="1080"/>
      </w:pPr>
      <w:bookmarkStart w:id="355" w:name="_e835a88d901471c2732c9d670d083de8"/>
      <w:bookmarkStart w:id="356" w:name="_Toc463469654"/>
      <w:r>
        <w:t>Association Result type</w:t>
      </w:r>
      <w:bookmarkEnd w:id="355"/>
      <w:bookmarkEnd w:id="356"/>
      <w:r w:rsidRPr="003A31EC">
        <w:rPr>
          <w:rFonts w:cs="Arial"/>
        </w:rPr>
        <w:t xml:space="preserve"> </w:t>
      </w:r>
      <w:r>
        <w:rPr>
          <w:rFonts w:cs="Arial"/>
        </w:rPr>
        <w:fldChar w:fldCharType="begin"/>
      </w:r>
      <w:r>
        <w:instrText>XE"</w:instrText>
      </w:r>
      <w:r w:rsidRPr="00413D75">
        <w:rPr>
          <w:rFonts w:cs="Arial"/>
        </w:rPr>
        <w:instrText>Result type</w:instrText>
      </w:r>
      <w:r>
        <w:instrText>"</w:instrText>
      </w:r>
      <w:r>
        <w:rPr>
          <w:rFonts w:cs="Arial"/>
        </w:rPr>
        <w:fldChar w:fldCharType="end"/>
      </w:r>
    </w:p>
    <w:p w14:paraId="7846C897" w14:textId="77777777" w:rsidR="001C6946" w:rsidRDefault="001C6946" w:rsidP="001C6946">
      <w:r>
        <w:t>Relationship defining the type or types returned by an expression evaluation.</w:t>
      </w:r>
    </w:p>
    <w:p w14:paraId="4E8A4FA7" w14:textId="77777777" w:rsidR="001C6946" w:rsidRDefault="001C6946" w:rsidP="001C6946">
      <w:pPr>
        <w:pStyle w:val="Heading4"/>
        <w:ind w:left="1008" w:hanging="1008"/>
      </w:pPr>
      <w:r>
        <w:t>Association Ends</w:t>
      </w:r>
    </w:p>
    <w:p w14:paraId="2B1E8AD1" w14:textId="77777777" w:rsidR="001C6946" w:rsidRDefault="001C6946" w:rsidP="001C6946">
      <w:pPr>
        <w:ind w:firstLine="720"/>
      </w:pPr>
      <w:r>
        <w:rPr>
          <w:noProof/>
        </w:rPr>
        <w:drawing>
          <wp:inline distT="0" distB="0" distL="0" distR="0" wp14:anchorId="5883D195" wp14:editId="540C1CC4">
            <wp:extent cx="152400" cy="152400"/>
            <wp:effectExtent l="0" t="0" r="0" b="0"/>
            <wp:docPr id="3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4DC042E6" w14:textId="77777777" w:rsidR="001C6946" w:rsidRDefault="001C6946" w:rsidP="001C6946">
      <w:pPr>
        <w:pStyle w:val="BodyText"/>
        <w:ind w:firstLine="720"/>
      </w:pPr>
      <w:r>
        <w:t>Type of the result of a function</w:t>
      </w:r>
    </w:p>
    <w:p w14:paraId="63D35CA0" w14:textId="77777777" w:rsidR="001C6946" w:rsidRDefault="001C6946" w:rsidP="001C6946">
      <w:pPr>
        <w:ind w:firstLine="720"/>
      </w:pPr>
      <w:r>
        <w:rPr>
          <w:noProof/>
        </w:rPr>
        <w:drawing>
          <wp:inline distT="0" distB="0" distL="0" distR="0" wp14:anchorId="6FB86AA9" wp14:editId="10E0BEF9">
            <wp:extent cx="152400" cy="152400"/>
            <wp:effectExtent l="0" t="0" r="0" b="0"/>
            <wp:docPr id="38"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3E95559E" w14:textId="77777777" w:rsidR="001C6946" w:rsidRDefault="001C6946" w:rsidP="001C6946">
      <w:pPr>
        <w:pStyle w:val="BodyText"/>
        <w:ind w:firstLine="720"/>
      </w:pPr>
      <w:r>
        <w:t>Method returning a type.</w:t>
      </w:r>
    </w:p>
    <w:p w14:paraId="02027308" w14:textId="77777777" w:rsidR="001C6946" w:rsidRDefault="001C6946" w:rsidP="001C6946"/>
    <w:p w14:paraId="3303AB36" w14:textId="77777777" w:rsidR="001C6946" w:rsidRDefault="001C6946" w:rsidP="001C6946">
      <w:pPr>
        <w:pStyle w:val="Heading3"/>
        <w:ind w:left="1080" w:hanging="1080"/>
      </w:pPr>
      <w:bookmarkStart w:id="357" w:name="_0492440b12b90a76377a15324efa2182"/>
      <w:bookmarkStart w:id="358" w:name="_Toc463469655"/>
      <w:r>
        <w:lastRenderedPageBreak/>
        <w:t>Class Traversal</w:t>
      </w:r>
      <w:bookmarkEnd w:id="357"/>
      <w:bookmarkEnd w:id="358"/>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2ECBFE07" w14:textId="77777777" w:rsidR="001C6946" w:rsidRDefault="001C6946" w:rsidP="001C6946">
      <w:r>
        <w:t>Traversal from the current &lt;evaluates in&gt; context to another across a relation or other structure.</w:t>
      </w:r>
      <w:r>
        <w:br/>
      </w:r>
      <w:r>
        <w:b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62DD20FE" w14:textId="77777777" w:rsidR="001C6946" w:rsidRDefault="001C6946" w:rsidP="001C6946">
      <w:pPr>
        <w:pStyle w:val="Heading4"/>
        <w:ind w:left="1008" w:hanging="1008"/>
      </w:pPr>
      <w:r>
        <w:t>Direct Supertypes</w:t>
      </w:r>
    </w:p>
    <w:p w14:paraId="584790EE" w14:textId="77777777" w:rsidR="001C6946" w:rsidRDefault="001C6946" w:rsidP="001C6946">
      <w:pPr>
        <w:ind w:left="360"/>
      </w:pPr>
      <w:hyperlink w:anchor="_f9bba899ada544a47c36bb071e9024f5" w:history="1">
        <w:r>
          <w:rPr>
            <w:rStyle w:val="Hyperlink"/>
          </w:rPr>
          <w:t>Expression Node</w:t>
        </w:r>
      </w:hyperlink>
      <w:r>
        <w:t xml:space="preserve">, </w:t>
      </w:r>
      <w:hyperlink w:anchor="_e60871f18b94666411d0d4023a66bd0b" w:history="1">
        <w:r>
          <w:rPr>
            <w:rStyle w:val="Hyperlink"/>
          </w:rPr>
          <w:t>Structure</w:t>
        </w:r>
      </w:hyperlink>
    </w:p>
    <w:p w14:paraId="4C8FE070" w14:textId="77777777" w:rsidR="001C6946" w:rsidRDefault="001C6946" w:rsidP="001C6946">
      <w:pPr>
        <w:pStyle w:val="Heading4"/>
        <w:ind w:left="1008" w:hanging="1008"/>
      </w:pPr>
      <w:r>
        <w:t>Attributes</w:t>
      </w:r>
    </w:p>
    <w:p w14:paraId="46A20AB2" w14:textId="77777777" w:rsidR="001C6946" w:rsidRDefault="001C6946" w:rsidP="001C6946">
      <w:pPr>
        <w:pStyle w:val="BodyText2"/>
      </w:pPr>
      <w:r>
        <w:rPr>
          <w:noProof/>
        </w:rPr>
        <w:drawing>
          <wp:inline distT="0" distB="0" distL="0" distR="0" wp14:anchorId="190B0763" wp14:editId="57272BE4">
            <wp:extent cx="152400" cy="152400"/>
            <wp:effectExtent l="0" t="0" r="0" b="0"/>
            <wp:docPr id="4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5181189E" w14:textId="77777777" w:rsidR="001C6946" w:rsidRDefault="001C6946" w:rsidP="001C6946">
      <w:pPr>
        <w:pStyle w:val="BodyText"/>
      </w:pPr>
      <w:r>
        <w:t>Where traverse to relation is false, the traversal will return the bound element(s) of the &lt;traverses through&gt; property from the current context via any intermediate relationships.</w:t>
      </w:r>
      <w:r>
        <w:br/>
      </w:r>
      <w:r>
        <w:br/>
        <w:t>Where traverse to relation is true, the traversal shall return the structure/situation/relationship owning the property binding.</w:t>
      </w:r>
      <w:r>
        <w:br/>
      </w:r>
      <w:r>
        <w:br/>
        <w:t>By default, traverse to relation is false.</w:t>
      </w:r>
    </w:p>
    <w:p w14:paraId="609A49F3" w14:textId="77777777" w:rsidR="001C6946" w:rsidRDefault="001C6946" w:rsidP="001C6946">
      <w:pPr>
        <w:pStyle w:val="BodyText2"/>
      </w:pPr>
      <w:r>
        <w:rPr>
          <w:noProof/>
        </w:rPr>
        <w:drawing>
          <wp:inline distT="0" distB="0" distL="0" distR="0" wp14:anchorId="14CBBC3F" wp14:editId="67017E5F">
            <wp:extent cx="152400" cy="152400"/>
            <wp:effectExtent l="0" t="0" r="0" b="0"/>
            <wp:docPr id="4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A13E657" w14:textId="77777777" w:rsidR="001C6946" w:rsidRDefault="001C6946" w:rsidP="001C6946">
      <w:pPr>
        <w:pStyle w:val="BodyText"/>
      </w:pPr>
      <w:r>
        <w:t>Indicates that the traversal is defined based on properties that reference the current context. This results in traversing "backwards" across a property to an inverse property or the relation.</w:t>
      </w:r>
      <w:r>
        <w:br/>
      </w:r>
    </w:p>
    <w:p w14:paraId="08786323" w14:textId="77777777" w:rsidR="001C6946" w:rsidRDefault="001C6946" w:rsidP="001C6946"/>
    <w:p w14:paraId="0D7FECCA" w14:textId="77777777" w:rsidR="001C6946" w:rsidRDefault="001C6946" w:rsidP="001C6946">
      <w:pPr>
        <w:pStyle w:val="Heading3"/>
        <w:ind w:left="1080" w:hanging="1080"/>
      </w:pPr>
      <w:bookmarkStart w:id="359" w:name="_3a4ba02e26abaf7674f57fd630f4dc8e"/>
      <w:bookmarkStart w:id="360" w:name="_Toc463469656"/>
      <w:r>
        <w:t>Association Traverse Through</w:t>
      </w:r>
      <w:bookmarkEnd w:id="359"/>
      <w:bookmarkEnd w:id="360"/>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FABC843" w14:textId="77777777" w:rsidR="001C6946" w:rsidRDefault="001C6946" w:rsidP="001C6946">
      <w:r>
        <w:t>Relationship defining the property of the current context which will be traversed.</w:t>
      </w:r>
    </w:p>
    <w:p w14:paraId="7C2EAC18" w14:textId="77777777" w:rsidR="001C6946" w:rsidRDefault="001C6946" w:rsidP="001C6946">
      <w:pPr>
        <w:pStyle w:val="Heading4"/>
        <w:ind w:left="1008" w:hanging="1008"/>
      </w:pPr>
      <w:r>
        <w:t>Association Ends</w:t>
      </w:r>
    </w:p>
    <w:p w14:paraId="258D1B5E" w14:textId="77777777" w:rsidR="001C6946" w:rsidRDefault="001C6946" w:rsidP="001C6946">
      <w:pPr>
        <w:ind w:firstLine="720"/>
      </w:pPr>
      <w:r>
        <w:rPr>
          <w:noProof/>
        </w:rPr>
        <w:drawing>
          <wp:inline distT="0" distB="0" distL="0" distR="0" wp14:anchorId="3F59F946" wp14:editId="79BCC872">
            <wp:extent cx="152400" cy="152400"/>
            <wp:effectExtent l="0" t="0" r="0" b="0"/>
            <wp:docPr id="4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315FA85C" w14:textId="77777777" w:rsidR="001C6946" w:rsidRDefault="001C6946" w:rsidP="001C6946">
      <w:pPr>
        <w:pStyle w:val="BodyText"/>
        <w:ind w:firstLine="720"/>
      </w:pPr>
      <w:r>
        <w:t>Property or properties through which a traversal traverses as the dependent variable(s).</w:t>
      </w:r>
    </w:p>
    <w:p w14:paraId="3DCAA8A4" w14:textId="77777777" w:rsidR="001C6946" w:rsidRDefault="001C6946" w:rsidP="001C6946">
      <w:pPr>
        <w:ind w:firstLine="720"/>
      </w:pPr>
      <w:r>
        <w:rPr>
          <w:noProof/>
        </w:rPr>
        <w:drawing>
          <wp:inline distT="0" distB="0" distL="0" distR="0" wp14:anchorId="5A62AB55" wp14:editId="1653C7B4">
            <wp:extent cx="152400" cy="152400"/>
            <wp:effectExtent l="0" t="0" r="0" b="0"/>
            <wp:docPr id="4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2B45F8A" w14:textId="77777777" w:rsidR="001C6946" w:rsidRDefault="001C6946" w:rsidP="001C6946">
      <w:pPr>
        <w:pStyle w:val="BodyText"/>
        <w:ind w:firstLine="720"/>
      </w:pPr>
      <w:r>
        <w:t>Traversals through a property.</w:t>
      </w:r>
    </w:p>
    <w:p w14:paraId="7CC2014D" w14:textId="77777777" w:rsidR="001C6946" w:rsidRDefault="001C6946" w:rsidP="001C6946"/>
    <w:p w14:paraId="39B8F4D0" w14:textId="77777777" w:rsidR="001C6946" w:rsidRDefault="001C6946" w:rsidP="001C6946">
      <w:pPr>
        <w:spacing w:after="200" w:line="276" w:lineRule="auto"/>
        <w:rPr>
          <w:b/>
          <w:bCs/>
          <w:color w:val="365F91"/>
          <w:sz w:val="40"/>
          <w:szCs w:val="40"/>
        </w:rPr>
      </w:pPr>
      <w:r>
        <w:br w:type="page"/>
      </w:r>
    </w:p>
    <w:p w14:paraId="0794A390" w14:textId="77777777" w:rsidR="001C6946" w:rsidRDefault="001C6946" w:rsidP="001C6946">
      <w:pPr>
        <w:pStyle w:val="Heading2"/>
        <w:ind w:left="1080" w:hanging="1080"/>
      </w:pPr>
      <w:bookmarkStart w:id="361" w:name="_Toc463469657"/>
      <w:r>
        <w:lastRenderedPageBreak/>
        <w:t>SIMF Conceptual Model::Identifiers</w:t>
      </w:r>
      <w:bookmarkEnd w:id="361"/>
    </w:p>
    <w:p w14:paraId="6C53702D" w14:textId="77777777" w:rsidR="001C6946" w:rsidRDefault="001C6946" w:rsidP="001C6946">
      <w:pPr>
        <w:pStyle w:val="BodyText"/>
      </w:pPr>
      <w:r>
        <w:t>Terms and identifiers provide for signs for (ways to identify) anything.</w:t>
      </w:r>
    </w:p>
    <w:p w14:paraId="58035646" w14:textId="77777777" w:rsidR="001C6946" w:rsidRDefault="001C6946" w:rsidP="001C6946">
      <w:pPr>
        <w:pStyle w:val="Heading3"/>
        <w:ind w:left="1080" w:hanging="1080"/>
      </w:pPr>
      <w:bookmarkStart w:id="362" w:name="_Toc463469658"/>
      <w:r>
        <w:t>Diagram: Identifiers</w:t>
      </w:r>
      <w:bookmarkEnd w:id="362"/>
    </w:p>
    <w:p w14:paraId="131192E0" w14:textId="77777777" w:rsidR="001C6946" w:rsidRDefault="001C6946" w:rsidP="001C6946">
      <w:pPr>
        <w:jc w:val="center"/>
        <w:rPr>
          <w:rFonts w:cs="Arial"/>
        </w:rPr>
      </w:pPr>
      <w:r>
        <w:rPr>
          <w:noProof/>
        </w:rPr>
        <w:drawing>
          <wp:inline distT="0" distB="0" distL="0" distR="0" wp14:anchorId="2721067B" wp14:editId="3902581A">
            <wp:extent cx="6188075" cy="5520297"/>
            <wp:effectExtent l="0" t="0" r="0" b="0"/>
            <wp:docPr id="48" name="Picture 902474025.emf" descr="9024740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02474025.emf"/>
                    <pic:cNvPicPr/>
                  </pic:nvPicPr>
                  <pic:blipFill>
                    <a:blip r:embed="rId33" cstate="print"/>
                    <a:stretch>
                      <a:fillRect/>
                    </a:stretch>
                  </pic:blipFill>
                  <pic:spPr>
                    <a:xfrm>
                      <a:off x="0" y="0"/>
                      <a:ext cx="6188075" cy="5520297"/>
                    </a:xfrm>
                    <a:prstGeom prst="rect">
                      <a:avLst/>
                    </a:prstGeom>
                  </pic:spPr>
                </pic:pic>
              </a:graphicData>
            </a:graphic>
          </wp:inline>
        </w:drawing>
      </w:r>
    </w:p>
    <w:p w14:paraId="243C4DE1"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Identifiers</w:t>
      </w:r>
    </w:p>
    <w:p w14:paraId="3884748D" w14:textId="77777777" w:rsidR="001C6946" w:rsidRDefault="001C6946" w:rsidP="001C6946">
      <w:r>
        <w:t xml:space="preserve"> </w:t>
      </w:r>
    </w:p>
    <w:p w14:paraId="4C780775" w14:textId="77777777" w:rsidR="001C6946" w:rsidRDefault="001C6946" w:rsidP="001C6946"/>
    <w:p w14:paraId="33C30339" w14:textId="77777777" w:rsidR="001C6946" w:rsidRDefault="001C6946" w:rsidP="001C6946">
      <w:pPr>
        <w:pStyle w:val="Heading3"/>
        <w:ind w:left="1080" w:hanging="1080"/>
      </w:pPr>
      <w:bookmarkStart w:id="363" w:name="_5a0c9611d1c64dcbc0f89b5299e112ed"/>
      <w:bookmarkStart w:id="364" w:name="_Toc463469659"/>
      <w:r>
        <w:t>Association Identification</w:t>
      </w:r>
      <w:bookmarkEnd w:id="363"/>
      <w:bookmarkEnd w:id="364"/>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5B5F74E0" w14:textId="77777777" w:rsidR="001C6946" w:rsidRDefault="001C6946" w:rsidP="001C6946">
      <w:r>
        <w:t>Relationship defining an identifier for an entity.</w:t>
      </w:r>
    </w:p>
    <w:p w14:paraId="7813A70A" w14:textId="77777777" w:rsidR="001C6946" w:rsidRDefault="001C6946" w:rsidP="001C6946">
      <w:pPr>
        <w:pStyle w:val="Heading4"/>
        <w:ind w:left="1008" w:hanging="1008"/>
      </w:pPr>
      <w:r>
        <w:t>Association Ends</w:t>
      </w:r>
    </w:p>
    <w:p w14:paraId="24FC1987" w14:textId="77777777" w:rsidR="001C6946" w:rsidRDefault="001C6946" w:rsidP="001C6946">
      <w:pPr>
        <w:ind w:firstLine="720"/>
      </w:pPr>
      <w:r>
        <w:rPr>
          <w:noProof/>
        </w:rPr>
        <w:drawing>
          <wp:inline distT="0" distB="0" distL="0" distR="0" wp14:anchorId="29FAB8DC" wp14:editId="12929A7B">
            <wp:extent cx="152400" cy="152400"/>
            <wp:effectExtent l="0" t="0" r="0" b="0"/>
            <wp:docPr id="5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766C2349" w14:textId="77777777" w:rsidR="001C6946" w:rsidRDefault="001C6946" w:rsidP="001C6946">
      <w:pPr>
        <w:pStyle w:val="BodyText"/>
        <w:ind w:firstLine="720"/>
      </w:pPr>
      <w:r>
        <w:t>The entity an identifier identifies.</w:t>
      </w:r>
    </w:p>
    <w:p w14:paraId="2D92A028" w14:textId="77777777" w:rsidR="001C6946" w:rsidRDefault="001C6946" w:rsidP="001C6946">
      <w:pPr>
        <w:ind w:firstLine="720"/>
      </w:pPr>
      <w:r>
        <w:rPr>
          <w:noProof/>
        </w:rPr>
        <w:drawing>
          <wp:inline distT="0" distB="0" distL="0" distR="0" wp14:anchorId="1D3D09E6" wp14:editId="49B16C49">
            <wp:extent cx="152400" cy="152400"/>
            <wp:effectExtent l="0" t="0" r="0" b="0"/>
            <wp:docPr id="5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095e3f15be2ed98da1f28f354699da01" w:history="1">
        <w:r>
          <w:rPr>
            <w:rStyle w:val="Hyperlink"/>
          </w:rPr>
          <w:t>Identifier</w:t>
        </w:r>
      </w:hyperlink>
      <w:r>
        <w:t xml:space="preserve"> [*] </w:t>
      </w:r>
    </w:p>
    <w:p w14:paraId="6D16E317" w14:textId="77777777" w:rsidR="001C6946" w:rsidRDefault="001C6946" w:rsidP="001C6946">
      <w:pPr>
        <w:pStyle w:val="BodyText"/>
        <w:ind w:firstLine="720"/>
      </w:pPr>
      <w:r>
        <w:lastRenderedPageBreak/>
        <w:t>An identifier for an &lt;Entity&gt;.</w:t>
      </w:r>
    </w:p>
    <w:p w14:paraId="2212CAEA" w14:textId="77777777" w:rsidR="001C6946" w:rsidRDefault="001C6946" w:rsidP="001C6946"/>
    <w:p w14:paraId="45FF39AA" w14:textId="77777777" w:rsidR="001C6946" w:rsidRDefault="001C6946" w:rsidP="001C6946">
      <w:pPr>
        <w:pStyle w:val="Heading3"/>
        <w:ind w:left="1080" w:hanging="1080"/>
      </w:pPr>
      <w:bookmarkStart w:id="365" w:name="_095e3f15be2ed98da1f28f354699da01"/>
      <w:bookmarkStart w:id="366" w:name="_Toc463469660"/>
      <w:r>
        <w:t>Class Identifier</w:t>
      </w:r>
      <w:bookmarkEnd w:id="365"/>
      <w:bookmarkEnd w:id="366"/>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6B54139C" w14:textId="77777777" w:rsidR="001C6946" w:rsidRDefault="001C6946" w:rsidP="001C6946">
      <w:r>
        <w:t>An identifier is any value that is used to distinguish an entity from other entities. Note that any identifier may be contextualized by one or more context, including language context. Identifiers are a “sign” for an identity where identity is an abstraction of individuality that is the basis for identifiers.</w:t>
      </w:r>
    </w:p>
    <w:p w14:paraId="1381343F" w14:textId="77777777" w:rsidR="001C6946" w:rsidRDefault="001C6946" w:rsidP="001C6946">
      <w:pPr>
        <w:pStyle w:val="Heading4"/>
        <w:ind w:left="1008" w:hanging="1008"/>
      </w:pPr>
      <w:r>
        <w:t>Direct Supertypes</w:t>
      </w:r>
    </w:p>
    <w:p w14:paraId="5EBE1001" w14:textId="77777777" w:rsidR="001C6946" w:rsidRDefault="001C6946" w:rsidP="001C6946">
      <w:pPr>
        <w:ind w:left="360"/>
      </w:pPr>
      <w:hyperlink w:anchor="_a739673c8d53da123e392b7e5059ceec" w:history="1">
        <w:r>
          <w:rPr>
            <w:rStyle w:val="Hyperlink"/>
          </w:rPr>
          <w:t>Value</w:t>
        </w:r>
      </w:hyperlink>
    </w:p>
    <w:p w14:paraId="3C78DC44" w14:textId="77777777" w:rsidR="001C6946" w:rsidRDefault="001C6946" w:rsidP="001C6946"/>
    <w:p w14:paraId="03A6F7BF" w14:textId="77777777" w:rsidR="001C6946" w:rsidRDefault="001C6946" w:rsidP="001C6946">
      <w:pPr>
        <w:pStyle w:val="Heading3"/>
        <w:ind w:left="1080" w:hanging="1080"/>
      </w:pPr>
      <w:bookmarkStart w:id="367" w:name="_f299435eb9ee45736534c27bbafd17f2"/>
      <w:bookmarkStart w:id="368" w:name="_Toc463469661"/>
      <w:r>
        <w:t>Association Identifier in Namespace</w:t>
      </w:r>
      <w:bookmarkEnd w:id="367"/>
      <w:bookmarkEnd w:id="368"/>
      <w:r w:rsidRPr="003A31EC">
        <w:rPr>
          <w:rFonts w:cs="Arial"/>
        </w:rPr>
        <w:t xml:space="preserve"> </w:t>
      </w:r>
      <w:r>
        <w:rPr>
          <w:rFonts w:cs="Arial"/>
        </w:rPr>
        <w:fldChar w:fldCharType="begin"/>
      </w:r>
      <w:r>
        <w:instrText>XE"</w:instrText>
      </w:r>
      <w:r w:rsidRPr="00413D75">
        <w:rPr>
          <w:rFonts w:cs="Arial"/>
        </w:rPr>
        <w:instrText>Identifier in Namespace</w:instrText>
      </w:r>
      <w:r>
        <w:instrText>"</w:instrText>
      </w:r>
      <w:r>
        <w:rPr>
          <w:rFonts w:cs="Arial"/>
        </w:rPr>
        <w:fldChar w:fldCharType="end"/>
      </w:r>
    </w:p>
    <w:p w14:paraId="377B0219" w14:textId="77777777" w:rsidR="001C6946" w:rsidRDefault="001C6946" w:rsidP="001C6946">
      <w:r>
        <w:t>Relationship defining the namespace within which a unique identifier is defined and unique.</w:t>
      </w:r>
    </w:p>
    <w:p w14:paraId="050C5D44" w14:textId="77777777" w:rsidR="001C6946" w:rsidRDefault="001C6946" w:rsidP="001C6946">
      <w:pPr>
        <w:pStyle w:val="Heading4"/>
        <w:ind w:left="1008" w:hanging="1008"/>
      </w:pPr>
      <w:r>
        <w:t>Direct Supertypes</w:t>
      </w:r>
    </w:p>
    <w:p w14:paraId="4662A78F" w14:textId="77777777" w:rsidR="001C6946" w:rsidRDefault="001C6946" w:rsidP="001C6946">
      <w:pPr>
        <w:ind w:left="360"/>
      </w:pPr>
      <w:hyperlink w:anchor="_3f8ee3c0c2369667c3f31d50e0ff6f83" w:history="1">
        <w:r>
          <w:rPr>
            <w:rStyle w:val="Hyperlink"/>
          </w:rPr>
          <w:t>Definition</w:t>
        </w:r>
      </w:hyperlink>
    </w:p>
    <w:p w14:paraId="51C2F915" w14:textId="77777777" w:rsidR="001C6946" w:rsidRDefault="001C6946" w:rsidP="001C6946">
      <w:pPr>
        <w:pStyle w:val="Heading4"/>
        <w:ind w:left="1008" w:hanging="1008"/>
      </w:pPr>
      <w:r>
        <w:t>Association Ends</w:t>
      </w:r>
    </w:p>
    <w:p w14:paraId="3FDA7631" w14:textId="77777777" w:rsidR="001C6946" w:rsidRDefault="001C6946" w:rsidP="001C6946">
      <w:pPr>
        <w:ind w:firstLine="720"/>
      </w:pPr>
      <w:r>
        <w:rPr>
          <w:noProof/>
        </w:rPr>
        <w:drawing>
          <wp:inline distT="0" distB="0" distL="0" distR="0" wp14:anchorId="3693FB0C" wp14:editId="6612BC9F">
            <wp:extent cx="152400" cy="152400"/>
            <wp:effectExtent l="0" t="0" r="0" b="0"/>
            <wp:docPr id="54"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9c5aa7f24b9d67e77921e06d105205c0" w:history="1">
        <w:r>
          <w:rPr>
            <w:rStyle w:val="Hyperlink"/>
          </w:rPr>
          <w:t>Namespace</w:t>
        </w:r>
      </w:hyperlink>
      <w:r>
        <w:t xml:space="preserve"> [1] </w:t>
      </w:r>
    </w:p>
    <w:p w14:paraId="3AF50E4B" w14:textId="77777777" w:rsidR="001C6946" w:rsidRDefault="001C6946" w:rsidP="001C6946">
      <w:pPr>
        <w:pStyle w:val="BodyText"/>
        <w:ind w:firstLine="720"/>
      </w:pPr>
      <w:r>
        <w:t>The namespace in which an identifier is defined and has a unique value.</w:t>
      </w:r>
    </w:p>
    <w:p w14:paraId="66321A93" w14:textId="77777777" w:rsidR="001C6946" w:rsidRDefault="001C6946" w:rsidP="001C6946">
      <w:pPr>
        <w:ind w:firstLine="720"/>
      </w:pPr>
      <w:r>
        <w:rPr>
          <w:noProof/>
        </w:rPr>
        <w:drawing>
          <wp:inline distT="0" distB="0" distL="0" distR="0" wp14:anchorId="77DB019D" wp14:editId="27D9ECC8">
            <wp:extent cx="152400" cy="152400"/>
            <wp:effectExtent l="0" t="0" r="0" b="0"/>
            <wp:docPr id="56"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scopes identifier</w:t>
      </w:r>
      <w:r>
        <w:rPr>
          <w:rFonts w:cs="Arial"/>
        </w:rPr>
        <w:fldChar w:fldCharType="begin"/>
      </w:r>
      <w:r>
        <w:instrText>XE"</w:instrText>
      </w:r>
      <w:r w:rsidRPr="00413D75">
        <w:rPr>
          <w:rFonts w:cs="Arial"/>
        </w:rPr>
        <w:instrText>scopes identifier</w:instrText>
      </w:r>
      <w:r>
        <w:instrText>"</w:instrText>
      </w:r>
      <w:r>
        <w:rPr>
          <w:rFonts w:cs="Arial"/>
        </w:rPr>
        <w:fldChar w:fldCharType="end"/>
      </w:r>
      <w:r>
        <w:t xml:space="preserve"> : </w:t>
      </w:r>
      <w:hyperlink w:anchor="_18f8ef1b23e6cdf9278bd94f24f73c26" w:history="1">
        <w:r>
          <w:rPr>
            <w:rStyle w:val="Hyperlink"/>
          </w:rPr>
          <w:t>Unique Identifier</w:t>
        </w:r>
      </w:hyperlink>
      <w:r>
        <w:t xml:space="preserve"> [*] </w:t>
      </w:r>
    </w:p>
    <w:p w14:paraId="2B32769C" w14:textId="77777777" w:rsidR="001C6946" w:rsidRDefault="001C6946" w:rsidP="001C6946">
      <w:pPr>
        <w:pStyle w:val="BodyText"/>
        <w:ind w:firstLine="720"/>
      </w:pPr>
      <w:r>
        <w:t>An Identifier defined within the scope of a namespace.</w:t>
      </w:r>
    </w:p>
    <w:p w14:paraId="49FD0627" w14:textId="77777777" w:rsidR="001C6946" w:rsidRDefault="001C6946" w:rsidP="001C6946"/>
    <w:p w14:paraId="0AE1EAF3" w14:textId="77777777" w:rsidR="001C6946" w:rsidRDefault="001C6946" w:rsidP="001C6946">
      <w:pPr>
        <w:pStyle w:val="Heading3"/>
        <w:ind w:left="1080" w:hanging="1080"/>
      </w:pPr>
      <w:bookmarkStart w:id="369" w:name="_1a5de8051ffc9f353a7d5b53ee7cf413"/>
      <w:bookmarkStart w:id="370" w:name="_Toc463469662"/>
      <w:r>
        <w:t>Association Identifier Preference</w:t>
      </w:r>
      <w:bookmarkEnd w:id="369"/>
      <w:bookmarkEnd w:id="370"/>
      <w:r w:rsidRPr="003A31EC">
        <w:rPr>
          <w:rFonts w:cs="Arial"/>
        </w:rPr>
        <w:t xml:space="preserve"> </w:t>
      </w:r>
      <w:r>
        <w:rPr>
          <w:rFonts w:cs="Arial"/>
        </w:rPr>
        <w:fldChar w:fldCharType="begin"/>
      </w:r>
      <w:r>
        <w:instrText>XE"</w:instrText>
      </w:r>
      <w:r w:rsidRPr="00413D75">
        <w:rPr>
          <w:rFonts w:cs="Arial"/>
        </w:rPr>
        <w:instrText>Identifier Preference</w:instrText>
      </w:r>
      <w:r>
        <w:instrText>"</w:instrText>
      </w:r>
      <w:r>
        <w:rPr>
          <w:rFonts w:cs="Arial"/>
        </w:rPr>
        <w:fldChar w:fldCharType="end"/>
      </w:r>
    </w:p>
    <w:p w14:paraId="17FF2B85" w14:textId="77777777" w:rsidR="001C6946" w:rsidRDefault="001C6946" w:rsidP="001C6946">
      <w:r>
        <w:t>Relationship defining the preferred identifier for an entity.</w:t>
      </w:r>
    </w:p>
    <w:p w14:paraId="33354C7B" w14:textId="77777777" w:rsidR="001C6946" w:rsidRDefault="001C6946" w:rsidP="001C6946">
      <w:pPr>
        <w:pStyle w:val="Heading4"/>
        <w:ind w:left="1008" w:hanging="1008"/>
      </w:pPr>
      <w:r>
        <w:t>Direct Supertypes</w:t>
      </w:r>
    </w:p>
    <w:p w14:paraId="1EC3E93F" w14:textId="77777777" w:rsidR="001C6946" w:rsidRDefault="001C6946" w:rsidP="001C6946">
      <w:pPr>
        <w:ind w:left="360"/>
      </w:pPr>
      <w:hyperlink w:anchor="_5a0c9611d1c64dcbc0f89b5299e112ed" w:history="1">
        <w:r>
          <w:rPr>
            <w:rStyle w:val="Hyperlink"/>
          </w:rPr>
          <w:t>Identification</w:t>
        </w:r>
      </w:hyperlink>
    </w:p>
    <w:p w14:paraId="5CD7D234" w14:textId="77777777" w:rsidR="001C6946" w:rsidRDefault="001C6946" w:rsidP="001C6946">
      <w:pPr>
        <w:pStyle w:val="Heading4"/>
        <w:ind w:left="1008" w:hanging="1008"/>
      </w:pPr>
      <w:r>
        <w:t>Association Ends</w:t>
      </w:r>
    </w:p>
    <w:p w14:paraId="5EA7F732" w14:textId="77777777" w:rsidR="001C6946" w:rsidRDefault="001C6946" w:rsidP="001C6946">
      <w:pPr>
        <w:ind w:firstLine="720"/>
      </w:pPr>
      <w:r>
        <w:rPr>
          <w:noProof/>
        </w:rPr>
        <w:drawing>
          <wp:inline distT="0" distB="0" distL="0" distR="0" wp14:anchorId="6E5D7B29" wp14:editId="134AD12D">
            <wp:extent cx="152400" cy="152400"/>
            <wp:effectExtent l="0" t="0" r="0" b="0"/>
            <wp:docPr id="58"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preferred</w:t>
      </w:r>
      <w:r>
        <w:rPr>
          <w:rFonts w:cs="Arial"/>
        </w:rPr>
        <w:fldChar w:fldCharType="begin"/>
      </w:r>
      <w:r>
        <w:instrText>XE"</w:instrText>
      </w:r>
      <w:r w:rsidRPr="00413D75">
        <w:rPr>
          <w:rFonts w:cs="Arial"/>
        </w:rPr>
        <w:instrText>has preferred</w:instrText>
      </w:r>
      <w:r>
        <w:instrText>"</w:instrText>
      </w:r>
      <w:r>
        <w:rPr>
          <w:rFonts w:cs="Arial"/>
        </w:rPr>
        <w:fldChar w:fldCharType="end"/>
      </w:r>
      <w:r>
        <w:t xml:space="preserve"> : </w:t>
      </w:r>
      <w:hyperlink w:anchor="_095e3f15be2ed98da1f28f354699da01" w:history="1">
        <w:r>
          <w:rPr>
            <w:rStyle w:val="Hyperlink"/>
          </w:rPr>
          <w:t>Identifier</w:t>
        </w:r>
      </w:hyperlink>
      <w:r>
        <w:t xml:space="preserve"> [0..1] </w:t>
      </w:r>
    </w:p>
    <w:p w14:paraId="6CC31EFD" w14:textId="77777777" w:rsidR="001C6946" w:rsidRDefault="001C6946" w:rsidP="001C6946">
      <w:pPr>
        <w:pStyle w:val="BodyText"/>
        <w:ind w:firstLine="720"/>
      </w:pPr>
      <w:r>
        <w:t>Default identifier to use for an entity.</w:t>
      </w:r>
      <w:r>
        <w:br/>
        <w:t>Where multiple identifiers are preferred in differing context any method for selecting the most preferred identifier is implementation specific and not specified by this standard.</w:t>
      </w:r>
    </w:p>
    <w:p w14:paraId="1488CA59" w14:textId="77777777" w:rsidR="001C6946" w:rsidRDefault="001C6946" w:rsidP="001C6946">
      <w:pPr>
        <w:ind w:firstLine="720"/>
      </w:pPr>
      <w:r>
        <w:rPr>
          <w:noProof/>
        </w:rPr>
        <w:drawing>
          <wp:inline distT="0" distB="0" distL="0" distR="0" wp14:anchorId="384779CC" wp14:editId="291867C5">
            <wp:extent cx="152400" cy="152400"/>
            <wp:effectExtent l="0" t="0" r="0" b="0"/>
            <wp:docPr id="6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5EC76450" w14:textId="77777777" w:rsidR="001C6946" w:rsidRDefault="001C6946" w:rsidP="001C6946">
      <w:pPr>
        <w:pStyle w:val="BodyText"/>
        <w:ind w:firstLine="720"/>
      </w:pPr>
      <w:r>
        <w:t>The entity an identifier is preferred for.</w:t>
      </w:r>
    </w:p>
    <w:p w14:paraId="226042CE" w14:textId="77777777" w:rsidR="001C6946" w:rsidRDefault="001C6946" w:rsidP="001C6946"/>
    <w:p w14:paraId="61EFA855" w14:textId="77777777" w:rsidR="001C6946" w:rsidRDefault="001C6946" w:rsidP="001C6946">
      <w:pPr>
        <w:pStyle w:val="Heading3"/>
        <w:ind w:left="1080" w:hanging="1080"/>
      </w:pPr>
      <w:bookmarkStart w:id="371" w:name="_f904ff1da5bfc3387d892b7e0fe9ecb1"/>
      <w:bookmarkStart w:id="372" w:name="_Toc463469663"/>
      <w:r>
        <w:t>Class IRI Identifier</w:t>
      </w:r>
      <w:bookmarkEnd w:id="371"/>
      <w:bookmarkEnd w:id="372"/>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4219BA5E" w14:textId="77777777" w:rsidR="001C6946" w:rsidRDefault="001C6946" w:rsidP="001C6946">
      <w:r>
        <w:t>A IRI/URI Identifier for an entity, as defined in [RFC3987].</w:t>
      </w:r>
      <w:r>
        <w:br/>
      </w:r>
    </w:p>
    <w:p w14:paraId="700F7ACB" w14:textId="77777777" w:rsidR="001C6946" w:rsidRDefault="001C6946" w:rsidP="001C6946">
      <w:pPr>
        <w:pStyle w:val="Heading4"/>
        <w:ind w:left="1008" w:hanging="1008"/>
      </w:pPr>
      <w:r>
        <w:t>Direct Supertypes</w:t>
      </w:r>
    </w:p>
    <w:p w14:paraId="1CE6A500" w14:textId="77777777" w:rsidR="001C6946" w:rsidRDefault="001C6946" w:rsidP="001C6946">
      <w:pPr>
        <w:ind w:left="360"/>
      </w:pPr>
      <w:hyperlink w:anchor="_64e77adb9e39a94e091d321b1b778074" w:history="1">
        <w:r>
          <w:rPr>
            <w:rStyle w:val="Hyperlink"/>
          </w:rPr>
          <w:t>Technical Identifier</w:t>
        </w:r>
      </w:hyperlink>
      <w:r>
        <w:t xml:space="preserve">, </w:t>
      </w:r>
      <w:hyperlink w:anchor="_c9d4914a019b89a37f1f18103ebaf817" w:history="1">
        <w:r>
          <w:rPr>
            <w:rStyle w:val="Hyperlink"/>
          </w:rPr>
          <w:t>Unique Text Identifier</w:t>
        </w:r>
      </w:hyperlink>
    </w:p>
    <w:p w14:paraId="5754B02A" w14:textId="77777777" w:rsidR="001C6946" w:rsidRDefault="001C6946" w:rsidP="001C6946"/>
    <w:p w14:paraId="66F719D1" w14:textId="77777777" w:rsidR="001C6946" w:rsidRDefault="001C6946" w:rsidP="001C6946">
      <w:pPr>
        <w:pStyle w:val="Heading3"/>
        <w:ind w:left="1080" w:hanging="1080"/>
      </w:pPr>
      <w:bookmarkStart w:id="373" w:name="_afe5a48976a2df078be9473827611fb8"/>
      <w:bookmarkStart w:id="374" w:name="_Toc463469664"/>
      <w:r>
        <w:t>Class Name</w:t>
      </w:r>
      <w:bookmarkEnd w:id="373"/>
      <w:bookmarkEnd w:id="374"/>
      <w:r w:rsidRPr="003A31EC">
        <w:rPr>
          <w:rFonts w:cs="Arial"/>
        </w:rPr>
        <w:t xml:space="preserve"> </w:t>
      </w:r>
      <w:r>
        <w:rPr>
          <w:rFonts w:cs="Arial"/>
        </w:rPr>
        <w:fldChar w:fldCharType="begin"/>
      </w:r>
      <w:r>
        <w:instrText>XE"</w:instrText>
      </w:r>
      <w:r w:rsidRPr="00413D75">
        <w:rPr>
          <w:rFonts w:cs="Arial"/>
        </w:rPr>
        <w:instrText>Name</w:instrText>
      </w:r>
      <w:r>
        <w:instrText>"</w:instrText>
      </w:r>
      <w:r>
        <w:rPr>
          <w:rFonts w:cs="Arial"/>
        </w:rPr>
        <w:fldChar w:fldCharType="end"/>
      </w:r>
    </w:p>
    <w:p w14:paraId="30A6499C" w14:textId="77777777" w:rsidR="001C6946" w:rsidRDefault="001C6946" w:rsidP="001C6946">
      <w:r>
        <w:t>A word or set of words by which a person, animal, place, or thing is known, addressed, or referred to. Names are not necessarily unique.</w:t>
      </w:r>
    </w:p>
    <w:p w14:paraId="7662A19D" w14:textId="77777777" w:rsidR="001C6946" w:rsidRDefault="001C6946" w:rsidP="001C6946">
      <w:pPr>
        <w:pStyle w:val="Heading4"/>
        <w:ind w:left="1008" w:hanging="1008"/>
      </w:pPr>
      <w:r>
        <w:lastRenderedPageBreak/>
        <w:t>Direct Supertypes</w:t>
      </w:r>
    </w:p>
    <w:p w14:paraId="40DEE9DD" w14:textId="77777777" w:rsidR="001C6946" w:rsidRDefault="001C6946" w:rsidP="001C6946">
      <w:pPr>
        <w:ind w:left="360"/>
      </w:pPr>
      <w:hyperlink w:anchor="_380248073543af7bed8363f2b34ad5f7" w:history="1">
        <w:r>
          <w:rPr>
            <w:rStyle w:val="Hyperlink"/>
          </w:rPr>
          <w:t>Text Identifier</w:t>
        </w:r>
      </w:hyperlink>
    </w:p>
    <w:p w14:paraId="42BE976E" w14:textId="77777777" w:rsidR="001C6946" w:rsidRDefault="001C6946" w:rsidP="001C6946"/>
    <w:p w14:paraId="24C43021" w14:textId="77777777" w:rsidR="001C6946" w:rsidRDefault="001C6946" w:rsidP="001C6946">
      <w:pPr>
        <w:pStyle w:val="Heading3"/>
        <w:ind w:left="1080" w:hanging="1080"/>
      </w:pPr>
      <w:bookmarkStart w:id="375" w:name="_9c5aa7f24b9d67e77921e06d105205c0"/>
      <w:bookmarkStart w:id="376" w:name="_Toc463469665"/>
      <w:r>
        <w:t>Class Namespace</w:t>
      </w:r>
      <w:bookmarkEnd w:id="375"/>
      <w:bookmarkEnd w:id="376"/>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15771B50" w14:textId="77777777" w:rsidR="001C6946" w:rsidRDefault="001C6946" w:rsidP="001C6946">
      <w:r>
        <w:t>A namespace is a context that provides a way to make identifiers unique and identify exactly one entity. For example, the Virginia driver's license division provides unique driver's license numbers.</w:t>
      </w:r>
    </w:p>
    <w:p w14:paraId="155F7DD1" w14:textId="77777777" w:rsidR="001C6946" w:rsidRDefault="001C6946" w:rsidP="001C6946">
      <w:pPr>
        <w:pStyle w:val="Heading4"/>
        <w:ind w:left="1008" w:hanging="1008"/>
      </w:pPr>
      <w:r>
        <w:t>Direct Supertypes</w:t>
      </w:r>
    </w:p>
    <w:p w14:paraId="0B6A85C8" w14:textId="77777777" w:rsidR="001C6946" w:rsidRDefault="001C6946" w:rsidP="001C6946">
      <w:pPr>
        <w:ind w:left="360"/>
      </w:pPr>
      <w:hyperlink w:anchor="_66d62b068053cee3464e1e03e6035eed" w:history="1">
        <w:r>
          <w:rPr>
            <w:rStyle w:val="Hyperlink"/>
          </w:rPr>
          <w:t>Context</w:t>
        </w:r>
      </w:hyperlink>
    </w:p>
    <w:p w14:paraId="109B0EBE" w14:textId="77777777" w:rsidR="001C6946" w:rsidRDefault="001C6946" w:rsidP="001C6946"/>
    <w:p w14:paraId="279154A2" w14:textId="77777777" w:rsidR="001C6946" w:rsidRDefault="001C6946" w:rsidP="001C6946">
      <w:pPr>
        <w:pStyle w:val="Heading3"/>
        <w:ind w:left="1080" w:hanging="1080"/>
      </w:pPr>
      <w:bookmarkStart w:id="377" w:name="_adf65393f1c35e1696d935e5f2b54d80"/>
      <w:bookmarkStart w:id="378" w:name="_Toc463469666"/>
      <w:r>
        <w:t>Association Naming Relationship</w:t>
      </w:r>
      <w:bookmarkEnd w:id="377"/>
      <w:bookmarkEnd w:id="378"/>
      <w:r w:rsidRPr="003A31EC">
        <w:rPr>
          <w:rFonts w:cs="Arial"/>
        </w:rPr>
        <w:t xml:space="preserve"> </w:t>
      </w:r>
      <w:r>
        <w:rPr>
          <w:rFonts w:cs="Arial"/>
        </w:rPr>
        <w:fldChar w:fldCharType="begin"/>
      </w:r>
      <w:r>
        <w:instrText>XE"</w:instrText>
      </w:r>
      <w:r w:rsidRPr="00413D75">
        <w:rPr>
          <w:rFonts w:cs="Arial"/>
        </w:rPr>
        <w:instrText>Naming Relationship</w:instrText>
      </w:r>
      <w:r>
        <w:instrText>"</w:instrText>
      </w:r>
      <w:r>
        <w:rPr>
          <w:rFonts w:cs="Arial"/>
        </w:rPr>
        <w:fldChar w:fldCharType="end"/>
      </w:r>
    </w:p>
    <w:p w14:paraId="0D689AE1" w14:textId="77777777" w:rsidR="001C6946" w:rsidRDefault="001C6946" w:rsidP="001C6946">
      <w:r>
        <w:t>Relationship defining a human meaningfully name for an entity.</w:t>
      </w:r>
    </w:p>
    <w:p w14:paraId="010A5CEB" w14:textId="77777777" w:rsidR="001C6946" w:rsidRDefault="001C6946" w:rsidP="001C6946">
      <w:pPr>
        <w:pStyle w:val="Heading4"/>
        <w:ind w:left="1008" w:hanging="1008"/>
      </w:pPr>
      <w:r>
        <w:t>Direct Supertypes</w:t>
      </w:r>
    </w:p>
    <w:p w14:paraId="059B592C" w14:textId="77777777" w:rsidR="001C6946" w:rsidRDefault="001C6946" w:rsidP="001C6946">
      <w:pPr>
        <w:ind w:left="360"/>
      </w:pPr>
      <w:hyperlink w:anchor="_5a0c9611d1c64dcbc0f89b5299e112ed" w:history="1">
        <w:r>
          <w:rPr>
            <w:rStyle w:val="Hyperlink"/>
          </w:rPr>
          <w:t>Identification</w:t>
        </w:r>
      </w:hyperlink>
    </w:p>
    <w:p w14:paraId="33B8B07F" w14:textId="77777777" w:rsidR="001C6946" w:rsidRDefault="001C6946" w:rsidP="001C6946">
      <w:pPr>
        <w:pStyle w:val="Heading4"/>
        <w:ind w:left="1008" w:hanging="1008"/>
      </w:pPr>
      <w:r>
        <w:t>Association Ends</w:t>
      </w:r>
    </w:p>
    <w:p w14:paraId="4F57D05C" w14:textId="77777777" w:rsidR="001C6946" w:rsidRDefault="001C6946" w:rsidP="001C6946">
      <w:pPr>
        <w:ind w:firstLine="720"/>
      </w:pPr>
      <w:r>
        <w:rPr>
          <w:noProof/>
        </w:rPr>
        <w:drawing>
          <wp:inline distT="0" distB="0" distL="0" distR="0" wp14:anchorId="2851B02F" wp14:editId="60E0B6B7">
            <wp:extent cx="152400" cy="152400"/>
            <wp:effectExtent l="0" t="0" r="0" b="0"/>
            <wp:docPr id="6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names</w:t>
      </w:r>
      <w:r>
        <w:rPr>
          <w:rFonts w:cs="Arial"/>
        </w:rPr>
        <w:fldChar w:fldCharType="begin"/>
      </w:r>
      <w:r>
        <w:instrText>XE"</w:instrText>
      </w:r>
      <w:r w:rsidRPr="00413D75">
        <w:rPr>
          <w:rFonts w:cs="Arial"/>
        </w:rPr>
        <w:instrText>names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76E13A43" w14:textId="77777777" w:rsidR="001C6946" w:rsidRDefault="001C6946" w:rsidP="001C6946">
      <w:pPr>
        <w:pStyle w:val="BodyText"/>
        <w:ind w:firstLine="720"/>
      </w:pPr>
      <w:r>
        <w:t>A named entity.</w:t>
      </w:r>
    </w:p>
    <w:p w14:paraId="398526F5" w14:textId="77777777" w:rsidR="001C6946" w:rsidRDefault="001C6946" w:rsidP="001C6946">
      <w:pPr>
        <w:ind w:firstLine="720"/>
      </w:pPr>
      <w:r>
        <w:rPr>
          <w:noProof/>
        </w:rPr>
        <w:drawing>
          <wp:inline distT="0" distB="0" distL="0" distR="0" wp14:anchorId="27CE7ACD" wp14:editId="3749C8AA">
            <wp:extent cx="152400" cy="152400"/>
            <wp:effectExtent l="0" t="0" r="0" b="0"/>
            <wp:docPr id="6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name</w:t>
      </w:r>
      <w:r>
        <w:rPr>
          <w:rFonts w:cs="Arial"/>
        </w:rPr>
        <w:fldChar w:fldCharType="begin"/>
      </w:r>
      <w:r>
        <w:instrText>XE"</w:instrText>
      </w:r>
      <w:r w:rsidRPr="00413D75">
        <w:rPr>
          <w:rFonts w:cs="Arial"/>
        </w:rPr>
        <w:instrText>has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44346057" w14:textId="77777777" w:rsidR="001C6946" w:rsidRDefault="001C6946" w:rsidP="001C6946">
      <w:pPr>
        <w:pStyle w:val="BodyText"/>
        <w:ind w:firstLine="720"/>
      </w:pPr>
      <w:r>
        <w:t>A name for an entity</w:t>
      </w:r>
    </w:p>
    <w:p w14:paraId="2860D38E" w14:textId="77777777" w:rsidR="001C6946" w:rsidRDefault="001C6946" w:rsidP="001C6946"/>
    <w:p w14:paraId="25A0C248" w14:textId="77777777" w:rsidR="001C6946" w:rsidRDefault="001C6946" w:rsidP="001C6946">
      <w:pPr>
        <w:pStyle w:val="Heading3"/>
        <w:ind w:left="1080" w:hanging="1080"/>
      </w:pPr>
      <w:bookmarkStart w:id="379" w:name="_64e77adb9e39a94e091d321b1b778074"/>
      <w:bookmarkStart w:id="380" w:name="_Toc463469667"/>
      <w:r>
        <w:t>Class Technical Identifier</w:t>
      </w:r>
      <w:bookmarkEnd w:id="379"/>
      <w:bookmarkEnd w:id="380"/>
      <w:r w:rsidRPr="003A31EC">
        <w:rPr>
          <w:rFonts w:cs="Arial"/>
        </w:rPr>
        <w:t xml:space="preserve"> </w:t>
      </w:r>
      <w:r>
        <w:rPr>
          <w:rFonts w:cs="Arial"/>
        </w:rPr>
        <w:fldChar w:fldCharType="begin"/>
      </w:r>
      <w:r>
        <w:instrText>XE"</w:instrText>
      </w:r>
      <w:r w:rsidRPr="00413D75">
        <w:rPr>
          <w:rFonts w:cs="Arial"/>
        </w:rPr>
        <w:instrText>Technical Identifier</w:instrText>
      </w:r>
      <w:r>
        <w:instrText>"</w:instrText>
      </w:r>
      <w:r>
        <w:rPr>
          <w:rFonts w:cs="Arial"/>
        </w:rPr>
        <w:fldChar w:fldCharType="end"/>
      </w:r>
    </w:p>
    <w:p w14:paraId="234A19E0" w14:textId="77777777" w:rsidR="001C6946" w:rsidRDefault="001C6946" w:rsidP="001C6946">
      <w:r>
        <w:t>A technical identifier is defined within a technical system, information structure or system of systems for references and identity within that system or information element. Such identifiers may have no meaning outside of that system.</w:t>
      </w:r>
      <w:r>
        <w:br/>
      </w:r>
      <w:r>
        <w:br/>
        <w:t>Typical technical identifiers include inter document "refs", record numbers, etc. The system should be referenced as the namespace.</w:t>
      </w:r>
      <w:r>
        <w:br/>
      </w:r>
    </w:p>
    <w:p w14:paraId="6CCF786B" w14:textId="77777777" w:rsidR="001C6946" w:rsidRDefault="001C6946" w:rsidP="001C6946">
      <w:pPr>
        <w:pStyle w:val="Heading4"/>
        <w:ind w:left="1008" w:hanging="1008"/>
      </w:pPr>
      <w:r>
        <w:t>Direct Supertypes</w:t>
      </w:r>
    </w:p>
    <w:p w14:paraId="6E4B9D1A" w14:textId="77777777" w:rsidR="001C6946" w:rsidRDefault="001C6946" w:rsidP="001C6946">
      <w:pPr>
        <w:ind w:left="360"/>
      </w:pPr>
      <w:hyperlink w:anchor="_c9d4914a019b89a37f1f18103ebaf817" w:history="1">
        <w:r>
          <w:rPr>
            <w:rStyle w:val="Hyperlink"/>
          </w:rPr>
          <w:t>Unique Text Identifier</w:t>
        </w:r>
      </w:hyperlink>
    </w:p>
    <w:p w14:paraId="65D6CE94" w14:textId="77777777" w:rsidR="001C6946" w:rsidRDefault="001C6946" w:rsidP="001C6946"/>
    <w:p w14:paraId="7CBFDF66" w14:textId="77777777" w:rsidR="001C6946" w:rsidRDefault="001C6946" w:rsidP="001C6946">
      <w:pPr>
        <w:pStyle w:val="Heading3"/>
        <w:ind w:left="1080" w:hanging="1080"/>
      </w:pPr>
      <w:bookmarkStart w:id="381" w:name="_1945edd0888993a52c5dc6467a7b3ef8"/>
      <w:bookmarkStart w:id="382" w:name="_Toc463469668"/>
      <w:r>
        <w:t>Class Term</w:t>
      </w:r>
      <w:bookmarkEnd w:id="381"/>
      <w:bookmarkEnd w:id="382"/>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67EA51E0" w14:textId="77777777" w:rsidR="001C6946" w:rsidRDefault="001C6946" w:rsidP="001C6946">
      <w:r>
        <w:t xml:space="preserve">A word, phrase or name used by stakeholders to uniquely identify entities. </w:t>
      </w:r>
    </w:p>
    <w:p w14:paraId="2353E81A" w14:textId="77777777" w:rsidR="001C6946" w:rsidRDefault="001C6946" w:rsidP="001C6946">
      <w:pPr>
        <w:pStyle w:val="Heading4"/>
        <w:ind w:left="1008" w:hanging="1008"/>
      </w:pPr>
      <w:r>
        <w:t>Direct Supertypes</w:t>
      </w:r>
    </w:p>
    <w:p w14:paraId="64FBEC3C" w14:textId="77777777" w:rsidR="001C6946" w:rsidRDefault="001C6946" w:rsidP="001C6946">
      <w:pPr>
        <w:ind w:left="360"/>
      </w:pPr>
      <w:hyperlink w:anchor="_afe5a48976a2df078be9473827611fb8" w:history="1">
        <w:r>
          <w:rPr>
            <w:rStyle w:val="Hyperlink"/>
          </w:rPr>
          <w:t>Name</w:t>
        </w:r>
      </w:hyperlink>
      <w:r>
        <w:t xml:space="preserve">, </w:t>
      </w:r>
      <w:hyperlink w:anchor="_c9d4914a019b89a37f1f18103ebaf817" w:history="1">
        <w:r>
          <w:rPr>
            <w:rStyle w:val="Hyperlink"/>
          </w:rPr>
          <w:t>Unique Text Identifier</w:t>
        </w:r>
      </w:hyperlink>
      <w:r>
        <w:t xml:space="preserve">, </w:t>
      </w:r>
      <w:hyperlink w:anchor="_c9d4914a019b89a37f1f18103ebaf817" w:history="1">
        <w:r>
          <w:rPr>
            <w:rStyle w:val="Hyperlink"/>
          </w:rPr>
          <w:t>Unique Text Identifier</w:t>
        </w:r>
      </w:hyperlink>
    </w:p>
    <w:p w14:paraId="2FA29BE1" w14:textId="77777777" w:rsidR="001C6946" w:rsidRDefault="001C6946" w:rsidP="001C6946"/>
    <w:p w14:paraId="0C42D7AA" w14:textId="77777777" w:rsidR="001C6946" w:rsidRDefault="001C6946" w:rsidP="001C6946">
      <w:pPr>
        <w:pStyle w:val="Heading3"/>
        <w:ind w:left="1080" w:hanging="1080"/>
      </w:pPr>
      <w:bookmarkStart w:id="383" w:name="_380248073543af7bed8363f2b34ad5f7"/>
      <w:bookmarkStart w:id="384" w:name="_Toc463469669"/>
      <w:r>
        <w:t>Class Text Identifier</w:t>
      </w:r>
      <w:bookmarkEnd w:id="383"/>
      <w:bookmarkEnd w:id="384"/>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7B584ED3" w14:textId="77777777" w:rsidR="001C6946" w:rsidRDefault="001C6946" w:rsidP="001C6946">
      <w:r>
        <w:t>A code or other simple value that can be represented as text, identifying something as defined in some namespace. Simple identifiers may be codes, names, numbers or compound values.</w:t>
      </w:r>
    </w:p>
    <w:p w14:paraId="05D4EC18" w14:textId="77777777" w:rsidR="001C6946" w:rsidRDefault="001C6946" w:rsidP="001C6946">
      <w:pPr>
        <w:pStyle w:val="Heading4"/>
        <w:ind w:left="1008" w:hanging="1008"/>
      </w:pPr>
      <w:r>
        <w:t>Direct Supertypes</w:t>
      </w:r>
    </w:p>
    <w:p w14:paraId="5471F683" w14:textId="77777777" w:rsidR="001C6946" w:rsidRDefault="001C6946" w:rsidP="001C6946">
      <w:pPr>
        <w:ind w:left="360"/>
      </w:pPr>
      <w:hyperlink w:anchor="_095e3f15be2ed98da1f28f354699da01" w:history="1">
        <w:r>
          <w:rPr>
            <w:rStyle w:val="Hyperlink"/>
          </w:rPr>
          <w:t>Identifier</w:t>
        </w:r>
      </w:hyperlink>
    </w:p>
    <w:p w14:paraId="330AD65C" w14:textId="77777777" w:rsidR="001C6946" w:rsidRDefault="001C6946" w:rsidP="001C6946">
      <w:pPr>
        <w:pStyle w:val="Heading4"/>
        <w:ind w:left="1008" w:hanging="1008"/>
      </w:pPr>
      <w:r>
        <w:t>Attributes</w:t>
      </w:r>
    </w:p>
    <w:p w14:paraId="41CE47EF" w14:textId="77777777" w:rsidR="001C6946" w:rsidRDefault="001C6946" w:rsidP="001C6946">
      <w:pPr>
        <w:pStyle w:val="BodyText2"/>
      </w:pPr>
      <w:r>
        <w:rPr>
          <w:noProof/>
        </w:rPr>
        <w:drawing>
          <wp:inline distT="0" distB="0" distL="0" distR="0" wp14:anchorId="24A3F275" wp14:editId="40993E08">
            <wp:extent cx="152400" cy="152400"/>
            <wp:effectExtent l="0" t="0" r="0" b="0"/>
            <wp:docPr id="6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e8a6ce315d976318da3ab784a645ea44" w:history="1">
        <w:r>
          <w:rPr>
            <w:rStyle w:val="Hyperlink"/>
          </w:rPr>
          <w:t>String</w:t>
        </w:r>
      </w:hyperlink>
    </w:p>
    <w:p w14:paraId="21AA84BA" w14:textId="77777777" w:rsidR="001C6946" w:rsidRDefault="001C6946" w:rsidP="001C6946">
      <w:pPr>
        <w:pStyle w:val="BodyText"/>
      </w:pPr>
      <w:r>
        <w:lastRenderedPageBreak/>
        <w:t>Text value of an identifier</w:t>
      </w:r>
    </w:p>
    <w:p w14:paraId="25B29270" w14:textId="77777777" w:rsidR="001C6946" w:rsidRDefault="001C6946" w:rsidP="001C6946"/>
    <w:p w14:paraId="4EA89560" w14:textId="77777777" w:rsidR="001C6946" w:rsidRDefault="001C6946" w:rsidP="001C6946">
      <w:pPr>
        <w:pStyle w:val="Heading3"/>
        <w:ind w:left="1080" w:hanging="1080"/>
      </w:pPr>
      <w:bookmarkStart w:id="385" w:name="_18f8ef1b23e6cdf9278bd94f24f73c26"/>
      <w:bookmarkStart w:id="386" w:name="_Toc463469670"/>
      <w:r>
        <w:t>Class Unique Identifier</w:t>
      </w:r>
      <w:bookmarkEnd w:id="385"/>
      <w:bookmarkEnd w:id="386"/>
      <w:r w:rsidRPr="003A31EC">
        <w:rPr>
          <w:rFonts w:cs="Arial"/>
        </w:rPr>
        <w:t xml:space="preserve"> </w:t>
      </w:r>
      <w:r>
        <w:rPr>
          <w:rFonts w:cs="Arial"/>
        </w:rPr>
        <w:fldChar w:fldCharType="begin"/>
      </w:r>
      <w:r>
        <w:instrText>XE"</w:instrText>
      </w:r>
      <w:r w:rsidRPr="00413D75">
        <w:rPr>
          <w:rFonts w:cs="Arial"/>
        </w:rPr>
        <w:instrText>Unique Identifier</w:instrText>
      </w:r>
      <w:r>
        <w:instrText>"</w:instrText>
      </w:r>
      <w:r>
        <w:rPr>
          <w:rFonts w:cs="Arial"/>
        </w:rPr>
        <w:fldChar w:fldCharType="end"/>
      </w:r>
    </w:p>
    <w:p w14:paraId="347750AD" w14:textId="77777777" w:rsidR="001C6946" w:rsidRDefault="001C6946" w:rsidP="001C6946">
      <w:r>
        <w:t>A unique identifier is an entity used to uniquely identify something. The identified thing is referenced by what the identifier &lt;identifies&gt;.</w:t>
      </w:r>
      <w:r>
        <w:br/>
        <w:t>Identifiers are defined and &lt;unique within&gt; a lexical scope as its namespace.</w:t>
      </w:r>
      <w:r>
        <w:br/>
        <w:t>Multiple identifiers may use the same word or text value (or other forms of values) in differing &lt;unique within&gt; namespaces such that the same word may have different meanings in different context.</w:t>
      </w:r>
      <w:r>
        <w:br/>
        <w:t>An entity may have any number of identifiers.</w:t>
      </w:r>
    </w:p>
    <w:p w14:paraId="605EDDA7" w14:textId="77777777" w:rsidR="001C6946" w:rsidRDefault="001C6946" w:rsidP="001C6946">
      <w:pPr>
        <w:pStyle w:val="Heading4"/>
        <w:ind w:left="1008" w:hanging="1008"/>
      </w:pPr>
      <w:r>
        <w:t>Direct Supertypes</w:t>
      </w:r>
    </w:p>
    <w:p w14:paraId="326A4395" w14:textId="77777777" w:rsidR="001C6946" w:rsidRDefault="001C6946" w:rsidP="001C6946">
      <w:pPr>
        <w:ind w:left="360"/>
      </w:pPr>
      <w:hyperlink w:anchor="_095e3f15be2ed98da1f28f354699da01" w:history="1">
        <w:r>
          <w:rPr>
            <w:rStyle w:val="Hyperlink"/>
          </w:rPr>
          <w:t>Identifier</w:t>
        </w:r>
      </w:hyperlink>
    </w:p>
    <w:p w14:paraId="31AF84E5" w14:textId="77777777" w:rsidR="001C6946" w:rsidRDefault="001C6946" w:rsidP="001C6946"/>
    <w:p w14:paraId="358A0FE5" w14:textId="77777777" w:rsidR="001C6946" w:rsidRDefault="001C6946" w:rsidP="001C6946">
      <w:pPr>
        <w:pStyle w:val="Heading3"/>
        <w:ind w:left="1080" w:hanging="1080"/>
      </w:pPr>
      <w:bookmarkStart w:id="387" w:name="_c9d4914a019b89a37f1f18103ebaf817"/>
      <w:bookmarkStart w:id="388" w:name="_Toc463469671"/>
      <w:r>
        <w:t>Class Unique Text Identifier</w:t>
      </w:r>
      <w:bookmarkEnd w:id="387"/>
      <w:bookmarkEnd w:id="388"/>
      <w:r w:rsidRPr="003A31EC">
        <w:rPr>
          <w:rFonts w:cs="Arial"/>
        </w:rPr>
        <w:t xml:space="preserve"> </w:t>
      </w:r>
      <w:r>
        <w:rPr>
          <w:rFonts w:cs="Arial"/>
        </w:rPr>
        <w:fldChar w:fldCharType="begin"/>
      </w:r>
      <w:r>
        <w:instrText>XE"</w:instrText>
      </w:r>
      <w:r w:rsidRPr="00413D75">
        <w:rPr>
          <w:rFonts w:cs="Arial"/>
        </w:rPr>
        <w:instrText>Unique Text Identifier</w:instrText>
      </w:r>
      <w:r>
        <w:instrText>"</w:instrText>
      </w:r>
      <w:r>
        <w:rPr>
          <w:rFonts w:cs="Arial"/>
        </w:rPr>
        <w:fldChar w:fldCharType="end"/>
      </w:r>
    </w:p>
    <w:p w14:paraId="0C90A1B5" w14:textId="77777777" w:rsidR="001C6946" w:rsidRDefault="001C6946" w:rsidP="001C6946">
      <w:r>
        <w:t>An &lt;Identifier&gt; that is represented using text. e.g. a "word", "phrase" or "name".</w:t>
      </w:r>
    </w:p>
    <w:p w14:paraId="2398443E" w14:textId="77777777" w:rsidR="001C6946" w:rsidRDefault="001C6946" w:rsidP="001C6946">
      <w:pPr>
        <w:pStyle w:val="Heading4"/>
        <w:ind w:left="1008" w:hanging="1008"/>
      </w:pPr>
      <w:r>
        <w:t>Direct Supertypes</w:t>
      </w:r>
    </w:p>
    <w:p w14:paraId="237ECDCD" w14:textId="77777777" w:rsidR="001C6946" w:rsidRDefault="001C6946" w:rsidP="001C6946">
      <w:pPr>
        <w:ind w:left="360"/>
      </w:pPr>
      <w:hyperlink w:anchor="_380248073543af7bed8363f2b34ad5f7" w:history="1">
        <w:r>
          <w:rPr>
            <w:rStyle w:val="Hyperlink"/>
          </w:rPr>
          <w:t>Text Identifier</w:t>
        </w:r>
      </w:hyperlink>
      <w:r>
        <w:t xml:space="preserve">, </w:t>
      </w:r>
      <w:hyperlink w:anchor="_18f8ef1b23e6cdf9278bd94f24f73c26" w:history="1">
        <w:r>
          <w:rPr>
            <w:rStyle w:val="Hyperlink"/>
          </w:rPr>
          <w:t>Unique Identifier</w:t>
        </w:r>
      </w:hyperlink>
    </w:p>
    <w:p w14:paraId="52A9EBB1" w14:textId="77777777" w:rsidR="001C6946" w:rsidRDefault="001C6946" w:rsidP="001C6946"/>
    <w:p w14:paraId="5BC3C44F" w14:textId="77777777" w:rsidR="001C6946" w:rsidRDefault="001C6946" w:rsidP="001C6946">
      <w:pPr>
        <w:spacing w:after="200" w:line="276" w:lineRule="auto"/>
        <w:rPr>
          <w:b/>
          <w:bCs/>
          <w:color w:val="365F91"/>
          <w:sz w:val="40"/>
          <w:szCs w:val="40"/>
        </w:rPr>
      </w:pPr>
      <w:r>
        <w:br w:type="page"/>
      </w:r>
    </w:p>
    <w:p w14:paraId="004EF0D5" w14:textId="77777777" w:rsidR="001C6946" w:rsidRDefault="001C6946" w:rsidP="001C6946">
      <w:pPr>
        <w:pStyle w:val="Heading2"/>
        <w:ind w:left="1080" w:hanging="1080"/>
      </w:pPr>
      <w:bookmarkStart w:id="389" w:name="_Toc463469672"/>
      <w:r>
        <w:lastRenderedPageBreak/>
        <w:t>SIMF Conceptual Model::Kernel</w:t>
      </w:r>
      <w:bookmarkEnd w:id="389"/>
    </w:p>
    <w:p w14:paraId="6F79BE98" w14:textId="77777777" w:rsidR="001C6946" w:rsidRDefault="001C6946" w:rsidP="001C6946">
      <w:pPr>
        <w:pStyle w:val="BodyText"/>
      </w:pPr>
      <w:r>
        <w:t>The kernel subsets the SIMF classes. The diagrams in this package illustrate the concrete classes that are used to define the SIMF language.</w:t>
      </w:r>
      <w:r>
        <w:br/>
      </w:r>
      <w:r>
        <w:br/>
        <w:t xml:space="preserve">NOTE: This section needs review </w:t>
      </w:r>
    </w:p>
    <w:p w14:paraId="2C91B54C" w14:textId="77777777" w:rsidR="001C6946" w:rsidRDefault="001C6946" w:rsidP="001C6946">
      <w:pPr>
        <w:pStyle w:val="Heading3"/>
        <w:ind w:left="1080" w:hanging="1080"/>
      </w:pPr>
      <w:bookmarkStart w:id="390" w:name="_Toc463469673"/>
      <w:r>
        <w:t>Diagram: SIMF Kernel Base</w:t>
      </w:r>
      <w:bookmarkEnd w:id="390"/>
    </w:p>
    <w:p w14:paraId="6CE4F202" w14:textId="77777777" w:rsidR="001C6946" w:rsidRDefault="001C6946" w:rsidP="001C6946">
      <w:pPr>
        <w:jc w:val="center"/>
        <w:rPr>
          <w:rFonts w:cs="Arial"/>
        </w:rPr>
      </w:pPr>
      <w:r>
        <w:rPr>
          <w:noProof/>
        </w:rPr>
        <w:drawing>
          <wp:inline distT="0" distB="0" distL="0" distR="0" wp14:anchorId="51ED9657" wp14:editId="22AD74DA">
            <wp:extent cx="6188075" cy="5281633"/>
            <wp:effectExtent l="0" t="0" r="0" b="0"/>
            <wp:docPr id="68" name="Picture -1223086340.emf" descr="-12230863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23086340.emf"/>
                    <pic:cNvPicPr/>
                  </pic:nvPicPr>
                  <pic:blipFill>
                    <a:blip r:embed="rId35" cstate="print"/>
                    <a:stretch>
                      <a:fillRect/>
                    </a:stretch>
                  </pic:blipFill>
                  <pic:spPr>
                    <a:xfrm>
                      <a:off x="0" y="0"/>
                      <a:ext cx="6188075" cy="5281633"/>
                    </a:xfrm>
                    <a:prstGeom prst="rect">
                      <a:avLst/>
                    </a:prstGeom>
                  </pic:spPr>
                </pic:pic>
              </a:graphicData>
            </a:graphic>
          </wp:inline>
        </w:drawing>
      </w:r>
    </w:p>
    <w:p w14:paraId="262528EB"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SIMF Kernel Base</w:t>
      </w:r>
    </w:p>
    <w:p w14:paraId="7A9F9250" w14:textId="77777777" w:rsidR="001C6946" w:rsidRDefault="001C6946" w:rsidP="001C6946">
      <w:pPr>
        <w:pStyle w:val="Heading3"/>
        <w:ind w:left="1080" w:hanging="1080"/>
      </w:pPr>
      <w:bookmarkStart w:id="391" w:name="_Toc463469674"/>
      <w:r>
        <w:lastRenderedPageBreak/>
        <w:t>Diagram: SIMF Kernel Rules</w:t>
      </w:r>
      <w:bookmarkEnd w:id="391"/>
    </w:p>
    <w:p w14:paraId="56BD0A30" w14:textId="77777777" w:rsidR="001C6946" w:rsidRDefault="001C6946" w:rsidP="001C6946">
      <w:pPr>
        <w:jc w:val="center"/>
        <w:rPr>
          <w:rFonts w:cs="Arial"/>
        </w:rPr>
      </w:pPr>
      <w:r>
        <w:rPr>
          <w:noProof/>
        </w:rPr>
        <w:drawing>
          <wp:inline distT="0" distB="0" distL="0" distR="0" wp14:anchorId="7368A296" wp14:editId="10325B11">
            <wp:extent cx="6188075" cy="6911356"/>
            <wp:effectExtent l="0" t="0" r="0" b="0"/>
            <wp:docPr id="70" name="Picture 358369764.emf" descr="3583697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8369764.emf"/>
                    <pic:cNvPicPr/>
                  </pic:nvPicPr>
                  <pic:blipFill>
                    <a:blip r:embed="rId36" cstate="print"/>
                    <a:stretch>
                      <a:fillRect/>
                    </a:stretch>
                  </pic:blipFill>
                  <pic:spPr>
                    <a:xfrm>
                      <a:off x="0" y="0"/>
                      <a:ext cx="6188075" cy="6911356"/>
                    </a:xfrm>
                    <a:prstGeom prst="rect">
                      <a:avLst/>
                    </a:prstGeom>
                  </pic:spPr>
                </pic:pic>
              </a:graphicData>
            </a:graphic>
          </wp:inline>
        </w:drawing>
      </w:r>
    </w:p>
    <w:p w14:paraId="2D3CA87C"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0B1856BF" w14:textId="77777777" w:rsidR="001C6946" w:rsidRDefault="001C6946" w:rsidP="001C6946">
      <w:pPr>
        <w:pStyle w:val="Heading3"/>
        <w:ind w:left="1080" w:hanging="1080"/>
      </w:pPr>
      <w:bookmarkStart w:id="392" w:name="_Toc463469675"/>
      <w:r>
        <w:lastRenderedPageBreak/>
        <w:t>Diagram: SIMF Kernel Values</w:t>
      </w:r>
      <w:bookmarkEnd w:id="392"/>
    </w:p>
    <w:p w14:paraId="3FC48B9E" w14:textId="77777777" w:rsidR="001C6946" w:rsidRDefault="001C6946" w:rsidP="001C6946">
      <w:pPr>
        <w:jc w:val="center"/>
        <w:rPr>
          <w:rFonts w:cs="Arial"/>
        </w:rPr>
      </w:pPr>
      <w:r>
        <w:rPr>
          <w:noProof/>
        </w:rPr>
        <w:drawing>
          <wp:inline distT="0" distB="0" distL="0" distR="0" wp14:anchorId="76DC5757" wp14:editId="7E0F9F56">
            <wp:extent cx="6188075" cy="5321014"/>
            <wp:effectExtent l="0" t="0" r="0" b="0"/>
            <wp:docPr id="72" name="Picture -1651858041.emf" descr="-16518580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51858041.emf"/>
                    <pic:cNvPicPr/>
                  </pic:nvPicPr>
                  <pic:blipFill>
                    <a:blip r:embed="rId37" cstate="print"/>
                    <a:stretch>
                      <a:fillRect/>
                    </a:stretch>
                  </pic:blipFill>
                  <pic:spPr>
                    <a:xfrm>
                      <a:off x="0" y="0"/>
                      <a:ext cx="6188075" cy="5321014"/>
                    </a:xfrm>
                    <a:prstGeom prst="rect">
                      <a:avLst/>
                    </a:prstGeom>
                  </pic:spPr>
                </pic:pic>
              </a:graphicData>
            </a:graphic>
          </wp:inline>
        </w:drawing>
      </w:r>
    </w:p>
    <w:p w14:paraId="722D0902"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44BF7F0C" w14:textId="77777777" w:rsidR="001C6946" w:rsidRDefault="001C6946" w:rsidP="001C6946">
      <w:r>
        <w:t xml:space="preserve"> </w:t>
      </w:r>
    </w:p>
    <w:p w14:paraId="0179C9CD" w14:textId="77777777" w:rsidR="001C6946" w:rsidRDefault="001C6946" w:rsidP="001C6946"/>
    <w:p w14:paraId="383F7A2A" w14:textId="77777777" w:rsidR="001C6946" w:rsidRDefault="001C6946" w:rsidP="001C6946">
      <w:pPr>
        <w:spacing w:after="200" w:line="276" w:lineRule="auto"/>
        <w:rPr>
          <w:b/>
          <w:bCs/>
          <w:color w:val="365F91"/>
          <w:sz w:val="40"/>
          <w:szCs w:val="40"/>
        </w:rPr>
      </w:pPr>
      <w:r>
        <w:br w:type="page"/>
      </w:r>
    </w:p>
    <w:p w14:paraId="763E7C0A" w14:textId="77777777" w:rsidR="001C6946" w:rsidRDefault="001C6946" w:rsidP="001C6946">
      <w:pPr>
        <w:pStyle w:val="Heading2"/>
        <w:ind w:left="1080" w:hanging="1080"/>
      </w:pPr>
      <w:bookmarkStart w:id="393" w:name="_Toc463469676"/>
      <w:r>
        <w:lastRenderedPageBreak/>
        <w:t>SIMF Conceptual Model::Lexical Scope</w:t>
      </w:r>
      <w:bookmarkEnd w:id="393"/>
    </w:p>
    <w:p w14:paraId="56298EAE" w14:textId="77777777" w:rsidR="001C6946" w:rsidRDefault="001C6946" w:rsidP="001C6946">
      <w:pPr>
        <w:pStyle w:val="BodyText"/>
      </w:pPr>
      <w:r>
        <w:t>Lexical scope defines the structure of models and the ownership of model elements.</w:t>
      </w:r>
    </w:p>
    <w:p w14:paraId="13539D94" w14:textId="77777777" w:rsidR="001C6946" w:rsidRDefault="001C6946" w:rsidP="001C6946">
      <w:pPr>
        <w:pStyle w:val="Heading3"/>
        <w:ind w:left="1080" w:hanging="1080"/>
      </w:pPr>
      <w:bookmarkStart w:id="394" w:name="_Toc463469677"/>
      <w:r>
        <w:t>Diagram: Lexical Scope</w:t>
      </w:r>
      <w:bookmarkEnd w:id="394"/>
    </w:p>
    <w:p w14:paraId="09D0ED9E" w14:textId="77777777" w:rsidR="001C6946" w:rsidRDefault="001C6946" w:rsidP="001C6946">
      <w:pPr>
        <w:jc w:val="center"/>
        <w:rPr>
          <w:rFonts w:cs="Arial"/>
        </w:rPr>
      </w:pPr>
      <w:r>
        <w:rPr>
          <w:noProof/>
        </w:rPr>
        <w:drawing>
          <wp:inline distT="0" distB="0" distL="0" distR="0" wp14:anchorId="38609476" wp14:editId="6C2C5432">
            <wp:extent cx="6188075" cy="5384978"/>
            <wp:effectExtent l="0" t="0" r="0" b="0"/>
            <wp:docPr id="74" name="Picture 2046292961.emf" descr="20462929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46292961.emf"/>
                    <pic:cNvPicPr/>
                  </pic:nvPicPr>
                  <pic:blipFill>
                    <a:blip r:embed="rId38" cstate="print"/>
                    <a:stretch>
                      <a:fillRect/>
                    </a:stretch>
                  </pic:blipFill>
                  <pic:spPr>
                    <a:xfrm>
                      <a:off x="0" y="0"/>
                      <a:ext cx="6188075" cy="5384978"/>
                    </a:xfrm>
                    <a:prstGeom prst="rect">
                      <a:avLst/>
                    </a:prstGeom>
                  </pic:spPr>
                </pic:pic>
              </a:graphicData>
            </a:graphic>
          </wp:inline>
        </w:drawing>
      </w:r>
    </w:p>
    <w:p w14:paraId="2F387861"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Lexical Scope</w:t>
      </w:r>
    </w:p>
    <w:p w14:paraId="246EDAA3" w14:textId="77777777" w:rsidR="001C6946" w:rsidRDefault="001C6946" w:rsidP="001C6946">
      <w:r>
        <w:t xml:space="preserve"> </w:t>
      </w:r>
    </w:p>
    <w:p w14:paraId="4BC657EF" w14:textId="77777777" w:rsidR="001C6946" w:rsidRDefault="001C6946" w:rsidP="001C6946"/>
    <w:p w14:paraId="132858EC" w14:textId="77777777" w:rsidR="001C6946" w:rsidRDefault="001C6946" w:rsidP="001C6946">
      <w:pPr>
        <w:pStyle w:val="Heading3"/>
        <w:ind w:left="1080" w:hanging="1080"/>
      </w:pPr>
      <w:bookmarkStart w:id="395" w:name="_d495fd45ae4417cb926eed8d908b4729"/>
      <w:bookmarkStart w:id="396" w:name="_Toc463469678"/>
      <w:r>
        <w:t>Class Conceptual Package</w:t>
      </w:r>
      <w:bookmarkEnd w:id="395"/>
      <w:bookmarkEnd w:id="396"/>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DE81B32" w14:textId="77777777" w:rsidR="001C6946" w:rsidRDefault="001C6946" w:rsidP="001C6946">
      <w:r>
        <w:t>A model of a real or possible world as conceived by the model authors.</w:t>
      </w:r>
    </w:p>
    <w:p w14:paraId="1C680F41" w14:textId="77777777" w:rsidR="001C6946" w:rsidRDefault="001C6946" w:rsidP="001C6946">
      <w:pPr>
        <w:pStyle w:val="Heading4"/>
        <w:ind w:left="1008" w:hanging="1008"/>
      </w:pPr>
      <w:r>
        <w:t>Direct Supertypes</w:t>
      </w:r>
    </w:p>
    <w:p w14:paraId="5F1DEC08" w14:textId="77777777" w:rsidR="001C6946" w:rsidRDefault="001C6946" w:rsidP="001C6946">
      <w:pPr>
        <w:ind w:left="360"/>
      </w:pPr>
      <w:hyperlink w:anchor="_0506f167988dfda7ae188b66aefe4f05" w:history="1">
        <w:r>
          <w:rPr>
            <w:rStyle w:val="Hyperlink"/>
          </w:rPr>
          <w:t>Package</w:t>
        </w:r>
      </w:hyperlink>
    </w:p>
    <w:p w14:paraId="19F4CA52" w14:textId="77777777" w:rsidR="001C6946" w:rsidRDefault="001C6946" w:rsidP="001C6946"/>
    <w:p w14:paraId="5F027657" w14:textId="77777777" w:rsidR="001C6946" w:rsidRDefault="001C6946" w:rsidP="001C6946">
      <w:pPr>
        <w:pStyle w:val="Heading3"/>
        <w:ind w:left="1080" w:hanging="1080"/>
      </w:pPr>
      <w:bookmarkStart w:id="397" w:name="_3f8ee3c0c2369667c3f31d50e0ff6f83"/>
      <w:bookmarkStart w:id="398" w:name="_Toc463469679"/>
      <w:r>
        <w:t>Association Definition</w:t>
      </w:r>
      <w:bookmarkEnd w:id="397"/>
      <w:bookmarkEnd w:id="398"/>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7C82DD8A" w14:textId="77777777" w:rsidR="001C6946" w:rsidRDefault="001C6946" w:rsidP="001C6946">
      <w:r>
        <w:t>Relationship defining the set of elements defined within a lexical scope.</w:t>
      </w:r>
    </w:p>
    <w:p w14:paraId="4379F397" w14:textId="77777777" w:rsidR="001C6946" w:rsidRDefault="001C6946" w:rsidP="001C6946">
      <w:pPr>
        <w:pStyle w:val="Heading4"/>
        <w:ind w:left="1008" w:hanging="1008"/>
      </w:pPr>
      <w:r>
        <w:lastRenderedPageBreak/>
        <w:t>Direct Supertypes</w:t>
      </w:r>
    </w:p>
    <w:p w14:paraId="3882B675" w14:textId="77777777" w:rsidR="001C6946" w:rsidRDefault="001C6946" w:rsidP="001C6946">
      <w:pPr>
        <w:ind w:left="360"/>
      </w:pPr>
      <w:hyperlink w:anchor="_52c887644007b8e51a1f6e976113707a" w:history="1">
        <w:r>
          <w:rPr>
            <w:rStyle w:val="Hyperlink"/>
          </w:rPr>
          <w:t>Extent of Context</w:t>
        </w:r>
      </w:hyperlink>
    </w:p>
    <w:p w14:paraId="099E6EBD" w14:textId="77777777" w:rsidR="001C6946" w:rsidRDefault="001C6946" w:rsidP="001C6946">
      <w:pPr>
        <w:pStyle w:val="Heading4"/>
        <w:ind w:left="1008" w:hanging="1008"/>
      </w:pPr>
      <w:r>
        <w:t>Association Ends</w:t>
      </w:r>
    </w:p>
    <w:p w14:paraId="1E0B0009" w14:textId="77777777" w:rsidR="001C6946" w:rsidRDefault="001C6946" w:rsidP="001C6946">
      <w:pPr>
        <w:ind w:firstLine="720"/>
      </w:pPr>
      <w:r>
        <w:rPr>
          <w:noProof/>
        </w:rPr>
        <w:drawing>
          <wp:inline distT="0" distB="0" distL="0" distR="0" wp14:anchorId="7BA7007D" wp14:editId="50CAC534">
            <wp:extent cx="152400" cy="152400"/>
            <wp:effectExtent l="0" t="0" r="0" b="0"/>
            <wp:docPr id="76"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270D15AA" w14:textId="77777777" w:rsidR="001C6946" w:rsidRDefault="001C6946" w:rsidP="001C6946">
      <w:pPr>
        <w:pStyle w:val="BodyText"/>
        <w:ind w:firstLine="720"/>
      </w:pPr>
      <w:r>
        <w:t>A model element defined within a lexical scope.</w:t>
      </w:r>
      <w:r>
        <w:br/>
        <w:t>Definition within a scope does not  assert everything within a scope but the lexical scope may be independently asserted, thus asserting what it defines.</w:t>
      </w:r>
    </w:p>
    <w:p w14:paraId="3C04DDAB" w14:textId="77777777" w:rsidR="001C6946" w:rsidRDefault="001C6946" w:rsidP="001C6946">
      <w:pPr>
        <w:ind w:firstLine="720"/>
      </w:pPr>
      <w:r>
        <w:rPr>
          <w:noProof/>
        </w:rPr>
        <w:drawing>
          <wp:inline distT="0" distB="0" distL="0" distR="0" wp14:anchorId="0DFC373B" wp14:editId="1FDF9605">
            <wp:extent cx="152400" cy="152400"/>
            <wp:effectExtent l="0" t="0" r="0" b="0"/>
            <wp:docPr id="78"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21B8CAD4" w14:textId="77777777" w:rsidR="001C6946" w:rsidRDefault="001C6946" w:rsidP="001C6946">
      <w:pPr>
        <w:pStyle w:val="BodyText"/>
        <w:ind w:firstLine="720"/>
      </w:pPr>
      <w:r>
        <w:t>Lexical scope defining model elements.</w:t>
      </w:r>
    </w:p>
    <w:p w14:paraId="4949FB76" w14:textId="77777777" w:rsidR="001C6946" w:rsidRDefault="001C6946" w:rsidP="001C6946"/>
    <w:p w14:paraId="3640AC8B" w14:textId="77777777" w:rsidR="001C6946" w:rsidRDefault="001C6946" w:rsidP="001C6946">
      <w:pPr>
        <w:pStyle w:val="Heading3"/>
        <w:ind w:left="1080" w:hanging="1080"/>
      </w:pPr>
      <w:bookmarkStart w:id="399" w:name="_63373b0346ad3a4e524d65160b8f5793"/>
      <w:bookmarkStart w:id="400" w:name="_Toc463469680"/>
      <w:r>
        <w:t>Class Include</w:t>
      </w:r>
      <w:bookmarkEnd w:id="399"/>
      <w:bookmarkEnd w:id="400"/>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6A281FB1" w14:textId="77777777" w:rsidR="001C6946" w:rsidRDefault="001C6946" w:rsidP="001C6946">
      <w:r>
        <w:t xml:space="preserve">An "Include" is an external scope that is visible and asserted by the owning lexical scope. </w:t>
      </w:r>
    </w:p>
    <w:p w14:paraId="2054C948" w14:textId="77777777" w:rsidR="001C6946" w:rsidRDefault="001C6946" w:rsidP="001C6946">
      <w:pPr>
        <w:pStyle w:val="Heading4"/>
        <w:ind w:left="1008" w:hanging="1008"/>
      </w:pPr>
      <w:r>
        <w:t>Direct Supertypes</w:t>
      </w:r>
    </w:p>
    <w:p w14:paraId="6FBA8BEC" w14:textId="77777777" w:rsidR="001C6946" w:rsidRDefault="001C6946" w:rsidP="001C6946">
      <w:pPr>
        <w:ind w:left="360"/>
      </w:pPr>
      <w:hyperlink w:anchor="_0315319befc74caa0a2a7d36cff333c0" w:history="1">
        <w:r>
          <w:rPr>
            <w:rStyle w:val="Hyperlink"/>
          </w:rPr>
          <w:t>Lexical Reference</w:t>
        </w:r>
      </w:hyperlink>
    </w:p>
    <w:p w14:paraId="6296C27C" w14:textId="77777777" w:rsidR="001C6946" w:rsidRDefault="001C6946" w:rsidP="001C6946"/>
    <w:p w14:paraId="4CB002A9" w14:textId="77777777" w:rsidR="001C6946" w:rsidRDefault="001C6946" w:rsidP="001C6946">
      <w:pPr>
        <w:pStyle w:val="Heading3"/>
        <w:ind w:left="1080" w:hanging="1080"/>
      </w:pPr>
      <w:bookmarkStart w:id="401" w:name="_0315319befc74caa0a2a7d36cff333c0"/>
      <w:bookmarkStart w:id="402" w:name="_Toc463469681"/>
      <w:r>
        <w:t>Class Lexical Reference</w:t>
      </w:r>
      <w:bookmarkEnd w:id="401"/>
      <w:bookmarkEnd w:id="402"/>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1762F1A7" w14:textId="77777777" w:rsidR="001C6946" w:rsidRDefault="001C6946" w:rsidP="001C6946">
      <w:r>
        <w:t xml:space="preserve">A Lexical Reference is an external scope that is visible to but not necessarily asserted by the owning lexical scope. </w:t>
      </w:r>
    </w:p>
    <w:p w14:paraId="49DD487E" w14:textId="77777777" w:rsidR="001C6946" w:rsidRDefault="001C6946" w:rsidP="001C6946">
      <w:pPr>
        <w:pStyle w:val="Heading4"/>
        <w:ind w:left="1008" w:hanging="1008"/>
      </w:pPr>
      <w:r>
        <w:t>Direct Supertypes</w:t>
      </w:r>
    </w:p>
    <w:p w14:paraId="4932E5C9" w14:textId="77777777" w:rsidR="001C6946" w:rsidRDefault="001C6946" w:rsidP="001C6946">
      <w:pPr>
        <w:ind w:left="360"/>
      </w:pPr>
      <w:hyperlink w:anchor="_66d62b068053cee3464e1e03e6035eed" w:history="1">
        <w:r>
          <w:rPr>
            <w:rStyle w:val="Hyperlink"/>
          </w:rPr>
          <w:t>Context</w:t>
        </w:r>
      </w:hyperlink>
    </w:p>
    <w:p w14:paraId="40A62BF5" w14:textId="77777777" w:rsidR="001C6946" w:rsidRDefault="001C6946" w:rsidP="001C6946"/>
    <w:p w14:paraId="41F12AF9" w14:textId="77777777" w:rsidR="001C6946" w:rsidRDefault="001C6946" w:rsidP="001C6946">
      <w:pPr>
        <w:pStyle w:val="Heading3"/>
        <w:ind w:left="1080" w:hanging="1080"/>
      </w:pPr>
      <w:bookmarkStart w:id="403" w:name="_693daf0a0de3f4b82a04aee474c3f151"/>
      <w:bookmarkStart w:id="404" w:name="_Toc463469682"/>
      <w:r>
        <w:t>Class Lexical Scope</w:t>
      </w:r>
      <w:bookmarkEnd w:id="403"/>
      <w:bookmarkEnd w:id="404"/>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5C0A6B8C" w14:textId="77777777" w:rsidR="001C6946" w:rsidRDefault="001C6946" w:rsidP="001C6946">
      <w:r>
        <w:t>Lexical scope represents model content (the lexical structure of the model) that then models an area of concern. A lexical scope may define model elements representing anything.</w:t>
      </w:r>
    </w:p>
    <w:p w14:paraId="16CCB294" w14:textId="77777777" w:rsidR="001C6946" w:rsidRDefault="001C6946" w:rsidP="001C6946">
      <w:pPr>
        <w:pStyle w:val="Heading4"/>
        <w:ind w:left="1008" w:hanging="1008"/>
      </w:pPr>
      <w:r>
        <w:t>Direct Supertypes</w:t>
      </w:r>
    </w:p>
    <w:p w14:paraId="45EB8DA4" w14:textId="77777777" w:rsidR="001C6946" w:rsidRDefault="001C6946" w:rsidP="001C6946">
      <w:pPr>
        <w:ind w:left="360"/>
      </w:pPr>
      <w:hyperlink w:anchor="_9c5aa7f24b9d67e77921e06d105205c0" w:history="1">
        <w:r>
          <w:rPr>
            <w:rStyle w:val="Hyperlink"/>
          </w:rPr>
          <w:t>Namespace</w:t>
        </w:r>
      </w:hyperlink>
    </w:p>
    <w:p w14:paraId="78A5970E" w14:textId="77777777" w:rsidR="001C6946" w:rsidRDefault="001C6946" w:rsidP="001C6946"/>
    <w:p w14:paraId="03A0E30F" w14:textId="77777777" w:rsidR="001C6946" w:rsidRDefault="001C6946" w:rsidP="001C6946">
      <w:pPr>
        <w:pStyle w:val="Heading3"/>
        <w:ind w:left="1080" w:hanging="1080"/>
      </w:pPr>
      <w:bookmarkStart w:id="405" w:name="_889ee49b354f339e48a0f7197f84aa16"/>
      <w:bookmarkStart w:id="406" w:name="_Toc463469683"/>
      <w:r>
        <w:t>Class Logical Package</w:t>
      </w:r>
      <w:bookmarkEnd w:id="405"/>
      <w:bookmarkEnd w:id="406"/>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4E336A60" w14:textId="77777777" w:rsidR="001C6946" w:rsidRDefault="001C6946" w:rsidP="001C6946">
      <w:r>
        <w:t>A model of information about systems independent of technical representation.</w:t>
      </w:r>
    </w:p>
    <w:p w14:paraId="2584B9FF" w14:textId="77777777" w:rsidR="001C6946" w:rsidRDefault="001C6946" w:rsidP="001C6946">
      <w:pPr>
        <w:pStyle w:val="Heading4"/>
        <w:ind w:left="1008" w:hanging="1008"/>
      </w:pPr>
      <w:r>
        <w:t>Direct Supertypes</w:t>
      </w:r>
    </w:p>
    <w:p w14:paraId="6FE02C4C" w14:textId="77777777" w:rsidR="001C6946" w:rsidRDefault="001C6946" w:rsidP="001C6946">
      <w:pPr>
        <w:ind w:left="360"/>
      </w:pPr>
      <w:hyperlink w:anchor="_0506f167988dfda7ae188b66aefe4f05" w:history="1">
        <w:r>
          <w:rPr>
            <w:rStyle w:val="Hyperlink"/>
          </w:rPr>
          <w:t>Package</w:t>
        </w:r>
      </w:hyperlink>
    </w:p>
    <w:p w14:paraId="06105673" w14:textId="77777777" w:rsidR="001C6946" w:rsidRDefault="001C6946" w:rsidP="001C6946"/>
    <w:p w14:paraId="3BD1308D" w14:textId="77777777" w:rsidR="001C6946" w:rsidRDefault="001C6946" w:rsidP="001C6946">
      <w:pPr>
        <w:pStyle w:val="Heading3"/>
        <w:ind w:left="1080" w:hanging="1080"/>
      </w:pPr>
      <w:bookmarkStart w:id="407" w:name="_4ba82665673b893f1166686a19220944"/>
      <w:bookmarkStart w:id="408" w:name="_Toc463469684"/>
      <w:r>
        <w:t>Class Mapping Package</w:t>
      </w:r>
      <w:bookmarkEnd w:id="407"/>
      <w:bookmarkEnd w:id="408"/>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63406298" w14:textId="77777777" w:rsidR="001C6946" w:rsidRDefault="001C6946" w:rsidP="001C6946">
      <w:r>
        <w:t>A model defining relationships between other models.</w:t>
      </w:r>
    </w:p>
    <w:p w14:paraId="38134519" w14:textId="77777777" w:rsidR="001C6946" w:rsidRDefault="001C6946" w:rsidP="001C6946">
      <w:pPr>
        <w:pStyle w:val="Heading4"/>
        <w:ind w:left="1008" w:hanging="1008"/>
      </w:pPr>
      <w:r>
        <w:t>Direct Supertypes</w:t>
      </w:r>
    </w:p>
    <w:p w14:paraId="564EAECA" w14:textId="77777777" w:rsidR="001C6946" w:rsidRDefault="001C6946" w:rsidP="001C6946">
      <w:pPr>
        <w:ind w:left="360"/>
      </w:pPr>
      <w:hyperlink w:anchor="_0506f167988dfda7ae188b66aefe4f05" w:history="1">
        <w:r>
          <w:rPr>
            <w:rStyle w:val="Hyperlink"/>
          </w:rPr>
          <w:t>Package</w:t>
        </w:r>
      </w:hyperlink>
    </w:p>
    <w:p w14:paraId="23946C01" w14:textId="77777777" w:rsidR="001C6946" w:rsidRDefault="001C6946" w:rsidP="001C6946"/>
    <w:p w14:paraId="10001611" w14:textId="77777777" w:rsidR="001C6946" w:rsidRDefault="001C6946" w:rsidP="001C6946">
      <w:pPr>
        <w:pStyle w:val="Heading3"/>
        <w:ind w:left="1080" w:hanging="1080"/>
      </w:pPr>
      <w:bookmarkStart w:id="409" w:name="_dd8aaeec86b7d8c1bfe7420e9594a71b"/>
      <w:bookmarkStart w:id="410" w:name="_Toc463469685"/>
      <w:r>
        <w:t>Class Model</w:t>
      </w:r>
      <w:bookmarkEnd w:id="409"/>
      <w:bookmarkEnd w:id="410"/>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6E5B4A63" w14:textId="77777777" w:rsidR="001C6946" w:rsidRDefault="001C6946" w:rsidP="001C6946">
      <w:r>
        <w:t>A root package. A model has no owner and may be directly referenced as an independent information resource. A model is defined in it's self.</w:t>
      </w:r>
    </w:p>
    <w:p w14:paraId="3F41AB5B" w14:textId="77777777" w:rsidR="001C6946" w:rsidRDefault="001C6946" w:rsidP="001C6946">
      <w:pPr>
        <w:pStyle w:val="Heading4"/>
        <w:ind w:left="1008" w:hanging="1008"/>
      </w:pPr>
      <w:r>
        <w:lastRenderedPageBreak/>
        <w:t>Direct Supertypes</w:t>
      </w:r>
    </w:p>
    <w:p w14:paraId="55579168" w14:textId="77777777" w:rsidR="001C6946" w:rsidRDefault="001C6946" w:rsidP="001C6946">
      <w:pPr>
        <w:ind w:left="360"/>
      </w:pPr>
      <w:hyperlink w:anchor="_0506f167988dfda7ae188b66aefe4f05" w:history="1">
        <w:r>
          <w:rPr>
            <w:rStyle w:val="Hyperlink"/>
          </w:rPr>
          <w:t>Package</w:t>
        </w:r>
      </w:hyperlink>
    </w:p>
    <w:p w14:paraId="1B722A56" w14:textId="77777777" w:rsidR="001C6946" w:rsidRDefault="001C6946" w:rsidP="001C6946"/>
    <w:p w14:paraId="05CED9C5" w14:textId="77777777" w:rsidR="001C6946" w:rsidRDefault="001C6946" w:rsidP="001C6946">
      <w:pPr>
        <w:pStyle w:val="Heading3"/>
        <w:ind w:left="1080" w:hanging="1080"/>
      </w:pPr>
      <w:bookmarkStart w:id="411" w:name="_0506f167988dfda7ae188b66aefe4f05"/>
      <w:bookmarkStart w:id="412" w:name="_Toc463469686"/>
      <w:r>
        <w:t>Class Package</w:t>
      </w:r>
      <w:bookmarkEnd w:id="411"/>
      <w:bookmarkEnd w:id="412"/>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6B851AB4" w14:textId="77777777" w:rsidR="001C6946" w:rsidRDefault="001C6946" w:rsidP="001C6946">
      <w:r>
        <w:t>A model element that provides a definitional scope for other model elements. A package may be represented as a "graph".</w:t>
      </w:r>
      <w:r>
        <w:br/>
      </w:r>
    </w:p>
    <w:p w14:paraId="6C5E57CF" w14:textId="77777777" w:rsidR="001C6946" w:rsidRDefault="001C6946" w:rsidP="001C6946">
      <w:pPr>
        <w:pStyle w:val="Heading4"/>
        <w:ind w:left="1008" w:hanging="1008"/>
      </w:pPr>
      <w:r>
        <w:t>Direct Supertypes</w:t>
      </w:r>
    </w:p>
    <w:p w14:paraId="7A5B9A1B" w14:textId="77777777" w:rsidR="001C6946" w:rsidRDefault="001C6946" w:rsidP="001C6946">
      <w:pPr>
        <w:ind w:left="360"/>
      </w:pPr>
      <w:hyperlink w:anchor="_693daf0a0de3f4b82a04aee474c3f151" w:history="1">
        <w:r>
          <w:rPr>
            <w:rStyle w:val="Hyperlink"/>
          </w:rPr>
          <w:t>Lexical Scope</w:t>
        </w:r>
      </w:hyperlink>
    </w:p>
    <w:p w14:paraId="2733EC08" w14:textId="77777777" w:rsidR="001C6946" w:rsidRDefault="001C6946" w:rsidP="001C6946"/>
    <w:p w14:paraId="0DF2A9E1" w14:textId="77777777" w:rsidR="001C6946" w:rsidRDefault="001C6946" w:rsidP="001C6946">
      <w:pPr>
        <w:pStyle w:val="Heading3"/>
        <w:ind w:left="1080" w:hanging="1080"/>
      </w:pPr>
      <w:bookmarkStart w:id="413" w:name="_9d4f434e427f44a68fc2f43c37308fcc"/>
      <w:bookmarkStart w:id="414" w:name="_Toc463469687"/>
      <w:r>
        <w:t>Class Physical Package</w:t>
      </w:r>
      <w:bookmarkEnd w:id="413"/>
      <w:bookmarkEnd w:id="414"/>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316BCE58" w14:textId="77777777" w:rsidR="001C6946" w:rsidRDefault="001C6946" w:rsidP="001C6946">
      <w:r>
        <w:t>A physical, technology specific, data schema representing information about a real or possible world.</w:t>
      </w:r>
    </w:p>
    <w:p w14:paraId="0FD7C2E4" w14:textId="77777777" w:rsidR="001C6946" w:rsidRDefault="001C6946" w:rsidP="001C6946">
      <w:pPr>
        <w:pStyle w:val="Heading4"/>
        <w:ind w:left="1008" w:hanging="1008"/>
      </w:pPr>
      <w:r>
        <w:t>Direct Supertypes</w:t>
      </w:r>
    </w:p>
    <w:p w14:paraId="635C4BCA" w14:textId="77777777" w:rsidR="001C6946" w:rsidRDefault="001C6946" w:rsidP="001C6946">
      <w:pPr>
        <w:ind w:left="360"/>
      </w:pPr>
      <w:hyperlink w:anchor="_0506f167988dfda7ae188b66aefe4f05" w:history="1">
        <w:r>
          <w:rPr>
            <w:rStyle w:val="Hyperlink"/>
          </w:rPr>
          <w:t>Package</w:t>
        </w:r>
      </w:hyperlink>
    </w:p>
    <w:p w14:paraId="66D46F9A" w14:textId="77777777" w:rsidR="001C6946" w:rsidRDefault="001C6946" w:rsidP="001C6946"/>
    <w:p w14:paraId="7ECA645F" w14:textId="77777777" w:rsidR="001C6946" w:rsidRDefault="001C6946" w:rsidP="001C6946">
      <w:pPr>
        <w:pStyle w:val="Heading3"/>
        <w:ind w:left="1080" w:hanging="1080"/>
      </w:pPr>
      <w:bookmarkStart w:id="415" w:name="_f65e1fea73d421619a0591236adee128"/>
      <w:bookmarkStart w:id="416" w:name="_Toc463469688"/>
      <w:r>
        <w:t>Association Prefix</w:t>
      </w:r>
      <w:bookmarkEnd w:id="415"/>
      <w:bookmarkEnd w:id="416"/>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35799343" w14:textId="77777777" w:rsidR="001C6946" w:rsidRDefault="001C6946" w:rsidP="001C6946">
      <w:r>
        <w:t>Relationship defining the prefix for a package.</w:t>
      </w:r>
    </w:p>
    <w:p w14:paraId="141349D5" w14:textId="77777777" w:rsidR="001C6946" w:rsidRDefault="001C6946" w:rsidP="001C6946">
      <w:pPr>
        <w:pStyle w:val="Heading4"/>
        <w:ind w:left="1008" w:hanging="1008"/>
      </w:pPr>
      <w:r>
        <w:t>Direct Supertypes</w:t>
      </w:r>
    </w:p>
    <w:p w14:paraId="430437B6" w14:textId="77777777" w:rsidR="001C6946" w:rsidRDefault="001C6946" w:rsidP="001C6946">
      <w:pPr>
        <w:ind w:left="360"/>
      </w:pPr>
      <w:hyperlink w:anchor="_5a0c9611d1c64dcbc0f89b5299e112ed" w:history="1">
        <w:r>
          <w:rPr>
            <w:rStyle w:val="Hyperlink"/>
          </w:rPr>
          <w:t>Identification</w:t>
        </w:r>
      </w:hyperlink>
    </w:p>
    <w:p w14:paraId="13DA17F6" w14:textId="77777777" w:rsidR="001C6946" w:rsidRDefault="001C6946" w:rsidP="001C6946">
      <w:pPr>
        <w:pStyle w:val="Heading4"/>
        <w:ind w:left="1008" w:hanging="1008"/>
      </w:pPr>
      <w:r>
        <w:t>Association Ends</w:t>
      </w:r>
    </w:p>
    <w:p w14:paraId="30D5FFDA" w14:textId="77777777" w:rsidR="001C6946" w:rsidRDefault="001C6946" w:rsidP="001C6946">
      <w:pPr>
        <w:ind w:firstLine="720"/>
      </w:pPr>
      <w:r>
        <w:rPr>
          <w:noProof/>
        </w:rPr>
        <w:drawing>
          <wp:inline distT="0" distB="0" distL="0" distR="0" wp14:anchorId="5F8B1182" wp14:editId="752BA44E">
            <wp:extent cx="152400" cy="152400"/>
            <wp:effectExtent l="0" t="0" r="0" b="0"/>
            <wp:docPr id="8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p>
    <w:p w14:paraId="1CC50C9D" w14:textId="77777777" w:rsidR="001C6946" w:rsidRDefault="001C6946" w:rsidP="001C6946">
      <w:pPr>
        <w:pStyle w:val="BodyText"/>
        <w:ind w:firstLine="720"/>
      </w:pPr>
      <w:r>
        <w:t>An abbreviation that can be used to identify a package.</w:t>
      </w:r>
    </w:p>
    <w:p w14:paraId="4E81A246" w14:textId="77777777" w:rsidR="001C6946" w:rsidRDefault="001C6946" w:rsidP="001C6946">
      <w:pPr>
        <w:ind w:firstLine="720"/>
      </w:pPr>
      <w:r>
        <w:rPr>
          <w:noProof/>
        </w:rPr>
        <w:drawing>
          <wp:inline distT="0" distB="0" distL="0" distR="0" wp14:anchorId="264B3CBF" wp14:editId="2F664155">
            <wp:extent cx="152400" cy="152400"/>
            <wp:effectExtent l="0" t="0" r="0" b="0"/>
            <wp:docPr id="8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p>
    <w:p w14:paraId="5E3B3CF5" w14:textId="77777777" w:rsidR="001C6946" w:rsidRDefault="001C6946" w:rsidP="001C6946">
      <w:pPr>
        <w:pStyle w:val="BodyText"/>
        <w:ind w:firstLine="720"/>
      </w:pPr>
      <w:r>
        <w:t>An abbreviation for a package.</w:t>
      </w:r>
    </w:p>
    <w:p w14:paraId="219E6191" w14:textId="77777777" w:rsidR="001C6946" w:rsidRDefault="001C6946" w:rsidP="001C6946"/>
    <w:p w14:paraId="5411B3FE" w14:textId="77777777" w:rsidR="001C6946" w:rsidRDefault="001C6946" w:rsidP="001C6946">
      <w:pPr>
        <w:pStyle w:val="Heading3"/>
        <w:ind w:left="1080" w:hanging="1080"/>
      </w:pPr>
      <w:bookmarkStart w:id="417" w:name="_f02d6606b404e367c8d0a72afd7f68e5"/>
      <w:bookmarkStart w:id="418" w:name="_Toc463469689"/>
      <w:r>
        <w:t>Class Prefix</w:t>
      </w:r>
      <w:bookmarkEnd w:id="417"/>
      <w:bookmarkEnd w:id="418"/>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4632F994" w14:textId="77777777" w:rsidR="001C6946" w:rsidRDefault="001C6946" w:rsidP="001C6946">
      <w:r>
        <w:t>A technical abbreviation for a package.</w:t>
      </w:r>
    </w:p>
    <w:p w14:paraId="2C9D8898" w14:textId="77777777" w:rsidR="001C6946" w:rsidRDefault="001C6946" w:rsidP="001C6946">
      <w:pPr>
        <w:pStyle w:val="Heading4"/>
        <w:ind w:left="1008" w:hanging="1008"/>
      </w:pPr>
      <w:r>
        <w:t>Direct Supertypes</w:t>
      </w:r>
    </w:p>
    <w:p w14:paraId="328E034A" w14:textId="77777777" w:rsidR="001C6946" w:rsidRDefault="001C6946" w:rsidP="001C6946">
      <w:pPr>
        <w:ind w:left="360"/>
      </w:pPr>
      <w:hyperlink w:anchor="_c9d4914a019b89a37f1f18103ebaf817" w:history="1">
        <w:r>
          <w:rPr>
            <w:rStyle w:val="Hyperlink"/>
          </w:rPr>
          <w:t>Unique Text Identifier</w:t>
        </w:r>
      </w:hyperlink>
    </w:p>
    <w:p w14:paraId="0D210015" w14:textId="77777777" w:rsidR="001C6946" w:rsidRDefault="001C6946" w:rsidP="001C6946"/>
    <w:p w14:paraId="460CE312" w14:textId="77777777" w:rsidR="001C6946" w:rsidRDefault="001C6946" w:rsidP="001C6946">
      <w:pPr>
        <w:pStyle w:val="Heading3"/>
        <w:ind w:left="1080" w:hanging="1080"/>
      </w:pPr>
      <w:bookmarkStart w:id="419" w:name="_ed317a7ba5c1c957dc9712f5c71e1dab"/>
      <w:bookmarkStart w:id="420" w:name="_Toc463469690"/>
      <w:r>
        <w:t>Association Scope</w:t>
      </w:r>
      <w:bookmarkEnd w:id="419"/>
      <w:bookmarkEnd w:id="420"/>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77700147" w14:textId="77777777" w:rsidR="001C6946" w:rsidRDefault="001C6946" w:rsidP="001C6946">
      <w:r>
        <w:t>Relationship defining internal or external context that are referenced by a lexical scope using a lexical reference.</w:t>
      </w:r>
    </w:p>
    <w:p w14:paraId="1EEDF589" w14:textId="77777777" w:rsidR="001C6946" w:rsidRDefault="001C6946" w:rsidP="001C6946">
      <w:pPr>
        <w:pStyle w:val="Heading4"/>
        <w:ind w:left="1008" w:hanging="1008"/>
      </w:pPr>
      <w:r>
        <w:t>Association Ends</w:t>
      </w:r>
    </w:p>
    <w:p w14:paraId="29F13C3F" w14:textId="77777777" w:rsidR="001C6946" w:rsidRDefault="001C6946" w:rsidP="001C6946">
      <w:pPr>
        <w:ind w:firstLine="720"/>
      </w:pPr>
      <w:r>
        <w:rPr>
          <w:noProof/>
        </w:rPr>
        <w:drawing>
          <wp:inline distT="0" distB="0" distL="0" distR="0" wp14:anchorId="00E51A79" wp14:editId="70353719">
            <wp:extent cx="152400" cy="152400"/>
            <wp:effectExtent l="0" t="0" r="0" b="0"/>
            <wp:docPr id="8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6A10E8F" w14:textId="77777777" w:rsidR="001C6946" w:rsidRDefault="001C6946" w:rsidP="001C6946">
      <w:pPr>
        <w:pStyle w:val="BodyText"/>
        <w:ind w:firstLine="720"/>
      </w:pPr>
      <w:r>
        <w:t>A referenced context, potentially in another model, that provides visibility to the elements in that context.</w:t>
      </w:r>
    </w:p>
    <w:p w14:paraId="0BB85D58" w14:textId="77777777" w:rsidR="001C6946" w:rsidRDefault="001C6946" w:rsidP="001C6946">
      <w:pPr>
        <w:ind w:firstLine="720"/>
      </w:pPr>
      <w:r>
        <w:rPr>
          <w:noProof/>
        </w:rPr>
        <w:drawing>
          <wp:inline distT="0" distB="0" distL="0" distR="0" wp14:anchorId="448F9B31" wp14:editId="54417566">
            <wp:extent cx="152400" cy="152400"/>
            <wp:effectExtent l="0" t="0" r="0" b="0"/>
            <wp:docPr id="8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3AE1A0D5" w14:textId="77777777" w:rsidR="001C6946" w:rsidRDefault="001C6946" w:rsidP="001C6946">
      <w:pPr>
        <w:pStyle w:val="BodyText"/>
        <w:ind w:firstLine="720"/>
      </w:pPr>
      <w:r>
        <w:t>References to a context.</w:t>
      </w:r>
    </w:p>
    <w:p w14:paraId="7CE3D721" w14:textId="77777777" w:rsidR="001C6946" w:rsidRDefault="001C6946" w:rsidP="001C6946"/>
    <w:p w14:paraId="4BC0FF54" w14:textId="77777777" w:rsidR="001C6946" w:rsidRDefault="001C6946" w:rsidP="001C6946">
      <w:pPr>
        <w:pStyle w:val="Heading3"/>
        <w:ind w:left="1080" w:hanging="1080"/>
      </w:pPr>
      <w:bookmarkStart w:id="421" w:name="_94cc9f0718de5f9ba339cefb72b8874b"/>
      <w:bookmarkStart w:id="422" w:name="_Toc463469691"/>
      <w:r>
        <w:lastRenderedPageBreak/>
        <w:t>Association Scope Reference</w:t>
      </w:r>
      <w:bookmarkEnd w:id="421"/>
      <w:bookmarkEnd w:id="422"/>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46101A8C" w14:textId="77777777" w:rsidR="001C6946" w:rsidRDefault="001C6946" w:rsidP="001C6946">
      <w:r>
        <w:t>Relationship defining references for a scope.</w:t>
      </w:r>
    </w:p>
    <w:p w14:paraId="72D74F50" w14:textId="77777777" w:rsidR="001C6946" w:rsidRDefault="001C6946" w:rsidP="001C6946">
      <w:pPr>
        <w:pStyle w:val="Heading4"/>
        <w:ind w:left="1008" w:hanging="1008"/>
      </w:pPr>
      <w:r>
        <w:t>Association Ends</w:t>
      </w:r>
    </w:p>
    <w:p w14:paraId="490AA3D4" w14:textId="77777777" w:rsidR="001C6946" w:rsidRDefault="001C6946" w:rsidP="001C6946">
      <w:pPr>
        <w:ind w:firstLine="720"/>
      </w:pPr>
      <w:r>
        <w:rPr>
          <w:noProof/>
        </w:rPr>
        <w:drawing>
          <wp:inline distT="0" distB="0" distL="0" distR="0" wp14:anchorId="6E41B8A5" wp14:editId="6A55960A">
            <wp:extent cx="152400" cy="152400"/>
            <wp:effectExtent l="0" t="0" r="0" b="0"/>
            <wp:docPr id="88"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383BC7EB" w14:textId="77777777" w:rsidR="001C6946" w:rsidRDefault="001C6946" w:rsidP="001C6946">
      <w:pPr>
        <w:pStyle w:val="BodyText"/>
        <w:ind w:firstLine="720"/>
      </w:pPr>
      <w:r>
        <w:t>A reference providing visibility of a lexical scope to an internal or external context.</w:t>
      </w:r>
    </w:p>
    <w:p w14:paraId="68715C48" w14:textId="77777777" w:rsidR="001C6946" w:rsidRDefault="001C6946" w:rsidP="001C6946">
      <w:pPr>
        <w:ind w:firstLine="720"/>
      </w:pPr>
      <w:r>
        <w:rPr>
          <w:noProof/>
        </w:rPr>
        <w:drawing>
          <wp:inline distT="0" distB="0" distL="0" distR="0" wp14:anchorId="7069E076" wp14:editId="28D4FF1D">
            <wp:extent cx="152400" cy="152400"/>
            <wp:effectExtent l="0" t="0" r="0" b="0"/>
            <wp:docPr id="90"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5FEE3528" w14:textId="77777777" w:rsidR="001C6946" w:rsidRDefault="001C6946" w:rsidP="001C6946">
      <w:pPr>
        <w:pStyle w:val="BodyText"/>
        <w:ind w:firstLine="720"/>
      </w:pPr>
      <w:r>
        <w:t>A lexical scope that is extended by a lexical reference.</w:t>
      </w:r>
    </w:p>
    <w:p w14:paraId="507A3B2A" w14:textId="77777777" w:rsidR="001C6946" w:rsidRDefault="001C6946" w:rsidP="001C6946"/>
    <w:p w14:paraId="7C3C88DB" w14:textId="77777777" w:rsidR="001C6946" w:rsidRDefault="001C6946" w:rsidP="001C6946">
      <w:pPr>
        <w:pStyle w:val="Heading3"/>
        <w:ind w:left="1080" w:hanging="1080"/>
      </w:pPr>
      <w:bookmarkStart w:id="423" w:name="_ae63cfff50cedcc072b5771554ea61a3"/>
      <w:bookmarkStart w:id="424" w:name="_Toc463469692"/>
      <w:r>
        <w:t>Association Statement</w:t>
      </w:r>
      <w:bookmarkEnd w:id="423"/>
      <w:bookmarkEnd w:id="424"/>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395B2827" w14:textId="77777777" w:rsidR="001C6946" w:rsidRDefault="001C6946" w:rsidP="001C6946">
      <w:r>
        <w:t>Relationship defining the set of elements defined within and asserted by a lexical scope.</w:t>
      </w:r>
    </w:p>
    <w:p w14:paraId="79203DE6" w14:textId="77777777" w:rsidR="001C6946" w:rsidRDefault="001C6946" w:rsidP="001C6946">
      <w:pPr>
        <w:pStyle w:val="Heading4"/>
        <w:ind w:left="1008" w:hanging="1008"/>
      </w:pPr>
      <w:r>
        <w:t>Direct Supertypes</w:t>
      </w:r>
    </w:p>
    <w:p w14:paraId="64F3A9AC" w14:textId="77777777" w:rsidR="001C6946" w:rsidRDefault="001C6946" w:rsidP="001C6946">
      <w:pPr>
        <w:ind w:left="360"/>
      </w:pPr>
      <w:hyperlink w:anchor="_3f8ee3c0c2369667c3f31d50e0ff6f83" w:history="1">
        <w:r>
          <w:rPr>
            <w:rStyle w:val="Hyperlink"/>
          </w:rPr>
          <w:t>Definition</w:t>
        </w:r>
      </w:hyperlink>
    </w:p>
    <w:p w14:paraId="72C114E8" w14:textId="77777777" w:rsidR="001C6946" w:rsidRDefault="001C6946" w:rsidP="001C6946">
      <w:pPr>
        <w:pStyle w:val="Heading4"/>
        <w:ind w:left="1008" w:hanging="1008"/>
      </w:pPr>
      <w:r>
        <w:t>Association Ends</w:t>
      </w:r>
    </w:p>
    <w:p w14:paraId="744BF7EC" w14:textId="77777777" w:rsidR="001C6946" w:rsidRDefault="001C6946" w:rsidP="001C6946">
      <w:pPr>
        <w:ind w:firstLine="720"/>
      </w:pPr>
      <w:r>
        <w:rPr>
          <w:noProof/>
        </w:rPr>
        <w:drawing>
          <wp:inline distT="0" distB="0" distL="0" distR="0" wp14:anchorId="0E4BB2E9" wp14:editId="091B510A">
            <wp:extent cx="152400" cy="152400"/>
            <wp:effectExtent l="0" t="0" r="0" b="0"/>
            <wp:docPr id="92"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21730B74" w14:textId="77777777" w:rsidR="001C6946" w:rsidRDefault="001C6946" w:rsidP="001C6946">
      <w:pPr>
        <w:pStyle w:val="BodyText"/>
        <w:ind w:firstLine="72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p>
    <w:p w14:paraId="558B1836" w14:textId="77777777" w:rsidR="001C6946" w:rsidRDefault="001C6946" w:rsidP="001C6946">
      <w:pPr>
        <w:ind w:firstLine="720"/>
      </w:pPr>
      <w:r>
        <w:rPr>
          <w:noProof/>
        </w:rPr>
        <w:drawing>
          <wp:inline distT="0" distB="0" distL="0" distR="0" wp14:anchorId="7800AF8A" wp14:editId="4D5B4934">
            <wp:extent cx="152400" cy="152400"/>
            <wp:effectExtent l="0" t="0" r="0" b="0"/>
            <wp:docPr id="94"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p>
    <w:p w14:paraId="542CBCDD" w14:textId="77777777" w:rsidR="001C6946" w:rsidRDefault="001C6946" w:rsidP="001C6946">
      <w:pPr>
        <w:pStyle w:val="BodyText"/>
        <w:ind w:firstLine="720"/>
      </w:pPr>
      <w:r>
        <w:t>&lt;stated by&gt; is a lexical scope that both defines and asserts a model element.</w:t>
      </w:r>
    </w:p>
    <w:p w14:paraId="53563DAE" w14:textId="77777777" w:rsidR="001C6946" w:rsidRDefault="001C6946" w:rsidP="001C6946"/>
    <w:p w14:paraId="2E891C6C" w14:textId="77777777" w:rsidR="001C6946" w:rsidRDefault="001C6946" w:rsidP="001C6946">
      <w:pPr>
        <w:spacing w:after="200" w:line="276" w:lineRule="auto"/>
        <w:rPr>
          <w:b/>
          <w:bCs/>
          <w:color w:val="365F91"/>
          <w:sz w:val="40"/>
          <w:szCs w:val="40"/>
        </w:rPr>
      </w:pPr>
      <w:r>
        <w:br w:type="page"/>
      </w:r>
    </w:p>
    <w:p w14:paraId="5D141766" w14:textId="77777777" w:rsidR="001C6946" w:rsidRDefault="001C6946" w:rsidP="001C6946">
      <w:pPr>
        <w:pStyle w:val="Heading2"/>
        <w:ind w:left="1080" w:hanging="1080"/>
      </w:pPr>
      <w:bookmarkStart w:id="425" w:name="_Toc463469693"/>
      <w:r>
        <w:lastRenderedPageBreak/>
        <w:t>SIMF Conceptual Model::Mapping</w:t>
      </w:r>
      <w:bookmarkEnd w:id="425"/>
    </w:p>
    <w:p w14:paraId="66D29EC9" w14:textId="77777777" w:rsidR="001C6946" w:rsidRDefault="001C6946" w:rsidP="001C6946">
      <w:pPr>
        <w:pStyle w:val="BodyText"/>
      </w:pPr>
      <w:r>
        <w:t>Mapping rules define how data represents concepts or how different data representations are related.</w:t>
      </w:r>
    </w:p>
    <w:p w14:paraId="39227317" w14:textId="77777777" w:rsidR="001C6946" w:rsidRDefault="001C6946" w:rsidP="001C6946">
      <w:pPr>
        <w:pStyle w:val="Heading3"/>
        <w:ind w:left="1080" w:hanging="1080"/>
      </w:pPr>
      <w:bookmarkStart w:id="426" w:name="_Toc463469694"/>
      <w:r>
        <w:t>Diagram: Facades</w:t>
      </w:r>
      <w:bookmarkEnd w:id="426"/>
    </w:p>
    <w:p w14:paraId="79A60CAC" w14:textId="77777777" w:rsidR="001C6946" w:rsidRDefault="001C6946" w:rsidP="001C6946">
      <w:pPr>
        <w:jc w:val="center"/>
        <w:rPr>
          <w:rFonts w:cs="Arial"/>
        </w:rPr>
      </w:pPr>
      <w:r>
        <w:rPr>
          <w:noProof/>
        </w:rPr>
        <w:drawing>
          <wp:inline distT="0" distB="0" distL="0" distR="0" wp14:anchorId="42142456" wp14:editId="19C2C5EB">
            <wp:extent cx="3038475" cy="2390775"/>
            <wp:effectExtent l="0" t="0" r="0" b="0"/>
            <wp:docPr id="96" name="Picture 2075336209.emf" descr="207533620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75336209.emf"/>
                    <pic:cNvPicPr/>
                  </pic:nvPicPr>
                  <pic:blipFill>
                    <a:blip r:embed="rId39" cstate="print"/>
                    <a:stretch>
                      <a:fillRect/>
                    </a:stretch>
                  </pic:blipFill>
                  <pic:spPr>
                    <a:xfrm>
                      <a:off x="0" y="0"/>
                      <a:ext cx="3038475" cy="2390775"/>
                    </a:xfrm>
                    <a:prstGeom prst="rect">
                      <a:avLst/>
                    </a:prstGeom>
                  </pic:spPr>
                </pic:pic>
              </a:graphicData>
            </a:graphic>
          </wp:inline>
        </w:drawing>
      </w:r>
    </w:p>
    <w:p w14:paraId="72412216"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Facades</w:t>
      </w:r>
    </w:p>
    <w:p w14:paraId="47C58CB8" w14:textId="77777777" w:rsidR="001C6946" w:rsidRDefault="001C6946" w:rsidP="001C6946">
      <w:pPr>
        <w:pStyle w:val="Heading3"/>
        <w:ind w:left="1080" w:hanging="1080"/>
      </w:pPr>
      <w:bookmarkStart w:id="427" w:name="_Toc463469695"/>
      <w:r>
        <w:t>Diagram: Mapping Rules</w:t>
      </w:r>
      <w:bookmarkEnd w:id="427"/>
    </w:p>
    <w:p w14:paraId="00B449E3" w14:textId="77777777" w:rsidR="001C6946" w:rsidRDefault="001C6946" w:rsidP="001C6946">
      <w:pPr>
        <w:jc w:val="center"/>
        <w:rPr>
          <w:rFonts w:cs="Arial"/>
        </w:rPr>
      </w:pPr>
      <w:r>
        <w:rPr>
          <w:noProof/>
        </w:rPr>
        <w:drawing>
          <wp:inline distT="0" distB="0" distL="0" distR="0" wp14:anchorId="602F9792" wp14:editId="1CD695A8">
            <wp:extent cx="6188075" cy="4516009"/>
            <wp:effectExtent l="0" t="0" r="0" b="0"/>
            <wp:docPr id="98" name="Picture 524478482.emf" descr="524478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24478482.emf"/>
                    <pic:cNvPicPr/>
                  </pic:nvPicPr>
                  <pic:blipFill>
                    <a:blip r:embed="rId40" cstate="print"/>
                    <a:stretch>
                      <a:fillRect/>
                    </a:stretch>
                  </pic:blipFill>
                  <pic:spPr>
                    <a:xfrm>
                      <a:off x="0" y="0"/>
                      <a:ext cx="6188075" cy="4516009"/>
                    </a:xfrm>
                    <a:prstGeom prst="rect">
                      <a:avLst/>
                    </a:prstGeom>
                  </pic:spPr>
                </pic:pic>
              </a:graphicData>
            </a:graphic>
          </wp:inline>
        </w:drawing>
      </w:r>
    </w:p>
    <w:p w14:paraId="1F83312E"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lastRenderedPageBreak/>
        <w:t>Mapping Rules</w:t>
      </w:r>
    </w:p>
    <w:p w14:paraId="07026F88" w14:textId="77777777" w:rsidR="001C6946" w:rsidRDefault="001C6946" w:rsidP="001C6946">
      <w:r>
        <w:t xml:space="preserve"> </w:t>
      </w:r>
    </w:p>
    <w:p w14:paraId="037D6DC5" w14:textId="77777777" w:rsidR="001C6946" w:rsidRDefault="001C6946" w:rsidP="001C6946"/>
    <w:p w14:paraId="7DE8C09E" w14:textId="77777777" w:rsidR="001C6946" w:rsidRDefault="001C6946" w:rsidP="001C6946">
      <w:pPr>
        <w:pStyle w:val="Heading3"/>
        <w:ind w:left="1080" w:hanging="1080"/>
      </w:pPr>
      <w:bookmarkStart w:id="428" w:name="_b974779d477683a374f9ba2baafd6876"/>
      <w:bookmarkStart w:id="429" w:name="_Toc463469696"/>
      <w:r>
        <w:t>Class Computed Facade</w:t>
      </w:r>
      <w:bookmarkEnd w:id="428"/>
      <w:bookmarkEnd w:id="429"/>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65326FBC" w14:textId="77777777" w:rsidR="001C6946" w:rsidRDefault="001C6946" w:rsidP="001C6946">
      <w:r>
        <w:t>A facade that is computed by calling external methods.</w:t>
      </w:r>
    </w:p>
    <w:p w14:paraId="5AF56AF8" w14:textId="77777777" w:rsidR="001C6946" w:rsidRDefault="001C6946" w:rsidP="001C6946">
      <w:pPr>
        <w:pStyle w:val="Heading4"/>
        <w:ind w:left="1008" w:hanging="1008"/>
      </w:pPr>
      <w:r>
        <w:t>Direct Supertypes</w:t>
      </w:r>
    </w:p>
    <w:p w14:paraId="1415869C" w14:textId="77777777" w:rsidR="001C6946" w:rsidRDefault="001C6946" w:rsidP="001C6946">
      <w:pPr>
        <w:ind w:left="360"/>
      </w:pPr>
      <w:hyperlink w:anchor="_90ac762f4f29c31e6c33236231df6a9a" w:history="1">
        <w:r>
          <w:rPr>
            <w:rStyle w:val="Hyperlink"/>
          </w:rPr>
          <w:t>Facade</w:t>
        </w:r>
      </w:hyperlink>
    </w:p>
    <w:p w14:paraId="18D9D256" w14:textId="77777777" w:rsidR="001C6946" w:rsidRDefault="001C6946" w:rsidP="001C6946">
      <w:pPr>
        <w:pStyle w:val="Heading4"/>
        <w:ind w:left="1008" w:hanging="1008"/>
      </w:pPr>
      <w:r>
        <w:t>Operations</w:t>
      </w:r>
    </w:p>
    <w:p w14:paraId="7766E18A" w14:textId="77777777" w:rsidR="001C6946" w:rsidRPr="00EC7479" w:rsidRDefault="001C6946" w:rsidP="001C6946">
      <w:pPr>
        <w:ind w:left="605" w:hanging="245"/>
      </w:pPr>
      <w:r>
        <w:rPr>
          <w:noProof/>
        </w:rPr>
        <w:drawing>
          <wp:inline distT="0" distB="0" distL="0" distR="0" wp14:anchorId="6F380ACC" wp14:editId="540319DC">
            <wp:extent cx="152400" cy="152400"/>
            <wp:effectExtent l="0" t="0" r="0" b="0"/>
            <wp:docPr id="100" name="Picture 302031914.emf" descr="3020319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02031914.emf"/>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push ()</w:t>
      </w:r>
    </w:p>
    <w:p w14:paraId="40E76318" w14:textId="77777777" w:rsidR="001C6946" w:rsidRDefault="001C6946" w:rsidP="001C6946">
      <w:pPr>
        <w:pStyle w:val="BodyText"/>
      </w:pPr>
      <w:r>
        <w:t>An operation called to evoke the behavior associated with a new facade element being created or modified. Push asserts the more concrete type based on a reference type.</w:t>
      </w:r>
    </w:p>
    <w:p w14:paraId="07D16238" w14:textId="77777777" w:rsidR="001C6946" w:rsidRPr="00EC7479" w:rsidRDefault="001C6946" w:rsidP="001C6946">
      <w:pPr>
        <w:ind w:left="605" w:hanging="245"/>
      </w:pPr>
      <w:r>
        <w:rPr>
          <w:noProof/>
        </w:rPr>
        <w:drawing>
          <wp:inline distT="0" distB="0" distL="0" distR="0" wp14:anchorId="1604008A" wp14:editId="32956C06">
            <wp:extent cx="152400" cy="152400"/>
            <wp:effectExtent l="0" t="0" r="0" b="0"/>
            <wp:docPr id="102" name="Picture 302031914.emf" descr="3020319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02031914.emf"/>
                    <pic:cNvPicPr/>
                  </pic:nvPicPr>
                  <pic:blipFill>
                    <a:blip r:embed="rId41" cstate="print"/>
                    <a:stretch>
                      <a:fillRect/>
                    </a:stretch>
                  </pic:blipFill>
                  <pic:spPr>
                    <a:xfrm>
                      <a:off x="0" y="0"/>
                      <a:ext cx="152400" cy="152400"/>
                    </a:xfrm>
                    <a:prstGeom prst="rect">
                      <a:avLst/>
                    </a:prstGeom>
                  </pic:spPr>
                </pic:pic>
              </a:graphicData>
            </a:graphic>
          </wp:inline>
        </w:drawing>
      </w:r>
      <w:r>
        <w:t xml:space="preserve"> public pull ()</w:t>
      </w:r>
    </w:p>
    <w:p w14:paraId="06B1B14C" w14:textId="77777777" w:rsidR="001C6946" w:rsidRDefault="001C6946" w:rsidP="001C6946">
      <w:pPr>
        <w:pStyle w:val="BodyText"/>
      </w:pPr>
      <w:r>
        <w:t>An operation called to evoke the behavior associated with a facade representing existing elements. Pull asserts the reference type based on a more concrete type.</w:t>
      </w:r>
    </w:p>
    <w:p w14:paraId="69EB77DD" w14:textId="77777777" w:rsidR="001C6946" w:rsidRDefault="001C6946" w:rsidP="001C6946"/>
    <w:p w14:paraId="09624F87" w14:textId="77777777" w:rsidR="001C6946" w:rsidRDefault="001C6946" w:rsidP="001C6946">
      <w:pPr>
        <w:pStyle w:val="Heading3"/>
        <w:ind w:left="1080" w:hanging="1080"/>
      </w:pPr>
      <w:bookmarkStart w:id="430" w:name="_7baa13dc928dc3743d803b95f44bc462"/>
      <w:bookmarkStart w:id="431" w:name="_Toc463469697"/>
      <w:r>
        <w:t>Association Concrete Map End</w:t>
      </w:r>
      <w:bookmarkEnd w:id="430"/>
      <w:bookmarkEnd w:id="431"/>
      <w:r w:rsidRPr="003A31EC">
        <w:rPr>
          <w:rFonts w:cs="Arial"/>
        </w:rPr>
        <w:t xml:space="preserve"> </w:t>
      </w:r>
      <w:r>
        <w:rPr>
          <w:rFonts w:cs="Arial"/>
        </w:rPr>
        <w:fldChar w:fldCharType="begin"/>
      </w:r>
      <w:r>
        <w:instrText>XE"</w:instrText>
      </w:r>
      <w:r w:rsidRPr="00413D75">
        <w:rPr>
          <w:rFonts w:cs="Arial"/>
        </w:rPr>
        <w:instrText>Concrete Map End</w:instrText>
      </w:r>
      <w:r>
        <w:instrText>"</w:instrText>
      </w:r>
      <w:r>
        <w:rPr>
          <w:rFonts w:cs="Arial"/>
        </w:rPr>
        <w:fldChar w:fldCharType="end"/>
      </w:r>
    </w:p>
    <w:p w14:paraId="1B919349" w14:textId="77777777" w:rsidR="001C6946" w:rsidRDefault="001C6946" w:rsidP="001C6946">
      <w:r>
        <w:t>Relationship to the more concrete end of a match rule.</w:t>
      </w:r>
    </w:p>
    <w:p w14:paraId="3ACC1590" w14:textId="77777777" w:rsidR="001C6946" w:rsidRDefault="001C6946" w:rsidP="001C6946">
      <w:pPr>
        <w:pStyle w:val="Heading4"/>
        <w:ind w:left="1008" w:hanging="1008"/>
      </w:pPr>
      <w:r>
        <w:t>Association Ends</w:t>
      </w:r>
    </w:p>
    <w:p w14:paraId="4263F813" w14:textId="77777777" w:rsidR="001C6946" w:rsidRDefault="001C6946" w:rsidP="001C6946">
      <w:pPr>
        <w:ind w:firstLine="720"/>
      </w:pPr>
      <w:r>
        <w:rPr>
          <w:noProof/>
        </w:rPr>
        <w:drawing>
          <wp:inline distT="0" distB="0" distL="0" distR="0" wp14:anchorId="295DFD5E" wp14:editId="15CDDB2A">
            <wp:extent cx="152400" cy="152400"/>
            <wp:effectExtent l="0" t="0" r="0" b="0"/>
            <wp:docPr id="104" name="Picture -753383966.emf" descr="-7533839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53383966.emf"/>
                    <pic:cNvPicPr/>
                  </pic:nvPicPr>
                  <pic:blipFill>
                    <a:blip r:embed="rId42" cstate="print"/>
                    <a:stretch>
                      <a:fillRect/>
                    </a:stretch>
                  </pic:blipFill>
                  <pic:spPr>
                    <a:xfrm>
                      <a:off x="0" y="0"/>
                      <a:ext cx="152400" cy="152400"/>
                    </a:xfrm>
                    <a:prstGeom prst="rect">
                      <a:avLst/>
                    </a:prstGeom>
                  </pic:spPr>
                </pic:pic>
              </a:graphicData>
            </a:graphic>
          </wp:inline>
        </w:drawing>
      </w:r>
      <w:r>
        <w:t xml:space="preserve"> concrete end</w:t>
      </w:r>
      <w:r>
        <w:rPr>
          <w:rFonts w:cs="Arial"/>
        </w:rPr>
        <w:fldChar w:fldCharType="begin"/>
      </w:r>
      <w:r>
        <w:instrText>XE"</w:instrText>
      </w:r>
      <w:r w:rsidRPr="00413D75">
        <w:rPr>
          <w:rFonts w:cs="Arial"/>
        </w:rPr>
        <w:instrText>concrete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1030C4AD" w14:textId="77777777" w:rsidR="001C6946" w:rsidRDefault="001C6946" w:rsidP="001C6946">
      <w:pPr>
        <w:pStyle w:val="BodyText"/>
        <w:ind w:firstLine="720"/>
      </w:pPr>
      <w:r>
        <w:t>One end of a mapping, to be used for more concrete end.</w:t>
      </w:r>
    </w:p>
    <w:p w14:paraId="39F5D72C" w14:textId="77777777" w:rsidR="001C6946" w:rsidRDefault="001C6946" w:rsidP="001C6946">
      <w:pPr>
        <w:ind w:firstLine="720"/>
      </w:pPr>
      <w:r>
        <w:rPr>
          <w:noProof/>
        </w:rPr>
        <w:drawing>
          <wp:inline distT="0" distB="0" distL="0" distR="0" wp14:anchorId="155D8FD6" wp14:editId="4163B359">
            <wp:extent cx="152400" cy="152400"/>
            <wp:effectExtent l="0" t="0" r="0" b="0"/>
            <wp:docPr id="106" name="Picture -753383966.emf" descr="-7533839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53383966.emf"/>
                    <pic:cNvPicPr/>
                  </pic:nvPicPr>
                  <pic:blipFill>
                    <a:blip r:embed="rId42" cstate="print"/>
                    <a:stretch>
                      <a:fillRect/>
                    </a:stretch>
                  </pic:blipFill>
                  <pic:spPr>
                    <a:xfrm>
                      <a:off x="0" y="0"/>
                      <a:ext cx="152400" cy="152400"/>
                    </a:xfrm>
                    <a:prstGeom prst="rect">
                      <a:avLst/>
                    </a:prstGeom>
                  </pic:spPr>
                </pic:pic>
              </a:graphicData>
            </a:graphic>
          </wp:inline>
        </w:drawing>
      </w:r>
      <w:r>
        <w:t xml:space="preserve"> match from</w:t>
      </w:r>
      <w:r>
        <w:rPr>
          <w:rFonts w:cs="Arial"/>
        </w:rPr>
        <w:fldChar w:fldCharType="begin"/>
      </w:r>
      <w:r>
        <w:instrText>XE"</w:instrText>
      </w:r>
      <w:r w:rsidRPr="00413D75">
        <w:rPr>
          <w:rFonts w:cs="Arial"/>
        </w:rPr>
        <w:instrText>match from</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274C80E9" w14:textId="77777777" w:rsidR="001C6946" w:rsidRDefault="001C6946" w:rsidP="001C6946">
      <w:pPr>
        <w:pStyle w:val="BodyText"/>
        <w:ind w:firstLine="720"/>
      </w:pPr>
      <w:r>
        <w:t>Mapping rule owning a "concrete" end.</w:t>
      </w:r>
    </w:p>
    <w:p w14:paraId="3CFA40E3" w14:textId="77777777" w:rsidR="001C6946" w:rsidRDefault="001C6946" w:rsidP="001C6946"/>
    <w:p w14:paraId="679820ED" w14:textId="77777777" w:rsidR="001C6946" w:rsidRDefault="001C6946" w:rsidP="001C6946">
      <w:pPr>
        <w:pStyle w:val="Heading3"/>
        <w:ind w:left="1080" w:hanging="1080"/>
      </w:pPr>
      <w:bookmarkStart w:id="432" w:name="_261bc50ae657ccc8f82cb301075a0f0c"/>
      <w:bookmarkStart w:id="433" w:name="_Toc463469698"/>
      <w:r>
        <w:t>Association Concrete Pattern Relation</w:t>
      </w:r>
      <w:bookmarkEnd w:id="432"/>
      <w:bookmarkEnd w:id="433"/>
      <w:r w:rsidRPr="003A31EC">
        <w:rPr>
          <w:rFonts w:cs="Arial"/>
        </w:rPr>
        <w:t xml:space="preserve"> </w:t>
      </w:r>
      <w:r>
        <w:rPr>
          <w:rFonts w:cs="Arial"/>
        </w:rPr>
        <w:fldChar w:fldCharType="begin"/>
      </w:r>
      <w:r>
        <w:instrText>XE"</w:instrText>
      </w:r>
      <w:r w:rsidRPr="00413D75">
        <w:rPr>
          <w:rFonts w:cs="Arial"/>
        </w:rPr>
        <w:instrText>Concrete Pattern Relation</w:instrText>
      </w:r>
      <w:r>
        <w:instrText>"</w:instrText>
      </w:r>
      <w:r>
        <w:rPr>
          <w:rFonts w:cs="Arial"/>
        </w:rPr>
        <w:fldChar w:fldCharType="end"/>
      </w:r>
    </w:p>
    <w:p w14:paraId="5234037B" w14:textId="77777777" w:rsidR="001C6946" w:rsidRDefault="001C6946" w:rsidP="001C6946">
      <w:r>
        <w:t>Relationship between a mapping and a pattern of the more concrete concepts to be mapped.</w:t>
      </w:r>
    </w:p>
    <w:p w14:paraId="3076684A" w14:textId="77777777" w:rsidR="001C6946" w:rsidRDefault="001C6946" w:rsidP="001C6946">
      <w:pPr>
        <w:pStyle w:val="Heading4"/>
        <w:ind w:left="1008" w:hanging="1008"/>
      </w:pPr>
      <w:r>
        <w:t>Association Ends</w:t>
      </w:r>
    </w:p>
    <w:p w14:paraId="498BBA38" w14:textId="77777777" w:rsidR="001C6946" w:rsidRDefault="001C6946" w:rsidP="001C6946">
      <w:pPr>
        <w:ind w:firstLine="720"/>
      </w:pPr>
      <w:r>
        <w:rPr>
          <w:noProof/>
        </w:rPr>
        <w:drawing>
          <wp:inline distT="0" distB="0" distL="0" distR="0" wp14:anchorId="28E4366C" wp14:editId="5608A5F3">
            <wp:extent cx="152400" cy="152400"/>
            <wp:effectExtent l="0" t="0" r="0" b="0"/>
            <wp:docPr id="108"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concrete pattern</w:t>
      </w:r>
      <w:r>
        <w:rPr>
          <w:rFonts w:cs="Arial"/>
        </w:rPr>
        <w:fldChar w:fldCharType="begin"/>
      </w:r>
      <w:r>
        <w:instrText>XE"</w:instrText>
      </w:r>
      <w:r w:rsidRPr="00413D75">
        <w:rPr>
          <w:rFonts w:cs="Arial"/>
        </w:rPr>
        <w:instrText>concrete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1073E04C" w14:textId="77777777" w:rsidR="001C6946" w:rsidRDefault="001C6946" w:rsidP="001C6946">
      <w:pPr>
        <w:pStyle w:val="BodyText"/>
        <w:ind w:firstLine="720"/>
      </w:pPr>
      <w:r>
        <w:t>The pattern in a mapping that represents a pattern of the "more concrete" data type.</w:t>
      </w:r>
    </w:p>
    <w:p w14:paraId="487070F1" w14:textId="77777777" w:rsidR="001C6946" w:rsidRDefault="001C6946" w:rsidP="001C6946">
      <w:pPr>
        <w:ind w:firstLine="720"/>
      </w:pPr>
      <w:r>
        <w:rPr>
          <w:noProof/>
        </w:rPr>
        <w:drawing>
          <wp:inline distT="0" distB="0" distL="0" distR="0" wp14:anchorId="24D33784" wp14:editId="56058D6E">
            <wp:extent cx="152400" cy="152400"/>
            <wp:effectExtent l="0" t="0" r="0" b="0"/>
            <wp:docPr id="110"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concrete mapping</w:t>
      </w:r>
      <w:r>
        <w:rPr>
          <w:rFonts w:cs="Arial"/>
        </w:rPr>
        <w:fldChar w:fldCharType="begin"/>
      </w:r>
      <w:r>
        <w:instrText>XE"</w:instrText>
      </w:r>
      <w:r w:rsidRPr="00413D75">
        <w:rPr>
          <w:rFonts w:cs="Arial"/>
        </w:rPr>
        <w:instrText>concrete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1CA9A345" w14:textId="77777777" w:rsidR="001C6946" w:rsidRDefault="001C6946" w:rsidP="001C6946">
      <w:pPr>
        <w:pStyle w:val="BodyText"/>
        <w:ind w:firstLine="720"/>
      </w:pPr>
      <w:r>
        <w:t>Mapping for which a more concrete pattern is defined.</w:t>
      </w:r>
    </w:p>
    <w:p w14:paraId="32E9601D" w14:textId="77777777" w:rsidR="001C6946" w:rsidRDefault="001C6946" w:rsidP="001C6946"/>
    <w:p w14:paraId="3E190E67" w14:textId="77777777" w:rsidR="001C6946" w:rsidRDefault="001C6946" w:rsidP="001C6946">
      <w:pPr>
        <w:pStyle w:val="Heading3"/>
        <w:ind w:left="1080" w:hanging="1080"/>
      </w:pPr>
      <w:bookmarkStart w:id="434" w:name="_90ac762f4f29c31e6c33236231df6a9a"/>
      <w:bookmarkStart w:id="435" w:name="_Toc463469699"/>
      <w:r>
        <w:t>Class Facade</w:t>
      </w:r>
      <w:bookmarkEnd w:id="434"/>
      <w:bookmarkEnd w:id="435"/>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624A6566" w14:textId="77777777" w:rsidR="001C6946" w:rsidRDefault="001C6946" w:rsidP="001C6946">
      <w:r>
        <w:t>An intermediary data type used to hold common mappings. Facades may be computed and/or have mapping rules.</w:t>
      </w:r>
    </w:p>
    <w:p w14:paraId="5B20EE0B" w14:textId="77777777" w:rsidR="001C6946" w:rsidRDefault="001C6946" w:rsidP="001C6946">
      <w:pPr>
        <w:pStyle w:val="Heading4"/>
        <w:ind w:left="1008" w:hanging="1008"/>
      </w:pPr>
      <w:r>
        <w:t>Direct Supertypes</w:t>
      </w:r>
    </w:p>
    <w:p w14:paraId="1958FCBB" w14:textId="77777777" w:rsidR="001C6946" w:rsidRDefault="001C6946" w:rsidP="001C6946">
      <w:pPr>
        <w:ind w:left="360"/>
      </w:pPr>
      <w:hyperlink w:anchor="_d2ebf1b96697234b6aef9b3bfac15784" w:history="1">
        <w:r>
          <w:rPr>
            <w:rStyle w:val="Hyperlink"/>
          </w:rPr>
          <w:t>Record Type</w:t>
        </w:r>
      </w:hyperlink>
    </w:p>
    <w:p w14:paraId="05E45885" w14:textId="77777777" w:rsidR="001C6946" w:rsidRDefault="001C6946" w:rsidP="001C6946"/>
    <w:p w14:paraId="24249DD7" w14:textId="77777777" w:rsidR="001C6946" w:rsidRDefault="001C6946" w:rsidP="001C6946">
      <w:pPr>
        <w:pStyle w:val="Heading3"/>
        <w:ind w:left="1080" w:hanging="1080"/>
      </w:pPr>
      <w:bookmarkStart w:id="436" w:name="_f73560bcb69b98854b78c16f10b9e480"/>
      <w:bookmarkStart w:id="437" w:name="_Toc463469700"/>
      <w:r>
        <w:t>Association Map Rule Type Assertion</w:t>
      </w:r>
      <w:bookmarkEnd w:id="436"/>
      <w:bookmarkEnd w:id="437"/>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2BC80B70" w14:textId="77777777" w:rsidR="001C6946" w:rsidRDefault="001C6946" w:rsidP="001C6946">
      <w:r>
        <w:t>Relationship defining more concrete types that shall be asserted for an end of a match rule.</w:t>
      </w:r>
    </w:p>
    <w:p w14:paraId="346B825B" w14:textId="77777777" w:rsidR="001C6946" w:rsidRDefault="001C6946" w:rsidP="001C6946">
      <w:pPr>
        <w:pStyle w:val="Heading4"/>
        <w:ind w:left="1008" w:hanging="1008"/>
      </w:pPr>
      <w:r>
        <w:lastRenderedPageBreak/>
        <w:t>Association Ends</w:t>
      </w:r>
    </w:p>
    <w:p w14:paraId="1B74BF84" w14:textId="77777777" w:rsidR="001C6946" w:rsidRDefault="001C6946" w:rsidP="001C6946">
      <w:pPr>
        <w:ind w:firstLine="720"/>
      </w:pPr>
      <w:r>
        <w:rPr>
          <w:noProof/>
        </w:rPr>
        <w:drawing>
          <wp:inline distT="0" distB="0" distL="0" distR="0" wp14:anchorId="2E0FA3EE" wp14:editId="2910BBAD">
            <wp:extent cx="152400" cy="152400"/>
            <wp:effectExtent l="0" t="0" r="0" b="0"/>
            <wp:docPr id="11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8E3F85A" w14:textId="77777777" w:rsidR="001C6946" w:rsidRDefault="001C6946" w:rsidP="001C6946">
      <w:pPr>
        <w:pStyle w:val="BodyText"/>
        <w:ind w:firstLine="720"/>
      </w:pPr>
      <w:r>
        <w:t>Type that will be asserted for the end that is more concrete than the defined type of a property or relationship. e.g. a unit type.</w:t>
      </w:r>
    </w:p>
    <w:p w14:paraId="0CBB86E4" w14:textId="77777777" w:rsidR="001C6946" w:rsidRDefault="001C6946" w:rsidP="001C6946">
      <w:pPr>
        <w:ind w:firstLine="720"/>
      </w:pPr>
      <w:r>
        <w:rPr>
          <w:noProof/>
        </w:rPr>
        <w:drawing>
          <wp:inline distT="0" distB="0" distL="0" distR="0" wp14:anchorId="01FCAA01" wp14:editId="551286C9">
            <wp:extent cx="152400" cy="152400"/>
            <wp:effectExtent l="0" t="0" r="0" b="0"/>
            <wp:docPr id="11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 </w:t>
      </w:r>
    </w:p>
    <w:p w14:paraId="1132856A" w14:textId="77777777" w:rsidR="001C6946" w:rsidRDefault="001C6946" w:rsidP="001C6946">
      <w:pPr>
        <w:pStyle w:val="BodyText"/>
        <w:ind w:firstLine="720"/>
      </w:pPr>
      <w:r>
        <w:t>Map rule and that asserts a type</w:t>
      </w:r>
    </w:p>
    <w:p w14:paraId="5A34E9E8" w14:textId="77777777" w:rsidR="001C6946" w:rsidRDefault="001C6946" w:rsidP="001C6946"/>
    <w:p w14:paraId="3AFE3E2D" w14:textId="77777777" w:rsidR="001C6946" w:rsidRDefault="001C6946" w:rsidP="001C6946">
      <w:pPr>
        <w:pStyle w:val="Heading3"/>
        <w:ind w:left="1080" w:hanging="1080"/>
      </w:pPr>
      <w:bookmarkStart w:id="438" w:name="_91103665260372b118a216a1491f090f"/>
      <w:bookmarkStart w:id="439" w:name="_Toc463469701"/>
      <w:r>
        <w:t>Association Mapped Property</w:t>
      </w:r>
      <w:bookmarkEnd w:id="438"/>
      <w:bookmarkEnd w:id="439"/>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46A41678" w14:textId="77777777" w:rsidR="001C6946" w:rsidRDefault="001C6946" w:rsidP="001C6946">
      <w:r>
        <w:t>Relationship defining the property that is the source or target of a mapping</w:t>
      </w:r>
    </w:p>
    <w:p w14:paraId="1FFED66F" w14:textId="77777777" w:rsidR="001C6946" w:rsidRDefault="001C6946" w:rsidP="001C6946">
      <w:pPr>
        <w:pStyle w:val="Heading4"/>
        <w:ind w:left="1008" w:hanging="1008"/>
      </w:pPr>
      <w:r>
        <w:t>Association Ends</w:t>
      </w:r>
    </w:p>
    <w:p w14:paraId="0E7515D4" w14:textId="77777777" w:rsidR="001C6946" w:rsidRDefault="001C6946" w:rsidP="001C6946">
      <w:pPr>
        <w:ind w:firstLine="720"/>
      </w:pPr>
      <w:r>
        <w:rPr>
          <w:noProof/>
        </w:rPr>
        <w:drawing>
          <wp:inline distT="0" distB="0" distL="0" distR="0" wp14:anchorId="42C99D1F" wp14:editId="4B9D7F69">
            <wp:extent cx="152400" cy="152400"/>
            <wp:effectExtent l="0" t="0" r="0" b="0"/>
            <wp:docPr id="11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3CD30DA7" w14:textId="77777777" w:rsidR="001C6946" w:rsidRDefault="001C6946" w:rsidP="001C6946">
      <w:pPr>
        <w:pStyle w:val="BodyText"/>
        <w:ind w:firstLine="720"/>
      </w:pPr>
      <w:r>
        <w:t>Property that defines a set of elements to map to the other side of the mapping rule based on a pattern property. The set of elements shall be those bound to the property on evaluation of the mapping.</w:t>
      </w:r>
    </w:p>
    <w:p w14:paraId="07BF9CE2" w14:textId="77777777" w:rsidR="001C6946" w:rsidRDefault="001C6946" w:rsidP="001C6946">
      <w:pPr>
        <w:ind w:firstLine="720"/>
      </w:pPr>
      <w:r>
        <w:rPr>
          <w:noProof/>
        </w:rPr>
        <w:drawing>
          <wp:inline distT="0" distB="0" distL="0" distR="0" wp14:anchorId="742DAE1E" wp14:editId="177D9FF9">
            <wp:extent cx="152400" cy="152400"/>
            <wp:effectExtent l="0" t="0" r="0" b="0"/>
            <wp:docPr id="118"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5CF23C14" w14:textId="77777777" w:rsidR="001C6946" w:rsidRDefault="001C6946" w:rsidP="001C6946">
      <w:pPr>
        <w:pStyle w:val="BodyText"/>
        <w:ind w:firstLine="720"/>
      </w:pPr>
      <w:r>
        <w:t>Map rule end for a property</w:t>
      </w:r>
    </w:p>
    <w:p w14:paraId="53F7AB06" w14:textId="77777777" w:rsidR="001C6946" w:rsidRDefault="001C6946" w:rsidP="001C6946"/>
    <w:p w14:paraId="5F68E443" w14:textId="77777777" w:rsidR="001C6946" w:rsidRDefault="001C6946" w:rsidP="001C6946">
      <w:pPr>
        <w:pStyle w:val="Heading3"/>
        <w:ind w:left="1080" w:hanging="1080"/>
      </w:pPr>
      <w:bookmarkStart w:id="440" w:name="_eef174571e8d59a0645d03d931fc78bf"/>
      <w:bookmarkStart w:id="441" w:name="_Toc463469702"/>
      <w:r>
        <w:t>Association Mapped Relationship</w:t>
      </w:r>
      <w:bookmarkEnd w:id="440"/>
      <w:bookmarkEnd w:id="441"/>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609CB6F" w14:textId="77777777" w:rsidR="001C6946" w:rsidRDefault="001C6946" w:rsidP="001C6946">
      <w:r>
        <w:t>Relationship defining the relationship pattern that is the source or target of a mapping</w:t>
      </w:r>
    </w:p>
    <w:p w14:paraId="50CE4D25" w14:textId="77777777" w:rsidR="001C6946" w:rsidRDefault="001C6946" w:rsidP="001C6946">
      <w:pPr>
        <w:pStyle w:val="Heading4"/>
        <w:ind w:left="1008" w:hanging="1008"/>
      </w:pPr>
      <w:r>
        <w:t>Association Ends</w:t>
      </w:r>
    </w:p>
    <w:p w14:paraId="15726CE5" w14:textId="77777777" w:rsidR="001C6946" w:rsidRDefault="001C6946" w:rsidP="001C6946">
      <w:pPr>
        <w:ind w:firstLine="720"/>
      </w:pPr>
      <w:r>
        <w:rPr>
          <w:noProof/>
        </w:rPr>
        <w:drawing>
          <wp:inline distT="0" distB="0" distL="0" distR="0" wp14:anchorId="496EDCA9" wp14:editId="3D142AFE">
            <wp:extent cx="152400" cy="152400"/>
            <wp:effectExtent l="0" t="0" r="0" b="0"/>
            <wp:docPr id="53"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61C8489C" w14:textId="77777777" w:rsidR="001C6946" w:rsidRDefault="001C6946" w:rsidP="001C6946">
      <w:pPr>
        <w:pStyle w:val="BodyText"/>
        <w:ind w:firstLine="720"/>
      </w:pPr>
      <w:r>
        <w:t>Defines a set of relationships to map to the other side of the mapping rule based on a relationship contained in the pattern.</w:t>
      </w:r>
    </w:p>
    <w:p w14:paraId="5B966415" w14:textId="77777777" w:rsidR="001C6946" w:rsidRDefault="001C6946" w:rsidP="001C6946">
      <w:pPr>
        <w:ind w:firstLine="720"/>
      </w:pPr>
      <w:r>
        <w:rPr>
          <w:noProof/>
        </w:rPr>
        <w:drawing>
          <wp:inline distT="0" distB="0" distL="0" distR="0" wp14:anchorId="49C225D1" wp14:editId="3831B112">
            <wp:extent cx="152400" cy="152400"/>
            <wp:effectExtent l="0" t="0" r="0" b="0"/>
            <wp:docPr id="55"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Relationship End</w:t>
        </w:r>
      </w:hyperlink>
      <w:r>
        <w:t xml:space="preserve"> [*] </w:t>
      </w:r>
    </w:p>
    <w:p w14:paraId="338A6A8C" w14:textId="77777777" w:rsidR="001C6946" w:rsidRDefault="001C6946" w:rsidP="001C6946">
      <w:pPr>
        <w:pStyle w:val="BodyText"/>
        <w:ind w:firstLine="720"/>
      </w:pPr>
      <w:r>
        <w:t>Relationship mapping end for a type</w:t>
      </w:r>
    </w:p>
    <w:p w14:paraId="60264C6E" w14:textId="77777777" w:rsidR="001C6946" w:rsidRDefault="001C6946" w:rsidP="001C6946"/>
    <w:p w14:paraId="384F146B" w14:textId="77777777" w:rsidR="001C6946" w:rsidRDefault="001C6946" w:rsidP="001C6946">
      <w:pPr>
        <w:pStyle w:val="Heading3"/>
        <w:ind w:left="1080" w:hanging="1080"/>
      </w:pPr>
      <w:bookmarkStart w:id="442" w:name="_551417ad3c6e740d8b880bee8085a718"/>
      <w:bookmarkStart w:id="443" w:name="_Toc463469703"/>
      <w:r>
        <w:t>Class Mapping</w:t>
      </w:r>
      <w:bookmarkEnd w:id="442"/>
      <w:bookmarkEnd w:id="443"/>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4CCF1B65" w14:textId="77777777" w:rsidR="001C6946" w:rsidRDefault="001C6946" w:rsidP="001C6946">
      <w:r>
        <w:t>A mapping is a rule that defines how different representations of the same things correspond.</w:t>
      </w:r>
      <w:r>
        <w:br/>
        <w:t xml:space="preserve">Patterns define a set of related elements to be mapped. </w:t>
      </w:r>
      <w:r>
        <w:br/>
        <w:t>Types in a "concrete" pattern may be defined to be a representation (data about) a concept in a "reference" pattern.</w:t>
      </w:r>
      <w:r>
        <w:br/>
        <w:t>Map rules define how elements in each of the patterns are mapped, bidirectionally.</w:t>
      </w:r>
      <w:r>
        <w:br/>
        <w:t>A maps utilizing more specific types subsumes maps for more general types.</w:t>
      </w:r>
      <w:r>
        <w:br/>
        <w:t>Within a Mapping a Property Generalization Rule specifies that one pattern property is the subset of another.</w:t>
      </w:r>
      <w:r>
        <w:br/>
        <w:t>Note that the roles of "concrete" and "reference" may or may not reflect different levels of abstraction and in some cases the choice may be arbitrary.</w:t>
      </w:r>
    </w:p>
    <w:p w14:paraId="405AD951" w14:textId="77777777" w:rsidR="001C6946" w:rsidRDefault="001C6946" w:rsidP="001C6946">
      <w:pPr>
        <w:pStyle w:val="Heading4"/>
        <w:ind w:left="1008" w:hanging="1008"/>
      </w:pPr>
      <w:r>
        <w:t>Direct Supertypes</w:t>
      </w:r>
    </w:p>
    <w:p w14:paraId="784FDA47" w14:textId="77777777" w:rsidR="001C6946" w:rsidRDefault="001C6946" w:rsidP="001C6946">
      <w:pPr>
        <w:ind w:left="360"/>
      </w:pPr>
      <w:hyperlink w:anchor="_82919e40af9ad2e13647e9d37bbf0956" w:history="1">
        <w:r>
          <w:rPr>
            <w:rStyle w:val="Hyperlink"/>
          </w:rPr>
          <w:t>Rule</w:t>
        </w:r>
      </w:hyperlink>
    </w:p>
    <w:p w14:paraId="2A75DE8A" w14:textId="77777777" w:rsidR="001C6946" w:rsidRDefault="001C6946" w:rsidP="001C6946"/>
    <w:p w14:paraId="06E71AA5" w14:textId="77777777" w:rsidR="001C6946" w:rsidRDefault="001C6946" w:rsidP="001C6946">
      <w:pPr>
        <w:pStyle w:val="Heading3"/>
        <w:ind w:left="1080" w:hanging="1080"/>
      </w:pPr>
      <w:bookmarkStart w:id="444" w:name="_3f2e4e9acce53a41e40eecfb8ae833ae"/>
      <w:bookmarkStart w:id="445" w:name="_Toc463469704"/>
      <w:r>
        <w:t>Class Mapping Pattern</w:t>
      </w:r>
      <w:bookmarkEnd w:id="444"/>
      <w:bookmarkEnd w:id="445"/>
      <w:r w:rsidRPr="003A31EC">
        <w:rPr>
          <w:rFonts w:cs="Arial"/>
        </w:rPr>
        <w:t xml:space="preserve"> </w:t>
      </w:r>
      <w:r>
        <w:rPr>
          <w:rFonts w:cs="Arial"/>
        </w:rPr>
        <w:fldChar w:fldCharType="begin"/>
      </w:r>
      <w:r>
        <w:instrText>XE"</w:instrText>
      </w:r>
      <w:r w:rsidRPr="00413D75">
        <w:rPr>
          <w:rFonts w:cs="Arial"/>
        </w:rPr>
        <w:instrText>Mapping Pattern</w:instrText>
      </w:r>
      <w:r>
        <w:instrText>"</w:instrText>
      </w:r>
      <w:r>
        <w:rPr>
          <w:rFonts w:cs="Arial"/>
        </w:rPr>
        <w:fldChar w:fldCharType="end"/>
      </w:r>
    </w:p>
    <w:p w14:paraId="6AF5DC7E" w14:textId="77777777" w:rsidR="001C6946" w:rsidRDefault="001C6946" w:rsidP="001C6946">
      <w:pPr>
        <w:pStyle w:val="Heading4"/>
        <w:ind w:left="1008" w:hanging="1008"/>
      </w:pPr>
      <w:r>
        <w:t>Direct Supertypes</w:t>
      </w:r>
    </w:p>
    <w:p w14:paraId="7518C295" w14:textId="77777777" w:rsidR="001C6946" w:rsidRDefault="001C6946" w:rsidP="001C6946">
      <w:pPr>
        <w:ind w:left="360"/>
      </w:pPr>
      <w:hyperlink w:anchor="_d887c32e4bfb53e43fcdbf0a0fa25c0f" w:history="1">
        <w:r>
          <w:rPr>
            <w:rStyle w:val="Hyperlink"/>
          </w:rPr>
          <w:t>Pattern of Type</w:t>
        </w:r>
      </w:hyperlink>
    </w:p>
    <w:p w14:paraId="51EDD539" w14:textId="77777777" w:rsidR="001C6946" w:rsidRDefault="001C6946" w:rsidP="001C6946"/>
    <w:p w14:paraId="2C19D8BB" w14:textId="77777777" w:rsidR="001C6946" w:rsidRDefault="001C6946" w:rsidP="001C6946">
      <w:pPr>
        <w:pStyle w:val="Heading3"/>
        <w:ind w:left="1080" w:hanging="1080"/>
      </w:pPr>
      <w:bookmarkStart w:id="446" w:name="_63d69e49de8214503f0947e7f9dbc652"/>
      <w:bookmarkStart w:id="447" w:name="_Toc463469705"/>
      <w:r>
        <w:lastRenderedPageBreak/>
        <w:t>Class Match Rule</w:t>
      </w:r>
      <w:bookmarkEnd w:id="446"/>
      <w:bookmarkEnd w:id="447"/>
      <w:r w:rsidRPr="003A31EC">
        <w:rPr>
          <w:rFonts w:cs="Arial"/>
        </w:rPr>
        <w:t xml:space="preserve"> </w:t>
      </w:r>
      <w:r>
        <w:rPr>
          <w:rFonts w:cs="Arial"/>
        </w:rPr>
        <w:fldChar w:fldCharType="begin"/>
      </w:r>
      <w:r>
        <w:instrText>XE"</w:instrText>
      </w:r>
      <w:r w:rsidRPr="00413D75">
        <w:rPr>
          <w:rFonts w:cs="Arial"/>
        </w:rPr>
        <w:instrText>Match Rule</w:instrText>
      </w:r>
      <w:r>
        <w:instrText>"</w:instrText>
      </w:r>
      <w:r>
        <w:rPr>
          <w:rFonts w:cs="Arial"/>
        </w:rPr>
        <w:fldChar w:fldCharType="end"/>
      </w:r>
    </w:p>
    <w:p w14:paraId="769C3C6C" w14:textId="77777777" w:rsidR="001C6946" w:rsidRDefault="001C6946" w:rsidP="001C6946">
      <w:r>
        <w:t>A rule that the 2 ends represent the same things or information about a thing.</w:t>
      </w:r>
      <w:r>
        <w:br/>
        <w:t>Redundant mappings are ignored and identity is preserved across all mappings.</w:t>
      </w:r>
      <w:r>
        <w:br/>
      </w:r>
    </w:p>
    <w:p w14:paraId="62C6E7CE" w14:textId="77777777" w:rsidR="001C6946" w:rsidRDefault="001C6946" w:rsidP="001C6946">
      <w:pPr>
        <w:pStyle w:val="Heading4"/>
        <w:ind w:left="1008" w:hanging="1008"/>
      </w:pPr>
      <w:r>
        <w:t>Direct Supertypes</w:t>
      </w:r>
    </w:p>
    <w:p w14:paraId="03B7AB52" w14:textId="77777777" w:rsidR="001C6946" w:rsidRDefault="001C6946" w:rsidP="001C6946">
      <w:pPr>
        <w:ind w:left="360"/>
      </w:pPr>
      <w:hyperlink w:anchor="_82919e40af9ad2e13647e9d37bbf0956" w:history="1">
        <w:r>
          <w:rPr>
            <w:rStyle w:val="Hyperlink"/>
          </w:rPr>
          <w:t>Rule</w:t>
        </w:r>
      </w:hyperlink>
    </w:p>
    <w:p w14:paraId="38342854" w14:textId="77777777" w:rsidR="001C6946" w:rsidRDefault="001C6946" w:rsidP="001C6946">
      <w:pPr>
        <w:pStyle w:val="Heading4"/>
        <w:ind w:left="1008" w:hanging="1008"/>
      </w:pPr>
      <w:r>
        <w:t>Attributes</w:t>
      </w:r>
    </w:p>
    <w:p w14:paraId="43FBF98E" w14:textId="77777777" w:rsidR="001C6946" w:rsidRDefault="001C6946" w:rsidP="001C6946">
      <w:pPr>
        <w:pStyle w:val="BodyText2"/>
      </w:pPr>
      <w:r>
        <w:rPr>
          <w:noProof/>
        </w:rPr>
        <w:drawing>
          <wp:inline distT="0" distB="0" distL="0" distR="0" wp14:anchorId="6562D9D3" wp14:editId="1C4B6F23">
            <wp:extent cx="152400" cy="152400"/>
            <wp:effectExtent l="0" t="0" r="0" b="0"/>
            <wp:docPr id="12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34A18AAA" w14:textId="77777777" w:rsidR="001C6946" w:rsidRDefault="001C6946" w:rsidP="001C6946">
      <w:pPr>
        <w:pStyle w:val="BodyText"/>
      </w:pPr>
      <w:r>
        <w:t>Where &lt;coerce&gt; has a value of TRUE  a map rule will be evaluated even if the &lt;reference end&gt; is not type compatible with the &lt;concrete end&gt; type.</w:t>
      </w:r>
      <w:r>
        <w:br/>
        <w:t>Where &lt;coerce&gt; is FALSE or unstated a map rule will be evaluated only if the &lt;reference end&gt; is type compatible with the &lt;concrete end&gt; type.</w:t>
      </w:r>
      <w:r>
        <w:br/>
        <w:t>Type compatible shall be defined as one of: Being the same type, &lt;concrete end&gt; being a subtype of &lt;reference end&gt; (as defined by a type generalization rule), &lt;concrete end&gt; being a representation of &lt;reference end&gt; (as defined by a representation rule).</w:t>
      </w:r>
      <w:r>
        <w:br/>
        <w:t>Representation rules applied to a supertype apply to a subtype.</w:t>
      </w:r>
    </w:p>
    <w:p w14:paraId="34515993" w14:textId="77777777" w:rsidR="001C6946" w:rsidRDefault="001C6946" w:rsidP="001C6946">
      <w:pPr>
        <w:pStyle w:val="BodyText2"/>
      </w:pPr>
      <w:r>
        <w:rPr>
          <w:noProof/>
        </w:rPr>
        <w:drawing>
          <wp:inline distT="0" distB="0" distL="0" distR="0" wp14:anchorId="14F35262" wp14:editId="55AC23B6">
            <wp:extent cx="152400" cy="152400"/>
            <wp:effectExtent l="0" t="0" r="0" b="0"/>
            <wp:docPr id="12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r>
        <w:t xml:space="preserve"> : </w:t>
      </w:r>
      <w:hyperlink w:anchor="_6119a00b0834641b9fe3f5ae9f58237f" w:history="1">
        <w:r>
          <w:rPr>
            <w:rStyle w:val="Hyperlink"/>
          </w:rPr>
          <w:t>Boolean</w:t>
        </w:r>
      </w:hyperlink>
    </w:p>
    <w:p w14:paraId="2FE630A0" w14:textId="77777777" w:rsidR="001C6946" w:rsidRDefault="001C6946" w:rsidP="001C6946">
      <w:pPr>
        <w:pStyle w:val="BodyText"/>
      </w:pPr>
      <w:r>
        <w:t>True if the map should be enforced only if no other maps or prior values exist for the related ends.</w:t>
      </w:r>
    </w:p>
    <w:p w14:paraId="2CE423E5" w14:textId="77777777" w:rsidR="001C6946" w:rsidRDefault="001C6946" w:rsidP="001C6946"/>
    <w:p w14:paraId="4741E3C1" w14:textId="77777777" w:rsidR="001C6946" w:rsidRDefault="001C6946" w:rsidP="001C6946">
      <w:pPr>
        <w:pStyle w:val="Heading3"/>
        <w:ind w:left="1080" w:hanging="1080"/>
      </w:pPr>
      <w:bookmarkStart w:id="448" w:name="_0d8a19bfafdae6e590a12e54ebcff122"/>
      <w:bookmarkStart w:id="449" w:name="_Toc463469706"/>
      <w:r>
        <w:t>Class Match Rule End</w:t>
      </w:r>
      <w:bookmarkEnd w:id="448"/>
      <w:bookmarkEnd w:id="449"/>
      <w:r w:rsidRPr="003A31EC">
        <w:rPr>
          <w:rFonts w:cs="Arial"/>
        </w:rPr>
        <w:t xml:space="preserve"> </w:t>
      </w:r>
      <w:r>
        <w:rPr>
          <w:rFonts w:cs="Arial"/>
        </w:rPr>
        <w:fldChar w:fldCharType="begin"/>
      </w:r>
      <w:r>
        <w:instrText>XE"</w:instrText>
      </w:r>
      <w:r w:rsidRPr="00413D75">
        <w:rPr>
          <w:rFonts w:cs="Arial"/>
        </w:rPr>
        <w:instrText>Match Rule End</w:instrText>
      </w:r>
      <w:r>
        <w:instrText>"</w:instrText>
      </w:r>
      <w:r>
        <w:rPr>
          <w:rFonts w:cs="Arial"/>
        </w:rPr>
        <w:fldChar w:fldCharType="end"/>
      </w:r>
    </w:p>
    <w:p w14:paraId="45CB3B9B" w14:textId="77777777" w:rsidR="001C6946" w:rsidRDefault="001C6946" w:rsidP="001C6946">
      <w:r>
        <w:t>One end of a mapping from one thing to another that may be qualified with a condition.</w:t>
      </w:r>
      <w:r>
        <w:br/>
        <w:t>The set of elements to be mapped is the union of the sets of all mapped types and mapped variables that conform to the condition.</w:t>
      </w:r>
      <w:r>
        <w:br/>
        <w:t xml:space="preserve">Match rules are constrained to apply to only conforming types or types that represent the mapped ends (as specified by a representation rule). </w:t>
      </w:r>
      <w:r>
        <w:br/>
        <w:t>Representation rules applied to a supertype apply to a subtype unless a more specific representation rule is specified for the corresponding types.</w:t>
      </w:r>
      <w:r>
        <w:br/>
      </w:r>
      <w:r>
        <w:br/>
      </w:r>
    </w:p>
    <w:p w14:paraId="20BA70A4" w14:textId="77777777" w:rsidR="001C6946" w:rsidRDefault="001C6946" w:rsidP="001C6946">
      <w:pPr>
        <w:pStyle w:val="Heading4"/>
        <w:ind w:left="1008" w:hanging="1008"/>
      </w:pPr>
      <w:r>
        <w:t>Attributes</w:t>
      </w:r>
    </w:p>
    <w:p w14:paraId="2B801A6C" w14:textId="77777777" w:rsidR="001C6946" w:rsidRDefault="001C6946" w:rsidP="001C6946">
      <w:pPr>
        <w:pStyle w:val="BodyText2"/>
      </w:pPr>
      <w:r>
        <w:rPr>
          <w:noProof/>
        </w:rPr>
        <w:drawing>
          <wp:inline distT="0" distB="0" distL="0" distR="0" wp14:anchorId="47E2DA1A" wp14:editId="64D6013E">
            <wp:extent cx="152400" cy="152400"/>
            <wp:effectExtent l="0" t="0" r="0" b="0"/>
            <wp:docPr id="12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6C8268B7" w14:textId="77777777" w:rsidR="001C6946" w:rsidRDefault="001C6946" w:rsidP="001C6946">
      <w:pPr>
        <w:pStyle w:val="BodyText"/>
      </w:pPr>
      <w:r>
        <w:t>Condition that must be TRUE for the mapping rule to apply.</w:t>
      </w:r>
    </w:p>
    <w:p w14:paraId="61F81942" w14:textId="77777777" w:rsidR="001C6946" w:rsidRDefault="001C6946" w:rsidP="001C6946">
      <w:pPr>
        <w:pStyle w:val="BodyText2"/>
      </w:pPr>
      <w:r>
        <w:rPr>
          <w:noProof/>
        </w:rPr>
        <w:drawing>
          <wp:inline distT="0" distB="0" distL="0" distR="0" wp14:anchorId="00FA93A6" wp14:editId="27FEFEE7">
            <wp:extent cx="152400" cy="152400"/>
            <wp:effectExtent l="0" t="0" r="0" b="0"/>
            <wp:docPr id="13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05EDDEA8" w14:textId="77777777" w:rsidR="001C6946" w:rsidRDefault="001C6946" w:rsidP="001C6946">
      <w:pPr>
        <w:pStyle w:val="BodyText"/>
      </w:pPr>
      <w:r>
        <w:t xml:space="preserve">Computation computes a value for the mapping end based on the expression applied to the mapped property or relationship. </w:t>
      </w:r>
      <w:r>
        <w:br/>
        <w:t>Where computation is used inverse mapping is not specified - any inverse mapping is implementation specific.</w:t>
      </w:r>
    </w:p>
    <w:p w14:paraId="1183992B" w14:textId="77777777" w:rsidR="001C6946" w:rsidRDefault="001C6946" w:rsidP="001C6946"/>
    <w:p w14:paraId="0097BAB3" w14:textId="77777777" w:rsidR="001C6946" w:rsidRDefault="001C6946" w:rsidP="001C6946">
      <w:pPr>
        <w:pStyle w:val="Heading3"/>
        <w:ind w:left="1080" w:hanging="1080"/>
      </w:pPr>
      <w:bookmarkStart w:id="450" w:name="_7decbae485fa9be88d63fca6f68547ec"/>
      <w:bookmarkStart w:id="451" w:name="_Toc463469707"/>
      <w:r>
        <w:t>Class Property End</w:t>
      </w:r>
      <w:bookmarkEnd w:id="450"/>
      <w:bookmarkEnd w:id="451"/>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57E221B8" w14:textId="77777777" w:rsidR="001C6946" w:rsidRDefault="001C6946" w:rsidP="001C6946">
      <w:r>
        <w:t>An end of a match rule where the end maps a property of the mapping pattern, the elements bound to that property for each match of the pattern will be mapped.</w:t>
      </w:r>
      <w:r>
        <w:br/>
      </w:r>
    </w:p>
    <w:p w14:paraId="19346EA2" w14:textId="77777777" w:rsidR="001C6946" w:rsidRDefault="001C6946" w:rsidP="001C6946">
      <w:pPr>
        <w:pStyle w:val="Heading4"/>
        <w:ind w:left="1008" w:hanging="1008"/>
      </w:pPr>
      <w:r>
        <w:t>Direct Supertypes</w:t>
      </w:r>
    </w:p>
    <w:p w14:paraId="0B84F32E" w14:textId="77777777" w:rsidR="001C6946" w:rsidRDefault="001C6946" w:rsidP="001C6946">
      <w:pPr>
        <w:ind w:left="360"/>
      </w:pPr>
      <w:hyperlink w:anchor="_0d8a19bfafdae6e590a12e54ebcff122" w:history="1">
        <w:r>
          <w:rPr>
            <w:rStyle w:val="Hyperlink"/>
          </w:rPr>
          <w:t>Match Rule End</w:t>
        </w:r>
      </w:hyperlink>
    </w:p>
    <w:p w14:paraId="0671D347" w14:textId="77777777" w:rsidR="001C6946" w:rsidRDefault="001C6946" w:rsidP="001C6946"/>
    <w:p w14:paraId="57C2FAAC" w14:textId="77777777" w:rsidR="001C6946" w:rsidRDefault="001C6946" w:rsidP="001C6946">
      <w:pPr>
        <w:pStyle w:val="Heading3"/>
        <w:ind w:left="1080" w:hanging="1080"/>
      </w:pPr>
      <w:bookmarkStart w:id="452" w:name="_f7d454ad9e5925135bec3fd5cdc0a2de"/>
      <w:bookmarkStart w:id="453" w:name="_Toc463469708"/>
      <w:r>
        <w:lastRenderedPageBreak/>
        <w:t>Association Reference Map End</w:t>
      </w:r>
      <w:bookmarkEnd w:id="452"/>
      <w:bookmarkEnd w:id="453"/>
      <w:r w:rsidRPr="003A31EC">
        <w:rPr>
          <w:rFonts w:cs="Arial"/>
        </w:rPr>
        <w:t xml:space="preserve"> </w:t>
      </w:r>
      <w:r>
        <w:rPr>
          <w:rFonts w:cs="Arial"/>
        </w:rPr>
        <w:fldChar w:fldCharType="begin"/>
      </w:r>
      <w:r>
        <w:instrText>XE"</w:instrText>
      </w:r>
      <w:r w:rsidRPr="00413D75">
        <w:rPr>
          <w:rFonts w:cs="Arial"/>
        </w:rPr>
        <w:instrText>Reference Map End</w:instrText>
      </w:r>
      <w:r>
        <w:instrText>"</w:instrText>
      </w:r>
      <w:r>
        <w:rPr>
          <w:rFonts w:cs="Arial"/>
        </w:rPr>
        <w:fldChar w:fldCharType="end"/>
      </w:r>
    </w:p>
    <w:p w14:paraId="6E1774F2" w14:textId="77777777" w:rsidR="001C6946" w:rsidRDefault="001C6946" w:rsidP="001C6946">
      <w:r>
        <w:t>Relationship to the reference end of a match rule.</w:t>
      </w:r>
    </w:p>
    <w:p w14:paraId="14EE474D" w14:textId="77777777" w:rsidR="001C6946" w:rsidRDefault="001C6946" w:rsidP="001C6946">
      <w:pPr>
        <w:pStyle w:val="Heading4"/>
        <w:ind w:left="1008" w:hanging="1008"/>
      </w:pPr>
      <w:r>
        <w:t>Association Ends</w:t>
      </w:r>
    </w:p>
    <w:p w14:paraId="1432114B" w14:textId="77777777" w:rsidR="001C6946" w:rsidRDefault="001C6946" w:rsidP="001C6946">
      <w:pPr>
        <w:ind w:firstLine="720"/>
      </w:pPr>
      <w:r>
        <w:rPr>
          <w:noProof/>
        </w:rPr>
        <w:drawing>
          <wp:inline distT="0" distB="0" distL="0" distR="0" wp14:anchorId="7C85B537" wp14:editId="3085E765">
            <wp:extent cx="152400" cy="152400"/>
            <wp:effectExtent l="0" t="0" r="0" b="0"/>
            <wp:docPr id="132" name="Picture -753383966.emf" descr="-7533839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53383966.emf"/>
                    <pic:cNvPicPr/>
                  </pic:nvPicPr>
                  <pic:blipFill>
                    <a:blip r:embed="rId42" cstate="print"/>
                    <a:stretch>
                      <a:fillRect/>
                    </a:stretch>
                  </pic:blipFill>
                  <pic:spPr>
                    <a:xfrm>
                      <a:off x="0" y="0"/>
                      <a:ext cx="152400" cy="152400"/>
                    </a:xfrm>
                    <a:prstGeom prst="rect">
                      <a:avLst/>
                    </a:prstGeom>
                  </pic:spPr>
                </pic:pic>
              </a:graphicData>
            </a:graphic>
          </wp:inline>
        </w:drawing>
      </w:r>
      <w:r>
        <w:t xml:space="preserve"> reference end</w:t>
      </w:r>
      <w:r>
        <w:rPr>
          <w:rFonts w:cs="Arial"/>
        </w:rPr>
        <w:fldChar w:fldCharType="begin"/>
      </w:r>
      <w:r>
        <w:instrText>XE"</w:instrText>
      </w:r>
      <w:r w:rsidRPr="00413D75">
        <w:rPr>
          <w:rFonts w:cs="Arial"/>
        </w:rPr>
        <w:instrText>reference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5FCE2630" w14:textId="77777777" w:rsidR="001C6946" w:rsidRDefault="001C6946" w:rsidP="001C6946">
      <w:pPr>
        <w:pStyle w:val="BodyText"/>
        <w:ind w:firstLine="720"/>
      </w:pPr>
      <w:r>
        <w:t>One end of a match rule, to be used for more abstract end.</w:t>
      </w:r>
    </w:p>
    <w:p w14:paraId="029BE545" w14:textId="77777777" w:rsidR="001C6946" w:rsidRDefault="001C6946" w:rsidP="001C6946">
      <w:pPr>
        <w:ind w:firstLine="720"/>
      </w:pPr>
      <w:r>
        <w:rPr>
          <w:noProof/>
        </w:rPr>
        <w:drawing>
          <wp:inline distT="0" distB="0" distL="0" distR="0" wp14:anchorId="1C0AD8D9" wp14:editId="672DB76D">
            <wp:extent cx="152400" cy="152400"/>
            <wp:effectExtent l="0" t="0" r="0" b="0"/>
            <wp:docPr id="134" name="Picture -753383966.emf" descr="-7533839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753383966.emf"/>
                    <pic:cNvPicPr/>
                  </pic:nvPicPr>
                  <pic:blipFill>
                    <a:blip r:embed="rId42" cstate="print"/>
                    <a:stretch>
                      <a:fillRect/>
                    </a:stretch>
                  </pic:blipFill>
                  <pic:spPr>
                    <a:xfrm>
                      <a:off x="0" y="0"/>
                      <a:ext cx="152400" cy="152400"/>
                    </a:xfrm>
                    <a:prstGeom prst="rect">
                      <a:avLst/>
                    </a:prstGeom>
                  </pic:spPr>
                </pic:pic>
              </a:graphicData>
            </a:graphic>
          </wp:inline>
        </w:drawing>
      </w:r>
      <w:r>
        <w:t xml:space="preserve"> match to</w:t>
      </w:r>
      <w:r>
        <w:rPr>
          <w:rFonts w:cs="Arial"/>
        </w:rPr>
        <w:fldChar w:fldCharType="begin"/>
      </w:r>
      <w:r>
        <w:instrText>XE"</w:instrText>
      </w:r>
      <w:r w:rsidRPr="00413D75">
        <w:rPr>
          <w:rFonts w:cs="Arial"/>
        </w:rPr>
        <w:instrText>match to</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31B735C6" w14:textId="77777777" w:rsidR="001C6946" w:rsidRDefault="001C6946" w:rsidP="001C6946">
      <w:pPr>
        <w:pStyle w:val="BodyText"/>
        <w:ind w:firstLine="720"/>
      </w:pPr>
      <w:r>
        <w:t>Mapping rule owning a reference" end.</w:t>
      </w:r>
    </w:p>
    <w:p w14:paraId="5C96BF20" w14:textId="77777777" w:rsidR="001C6946" w:rsidRDefault="001C6946" w:rsidP="001C6946"/>
    <w:p w14:paraId="1E2F296F" w14:textId="77777777" w:rsidR="001C6946" w:rsidRDefault="001C6946" w:rsidP="001C6946">
      <w:pPr>
        <w:pStyle w:val="Heading3"/>
        <w:ind w:left="1080" w:hanging="1080"/>
      </w:pPr>
      <w:bookmarkStart w:id="454" w:name="_9211321c8048c7519d88faa3b156adda"/>
      <w:bookmarkStart w:id="455" w:name="_Toc463469709"/>
      <w:r>
        <w:t>Association Reference Pattern Relation</w:t>
      </w:r>
      <w:bookmarkEnd w:id="454"/>
      <w:bookmarkEnd w:id="455"/>
      <w:r w:rsidRPr="003A31EC">
        <w:rPr>
          <w:rFonts w:cs="Arial"/>
        </w:rPr>
        <w:t xml:space="preserve"> </w:t>
      </w:r>
      <w:r>
        <w:rPr>
          <w:rFonts w:cs="Arial"/>
        </w:rPr>
        <w:fldChar w:fldCharType="begin"/>
      </w:r>
      <w:r>
        <w:instrText>XE"</w:instrText>
      </w:r>
      <w:r w:rsidRPr="00413D75">
        <w:rPr>
          <w:rFonts w:cs="Arial"/>
        </w:rPr>
        <w:instrText>Reference Pattern Relation</w:instrText>
      </w:r>
      <w:r>
        <w:instrText>"</w:instrText>
      </w:r>
      <w:r>
        <w:rPr>
          <w:rFonts w:cs="Arial"/>
        </w:rPr>
        <w:fldChar w:fldCharType="end"/>
      </w:r>
    </w:p>
    <w:p w14:paraId="12555601" w14:textId="77777777" w:rsidR="001C6946" w:rsidRDefault="001C6946" w:rsidP="001C6946">
      <w:r>
        <w:t>Relationship between a mapping and a pattern of the more abstract concepts to be mapped.</w:t>
      </w:r>
    </w:p>
    <w:p w14:paraId="6ED10D32" w14:textId="77777777" w:rsidR="001C6946" w:rsidRDefault="001C6946" w:rsidP="001C6946">
      <w:pPr>
        <w:pStyle w:val="Heading4"/>
        <w:ind w:left="1008" w:hanging="1008"/>
      </w:pPr>
      <w:r>
        <w:t>Association Ends</w:t>
      </w:r>
    </w:p>
    <w:p w14:paraId="64F43724" w14:textId="77777777" w:rsidR="001C6946" w:rsidRDefault="001C6946" w:rsidP="001C6946">
      <w:pPr>
        <w:ind w:firstLine="720"/>
      </w:pPr>
      <w:r>
        <w:rPr>
          <w:noProof/>
        </w:rPr>
        <w:drawing>
          <wp:inline distT="0" distB="0" distL="0" distR="0" wp14:anchorId="5FE2AC15" wp14:editId="15F09984">
            <wp:extent cx="152400" cy="152400"/>
            <wp:effectExtent l="0" t="0" r="0" b="0"/>
            <wp:docPr id="136"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 pattern</w:t>
      </w:r>
      <w:r>
        <w:rPr>
          <w:rFonts w:cs="Arial"/>
        </w:rPr>
        <w:fldChar w:fldCharType="begin"/>
      </w:r>
      <w:r>
        <w:instrText>XE"</w:instrText>
      </w:r>
      <w:r w:rsidRPr="00413D75">
        <w:rPr>
          <w:rFonts w:cs="Arial"/>
        </w:rPr>
        <w:instrText>reference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07F44336" w14:textId="77777777" w:rsidR="001C6946" w:rsidRDefault="001C6946" w:rsidP="001C6946">
      <w:pPr>
        <w:pStyle w:val="BodyText"/>
        <w:ind w:firstLine="720"/>
      </w:pPr>
      <w:r>
        <w:t>The pattern in a mapping that represents a pattern of the "more abstract" set of concepts.</w:t>
      </w:r>
    </w:p>
    <w:p w14:paraId="40C32E02" w14:textId="77777777" w:rsidR="001C6946" w:rsidRDefault="001C6946" w:rsidP="001C6946">
      <w:pPr>
        <w:ind w:firstLine="720"/>
      </w:pPr>
      <w:r>
        <w:rPr>
          <w:noProof/>
        </w:rPr>
        <w:drawing>
          <wp:inline distT="0" distB="0" distL="0" distR="0" wp14:anchorId="4A3E2868" wp14:editId="4DA0F43F">
            <wp:extent cx="152400" cy="152400"/>
            <wp:effectExtent l="0" t="0" r="0" b="0"/>
            <wp:docPr id="138"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reference mapping</w:t>
      </w:r>
      <w:r>
        <w:rPr>
          <w:rFonts w:cs="Arial"/>
        </w:rPr>
        <w:fldChar w:fldCharType="begin"/>
      </w:r>
      <w:r>
        <w:instrText>XE"</w:instrText>
      </w:r>
      <w:r w:rsidRPr="00413D75">
        <w:rPr>
          <w:rFonts w:cs="Arial"/>
        </w:rPr>
        <w:instrText>reference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1AC8CFD5" w14:textId="77777777" w:rsidR="001C6946" w:rsidRDefault="001C6946" w:rsidP="001C6946">
      <w:pPr>
        <w:pStyle w:val="BodyText"/>
        <w:ind w:firstLine="720"/>
      </w:pPr>
      <w:r>
        <w:t>Mapping for which a more abstract pattern is defined.</w:t>
      </w:r>
    </w:p>
    <w:p w14:paraId="24D9CE56" w14:textId="77777777" w:rsidR="001C6946" w:rsidRDefault="001C6946" w:rsidP="001C6946"/>
    <w:p w14:paraId="52CD764F" w14:textId="77777777" w:rsidR="001C6946" w:rsidRDefault="001C6946" w:rsidP="001C6946">
      <w:pPr>
        <w:pStyle w:val="Heading3"/>
        <w:ind w:left="1080" w:hanging="1080"/>
      </w:pPr>
      <w:bookmarkStart w:id="456" w:name="_2d6f605b4614a2c3324d5d7f1fe4743a"/>
      <w:bookmarkStart w:id="457" w:name="_Toc463469710"/>
      <w:r>
        <w:t>Class Relationship End</w:t>
      </w:r>
      <w:bookmarkEnd w:id="456"/>
      <w:bookmarkEnd w:id="457"/>
      <w:r w:rsidRPr="003A31EC">
        <w:rPr>
          <w:rFonts w:cs="Arial"/>
        </w:rPr>
        <w:t xml:space="preserve"> </w:t>
      </w:r>
      <w:r>
        <w:rPr>
          <w:rFonts w:cs="Arial"/>
        </w:rPr>
        <w:fldChar w:fldCharType="begin"/>
      </w:r>
      <w:r>
        <w:instrText>XE"</w:instrText>
      </w:r>
      <w:r w:rsidRPr="00413D75">
        <w:rPr>
          <w:rFonts w:cs="Arial"/>
        </w:rPr>
        <w:instrText>Relationship End</w:instrText>
      </w:r>
      <w:r>
        <w:instrText>"</w:instrText>
      </w:r>
      <w:r>
        <w:rPr>
          <w:rFonts w:cs="Arial"/>
        </w:rPr>
        <w:fldChar w:fldCharType="end"/>
      </w:r>
    </w:p>
    <w:p w14:paraId="2F408FF7" w14:textId="77777777" w:rsidR="001C6946" w:rsidRDefault="001C6946" w:rsidP="001C6946">
      <w:r>
        <w:t>An end of a match rule where the end maps to a relationship defined in the pattern, the instances of the relationship between the properties will be mapped.</w:t>
      </w:r>
      <w:r>
        <w:br/>
        <w:t>The relationship must be defined in one of the mapped patterns of the mapping (concrete pattern or reference pattern).</w:t>
      </w:r>
    </w:p>
    <w:p w14:paraId="5ADFB359" w14:textId="77777777" w:rsidR="001C6946" w:rsidRDefault="001C6946" w:rsidP="001C6946">
      <w:pPr>
        <w:pStyle w:val="Heading4"/>
        <w:ind w:left="1008" w:hanging="1008"/>
      </w:pPr>
      <w:r>
        <w:t>Direct Supertypes</w:t>
      </w:r>
    </w:p>
    <w:p w14:paraId="52F03526" w14:textId="77777777" w:rsidR="001C6946" w:rsidRDefault="001C6946" w:rsidP="001C6946">
      <w:pPr>
        <w:ind w:left="360"/>
      </w:pPr>
      <w:hyperlink w:anchor="_0d8a19bfafdae6e590a12e54ebcff122" w:history="1">
        <w:r>
          <w:rPr>
            <w:rStyle w:val="Hyperlink"/>
          </w:rPr>
          <w:t>Match Rule End</w:t>
        </w:r>
      </w:hyperlink>
    </w:p>
    <w:p w14:paraId="6433C825" w14:textId="77777777" w:rsidR="001C6946" w:rsidRDefault="001C6946" w:rsidP="001C6946"/>
    <w:p w14:paraId="31922F60" w14:textId="77777777" w:rsidR="001C6946" w:rsidRDefault="001C6946" w:rsidP="001C6946">
      <w:pPr>
        <w:pStyle w:val="Heading3"/>
        <w:ind w:left="1080" w:hanging="1080"/>
      </w:pPr>
      <w:bookmarkStart w:id="458" w:name="_0b7a05e824fb351b47bcd9fe489fad6c"/>
      <w:bookmarkStart w:id="459" w:name="_Toc463469711"/>
      <w:r>
        <w:t>Association Representation</w:t>
      </w:r>
      <w:bookmarkEnd w:id="458"/>
      <w:bookmarkEnd w:id="459"/>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503039FC" w14:textId="77777777" w:rsidR="001C6946" w:rsidRDefault="001C6946" w:rsidP="001C6946">
      <w:r>
        <w:t>More concrete type that represents information about the represented concept of a representation rule.</w:t>
      </w:r>
    </w:p>
    <w:p w14:paraId="652D56A8" w14:textId="77777777" w:rsidR="001C6946" w:rsidRDefault="001C6946" w:rsidP="001C6946">
      <w:pPr>
        <w:pStyle w:val="Heading4"/>
        <w:ind w:left="1008" w:hanging="1008"/>
      </w:pPr>
      <w:r>
        <w:t>Association Ends</w:t>
      </w:r>
    </w:p>
    <w:p w14:paraId="17624A45" w14:textId="77777777" w:rsidR="001C6946" w:rsidRDefault="001C6946" w:rsidP="001C6946">
      <w:pPr>
        <w:ind w:firstLine="720"/>
      </w:pPr>
      <w:r>
        <w:rPr>
          <w:noProof/>
        </w:rPr>
        <w:drawing>
          <wp:inline distT="0" distB="0" distL="0" distR="0" wp14:anchorId="32C70641" wp14:editId="1847BEA3">
            <wp:extent cx="152400" cy="152400"/>
            <wp:effectExtent l="0" t="0" r="0" b="0"/>
            <wp:docPr id="14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0C7E760" w14:textId="77777777" w:rsidR="001C6946" w:rsidRDefault="001C6946" w:rsidP="001C6946">
      <w:pPr>
        <w:pStyle w:val="BodyText"/>
        <w:ind w:firstLine="720"/>
      </w:pPr>
      <w:r>
        <w:t>The representation of a concept in a more specific form</w:t>
      </w:r>
    </w:p>
    <w:p w14:paraId="00040B18" w14:textId="77777777" w:rsidR="001C6946" w:rsidRDefault="001C6946" w:rsidP="001C6946">
      <w:pPr>
        <w:ind w:firstLine="720"/>
      </w:pPr>
      <w:r>
        <w:rPr>
          <w:noProof/>
        </w:rPr>
        <w:drawing>
          <wp:inline distT="0" distB="0" distL="0" distR="0" wp14:anchorId="13693096" wp14:editId="457994E7">
            <wp:extent cx="152400" cy="152400"/>
            <wp:effectExtent l="0" t="0" r="0" b="0"/>
            <wp:docPr id="14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362A5A8E" w14:textId="77777777" w:rsidR="001C6946" w:rsidRDefault="001C6946" w:rsidP="001C6946">
      <w:pPr>
        <w:pStyle w:val="BodyText"/>
        <w:ind w:firstLine="720"/>
      </w:pPr>
      <w:r>
        <w:t>Rule defining a representation of a type.</w:t>
      </w:r>
    </w:p>
    <w:p w14:paraId="11E0D454" w14:textId="77777777" w:rsidR="001C6946" w:rsidRDefault="001C6946" w:rsidP="001C6946"/>
    <w:p w14:paraId="793E5A93" w14:textId="77777777" w:rsidR="001C6946" w:rsidRDefault="001C6946" w:rsidP="001C6946">
      <w:pPr>
        <w:pStyle w:val="Heading3"/>
        <w:ind w:left="1080" w:hanging="1080"/>
      </w:pPr>
      <w:bookmarkStart w:id="460" w:name="_e2101d86d43ebb1c6717af7a9f48ebc1"/>
      <w:bookmarkStart w:id="461" w:name="_Toc463469712"/>
      <w:r>
        <w:t>Class Representation Rule</w:t>
      </w:r>
      <w:bookmarkEnd w:id="460"/>
      <w:bookmarkEnd w:id="461"/>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6825C537" w14:textId="77777777" w:rsidR="001C6946" w:rsidRDefault="001C6946" w:rsidP="001C6946">
      <w:r>
        <w:t>A representation rule states that the &lt;represented concept&gt; has a representation defined by the &lt;represented by&gt; type.</w:t>
      </w:r>
      <w:r>
        <w:br/>
        <w:t>Representation rules are used to filter Map Rules such that only represented concepts may be mapped.</w:t>
      </w:r>
      <w:r>
        <w:br/>
        <w:t>A representation is usually complimented with one or more mapping rules.</w:t>
      </w:r>
      <w:r>
        <w:br/>
      </w:r>
    </w:p>
    <w:p w14:paraId="0C0BCD17" w14:textId="77777777" w:rsidR="001C6946" w:rsidRDefault="001C6946" w:rsidP="001C6946">
      <w:pPr>
        <w:pStyle w:val="Heading4"/>
        <w:ind w:left="1008" w:hanging="1008"/>
      </w:pPr>
      <w:r>
        <w:t>Direct Supertypes</w:t>
      </w:r>
    </w:p>
    <w:p w14:paraId="3BC7935E" w14:textId="77777777" w:rsidR="001C6946" w:rsidRDefault="001C6946" w:rsidP="001C6946">
      <w:pPr>
        <w:ind w:left="360"/>
      </w:pPr>
      <w:hyperlink w:anchor="_82919e40af9ad2e13647e9d37bbf0956" w:history="1">
        <w:r>
          <w:rPr>
            <w:rStyle w:val="Hyperlink"/>
          </w:rPr>
          <w:t>Rule</w:t>
        </w:r>
      </w:hyperlink>
    </w:p>
    <w:p w14:paraId="726D56D6" w14:textId="77777777" w:rsidR="001C6946" w:rsidRDefault="001C6946" w:rsidP="001C6946">
      <w:pPr>
        <w:pStyle w:val="Heading4"/>
        <w:ind w:left="1008" w:hanging="1008"/>
      </w:pPr>
      <w:r>
        <w:lastRenderedPageBreak/>
        <w:t>Attributes</w:t>
      </w:r>
    </w:p>
    <w:p w14:paraId="67A939D7" w14:textId="77777777" w:rsidR="001C6946" w:rsidRDefault="001C6946" w:rsidP="001C6946">
      <w:pPr>
        <w:pStyle w:val="BodyText2"/>
      </w:pPr>
      <w:r>
        <w:rPr>
          <w:noProof/>
        </w:rPr>
        <w:drawing>
          <wp:inline distT="0" distB="0" distL="0" distR="0" wp14:anchorId="6452346A" wp14:editId="40B19FD3">
            <wp:extent cx="152400" cy="152400"/>
            <wp:effectExtent l="0" t="0" r="0" b="0"/>
            <wp:docPr id="14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621CCEBC" w14:textId="77777777" w:rsidR="001C6946" w:rsidRDefault="001C6946" w:rsidP="001C6946">
      <w:pPr>
        <w:pStyle w:val="BodyText"/>
      </w:pPr>
      <w:r>
        <w:t>Condition that must be TRUE for the mapping rule to apply.</w:t>
      </w:r>
    </w:p>
    <w:p w14:paraId="0633F624" w14:textId="77777777" w:rsidR="001C6946" w:rsidRDefault="001C6946" w:rsidP="001C6946">
      <w:pPr>
        <w:pStyle w:val="BodyText2"/>
      </w:pPr>
      <w:r>
        <w:rPr>
          <w:noProof/>
        </w:rPr>
        <w:drawing>
          <wp:inline distT="0" distB="0" distL="0" distR="0" wp14:anchorId="794D28E8" wp14:editId="20274285">
            <wp:extent cx="152400" cy="152400"/>
            <wp:effectExtent l="0" t="0" r="0" b="0"/>
            <wp:docPr id="14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12766F84" w14:textId="77777777" w:rsidR="001C6946" w:rsidRDefault="001C6946" w:rsidP="001C6946">
      <w:pPr>
        <w:pStyle w:val="BodyText"/>
      </w:pPr>
      <w:r>
        <w:t>Specifies a direct mapping between instances of the types in both directions.</w:t>
      </w:r>
      <w:r>
        <w:br/>
        <w:t>&lt;map all&gt; is equivalent to a mapping with a rule mapping properties of each type but is lower precedence than other mappings - if types have a more specific map it will apply first.</w:t>
      </w:r>
    </w:p>
    <w:p w14:paraId="64A0C36A" w14:textId="77777777" w:rsidR="001C6946" w:rsidRDefault="001C6946" w:rsidP="001C6946"/>
    <w:p w14:paraId="067596A6" w14:textId="77777777" w:rsidR="001C6946" w:rsidRDefault="001C6946" w:rsidP="001C6946">
      <w:pPr>
        <w:pStyle w:val="Heading3"/>
        <w:ind w:left="1080" w:hanging="1080"/>
      </w:pPr>
      <w:bookmarkStart w:id="462" w:name="_2deca1eb9ba5dadfc13b0bb2700bb02e"/>
      <w:bookmarkStart w:id="463" w:name="_Toc463469713"/>
      <w:r>
        <w:t>Association Represented Concept</w:t>
      </w:r>
      <w:bookmarkEnd w:id="462"/>
      <w:bookmarkEnd w:id="463"/>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68210950" w14:textId="77777777" w:rsidR="001C6946" w:rsidRDefault="001C6946" w:rsidP="001C6946">
      <w:r>
        <w:t>More abstract type that is &lt;represented by&gt; a more concrete type of a representation rule.</w:t>
      </w:r>
    </w:p>
    <w:p w14:paraId="566F25F1" w14:textId="77777777" w:rsidR="001C6946" w:rsidRDefault="001C6946" w:rsidP="001C6946">
      <w:pPr>
        <w:pStyle w:val="Heading4"/>
        <w:ind w:left="1008" w:hanging="1008"/>
      </w:pPr>
      <w:r>
        <w:t>Association Ends</w:t>
      </w:r>
    </w:p>
    <w:p w14:paraId="010F6D44" w14:textId="77777777" w:rsidR="001C6946" w:rsidRDefault="001C6946" w:rsidP="001C6946">
      <w:pPr>
        <w:ind w:firstLine="720"/>
      </w:pPr>
      <w:r>
        <w:rPr>
          <w:noProof/>
        </w:rPr>
        <w:drawing>
          <wp:inline distT="0" distB="0" distL="0" distR="0" wp14:anchorId="1D2FB412" wp14:editId="4A1BE284">
            <wp:extent cx="152400" cy="152400"/>
            <wp:effectExtent l="0" t="0" r="0" b="0"/>
            <wp:docPr id="57"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47DF6D98" w14:textId="77777777" w:rsidR="001C6946" w:rsidRDefault="001C6946" w:rsidP="001C6946">
      <w:pPr>
        <w:pStyle w:val="BodyText"/>
        <w:ind w:firstLine="720"/>
      </w:pPr>
      <w:r>
        <w:t>A more general or abstract concept that is being represented.</w:t>
      </w:r>
    </w:p>
    <w:p w14:paraId="617C3A48" w14:textId="77777777" w:rsidR="001C6946" w:rsidRDefault="001C6946" w:rsidP="001C6946">
      <w:pPr>
        <w:ind w:firstLine="720"/>
      </w:pPr>
      <w:r>
        <w:rPr>
          <w:noProof/>
        </w:rPr>
        <w:drawing>
          <wp:inline distT="0" distB="0" distL="0" distR="0" wp14:anchorId="2ACDC2D6" wp14:editId="32B86043">
            <wp:extent cx="152400" cy="152400"/>
            <wp:effectExtent l="0" t="0" r="0" b="0"/>
            <wp:docPr id="15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75D4CE32" w14:textId="77777777" w:rsidR="001C6946" w:rsidRDefault="001C6946" w:rsidP="001C6946"/>
    <w:p w14:paraId="7FF73F88" w14:textId="77777777" w:rsidR="001C6946" w:rsidRDefault="001C6946" w:rsidP="001C6946">
      <w:pPr>
        <w:spacing w:after="200" w:line="276" w:lineRule="auto"/>
        <w:rPr>
          <w:b/>
          <w:bCs/>
          <w:color w:val="365F91"/>
          <w:sz w:val="40"/>
          <w:szCs w:val="40"/>
        </w:rPr>
      </w:pPr>
      <w:r>
        <w:br w:type="page"/>
      </w:r>
    </w:p>
    <w:p w14:paraId="4B4D4FD9" w14:textId="77777777" w:rsidR="001C6946" w:rsidRDefault="001C6946" w:rsidP="001C6946">
      <w:pPr>
        <w:pStyle w:val="Heading2"/>
        <w:ind w:left="1080" w:hanging="1080"/>
      </w:pPr>
      <w:bookmarkStart w:id="464" w:name="_Toc463469714"/>
      <w:r>
        <w:lastRenderedPageBreak/>
        <w:t>SIMF Conceptual Model::Metadata</w:t>
      </w:r>
      <w:bookmarkEnd w:id="464"/>
    </w:p>
    <w:p w14:paraId="6FFD1304" w14:textId="77777777" w:rsidR="001C6946" w:rsidRDefault="001C6946" w:rsidP="001C6946">
      <w:pPr>
        <w:pStyle w:val="BodyText"/>
      </w:pPr>
      <w:r>
        <w:t>Metadata defines data about model elements (their source, definition or trust), which can be differentiated from model elements about the subject domain.</w:t>
      </w:r>
    </w:p>
    <w:p w14:paraId="5ACF82D4" w14:textId="77777777" w:rsidR="001C6946" w:rsidRDefault="001C6946" w:rsidP="001C6946">
      <w:pPr>
        <w:pStyle w:val="Heading3"/>
        <w:ind w:left="1080" w:hanging="1080"/>
      </w:pPr>
      <w:bookmarkStart w:id="465" w:name="_Toc463469715"/>
      <w:r>
        <w:t>Diagram: Metadata</w:t>
      </w:r>
      <w:bookmarkEnd w:id="465"/>
    </w:p>
    <w:p w14:paraId="65DADAF3" w14:textId="77777777" w:rsidR="001C6946" w:rsidRDefault="001C6946" w:rsidP="001C6946">
      <w:pPr>
        <w:jc w:val="center"/>
        <w:rPr>
          <w:rFonts w:cs="Arial"/>
        </w:rPr>
      </w:pPr>
      <w:r>
        <w:rPr>
          <w:noProof/>
        </w:rPr>
        <w:drawing>
          <wp:inline distT="0" distB="0" distL="0" distR="0" wp14:anchorId="6651BFFB" wp14:editId="693EF19F">
            <wp:extent cx="6188074" cy="5116732"/>
            <wp:effectExtent l="0" t="0" r="0" b="0"/>
            <wp:docPr id="65" name="Picture 819830099.emf" descr="819830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819830099.emf"/>
                    <pic:cNvPicPr/>
                  </pic:nvPicPr>
                  <pic:blipFill>
                    <a:blip r:embed="rId43" cstate="print"/>
                    <a:stretch>
                      <a:fillRect/>
                    </a:stretch>
                  </pic:blipFill>
                  <pic:spPr>
                    <a:xfrm>
                      <a:off x="0" y="0"/>
                      <a:ext cx="6188074" cy="5116732"/>
                    </a:xfrm>
                    <a:prstGeom prst="rect">
                      <a:avLst/>
                    </a:prstGeom>
                  </pic:spPr>
                </pic:pic>
              </a:graphicData>
            </a:graphic>
          </wp:inline>
        </w:drawing>
      </w:r>
    </w:p>
    <w:p w14:paraId="180E979D"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Metadata</w:t>
      </w:r>
    </w:p>
    <w:p w14:paraId="02DB14C4" w14:textId="77777777" w:rsidR="001C6946" w:rsidRDefault="001C6946" w:rsidP="001C6946">
      <w:r>
        <w:t xml:space="preserve"> </w:t>
      </w:r>
    </w:p>
    <w:p w14:paraId="29B8558E" w14:textId="77777777" w:rsidR="001C6946" w:rsidRDefault="001C6946" w:rsidP="001C6946"/>
    <w:p w14:paraId="1FB704D4" w14:textId="77777777" w:rsidR="001C6946" w:rsidRDefault="001C6946" w:rsidP="001C6946">
      <w:pPr>
        <w:pStyle w:val="Heading3"/>
        <w:ind w:left="1080" w:hanging="1080"/>
      </w:pPr>
      <w:bookmarkStart w:id="466" w:name="_fe7255919a52e809b34fbe6ab9a9c4c7"/>
      <w:bookmarkStart w:id="467" w:name="_Toc463469716"/>
      <w:r>
        <w:t>Association Assertion Statement</w:t>
      </w:r>
      <w:bookmarkEnd w:id="466"/>
      <w:bookmarkEnd w:id="467"/>
      <w:r w:rsidRPr="003A31EC">
        <w:rPr>
          <w:rFonts w:cs="Arial"/>
        </w:rPr>
        <w:t xml:space="preserve"> </w:t>
      </w:r>
      <w:r>
        <w:rPr>
          <w:rFonts w:cs="Arial"/>
        </w:rPr>
        <w:fldChar w:fldCharType="begin"/>
      </w:r>
      <w:r>
        <w:instrText>XE"</w:instrText>
      </w:r>
      <w:r w:rsidRPr="00413D75">
        <w:rPr>
          <w:rFonts w:cs="Arial"/>
        </w:rPr>
        <w:instrText>Assertion Statement</w:instrText>
      </w:r>
      <w:r>
        <w:instrText>"</w:instrText>
      </w:r>
      <w:r>
        <w:rPr>
          <w:rFonts w:cs="Arial"/>
        </w:rPr>
        <w:fldChar w:fldCharType="end"/>
      </w:r>
    </w:p>
    <w:p w14:paraId="4B40F422" w14:textId="77777777" w:rsidR="001C6946" w:rsidRDefault="001C6946" w:rsidP="001C6946">
      <w:r>
        <w:t>Relationship defining the statement, speech act or information artifact that asserted something in a model.</w:t>
      </w:r>
    </w:p>
    <w:p w14:paraId="15E2A242" w14:textId="77777777" w:rsidR="001C6946" w:rsidRDefault="001C6946" w:rsidP="001C6946">
      <w:pPr>
        <w:pStyle w:val="Heading4"/>
        <w:ind w:left="1008" w:hanging="1008"/>
      </w:pPr>
      <w:r>
        <w:t>Direct Supertypes</w:t>
      </w:r>
    </w:p>
    <w:p w14:paraId="327772A7" w14:textId="77777777" w:rsidR="001C6946" w:rsidRDefault="001C6946" w:rsidP="001C6946">
      <w:pPr>
        <w:ind w:left="360"/>
      </w:pPr>
      <w:hyperlink w:anchor="_b8c1a19be638ded573b2848c849fee69" w:history="1">
        <w:r>
          <w:rPr>
            <w:rStyle w:val="Hyperlink"/>
          </w:rPr>
          <w:t>Metadata relationship</w:t>
        </w:r>
      </w:hyperlink>
    </w:p>
    <w:p w14:paraId="2B763EBF" w14:textId="77777777" w:rsidR="001C6946" w:rsidRDefault="001C6946" w:rsidP="001C6946">
      <w:pPr>
        <w:pStyle w:val="Heading4"/>
        <w:ind w:left="1008" w:hanging="1008"/>
      </w:pPr>
      <w:r>
        <w:t>Association Ends</w:t>
      </w:r>
    </w:p>
    <w:p w14:paraId="7251E333" w14:textId="77777777" w:rsidR="001C6946" w:rsidRDefault="001C6946" w:rsidP="001C6946">
      <w:pPr>
        <w:ind w:firstLine="720"/>
      </w:pPr>
      <w:r>
        <w:rPr>
          <w:noProof/>
        </w:rPr>
        <w:drawing>
          <wp:inline distT="0" distB="0" distL="0" distR="0" wp14:anchorId="2EC8611E" wp14:editId="58427524">
            <wp:extent cx="152400" cy="152400"/>
            <wp:effectExtent l="0" t="0" r="0" b="0"/>
            <wp:docPr id="15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sourced from</w:t>
      </w:r>
      <w:r>
        <w:rPr>
          <w:rFonts w:cs="Arial"/>
        </w:rPr>
        <w:fldChar w:fldCharType="begin"/>
      </w:r>
      <w:r>
        <w:instrText>XE"</w:instrText>
      </w:r>
      <w:r w:rsidRPr="00413D75">
        <w:rPr>
          <w:rFonts w:cs="Arial"/>
        </w:rPr>
        <w:instrText>sourced from</w:instrText>
      </w:r>
      <w:r>
        <w:instrText>"</w:instrText>
      </w:r>
      <w:r>
        <w:rPr>
          <w:rFonts w:cs="Arial"/>
        </w:rPr>
        <w:fldChar w:fldCharType="end"/>
      </w:r>
      <w:r>
        <w:t xml:space="preserve"> : </w:t>
      </w:r>
      <w:hyperlink w:anchor="_fa97e8600fa5d7e45f0100b981e94ee8" w:history="1">
        <w:r>
          <w:rPr>
            <w:rStyle w:val="Hyperlink"/>
          </w:rPr>
          <w:t>Statement</w:t>
        </w:r>
      </w:hyperlink>
      <w:r>
        <w:t xml:space="preserve"> [*] </w:t>
      </w:r>
    </w:p>
    <w:p w14:paraId="4A86161C" w14:textId="77777777" w:rsidR="001C6946" w:rsidRDefault="001C6946" w:rsidP="001C6946">
      <w:pPr>
        <w:pStyle w:val="BodyText"/>
        <w:ind w:firstLine="720"/>
      </w:pPr>
      <w:r>
        <w:t>Metadata representing the source of information about an entity or a particular situation or fact.</w:t>
      </w:r>
    </w:p>
    <w:p w14:paraId="150B104F" w14:textId="77777777" w:rsidR="001C6946" w:rsidRDefault="001C6946" w:rsidP="001C6946">
      <w:pPr>
        <w:ind w:firstLine="720"/>
      </w:pPr>
      <w:r>
        <w:rPr>
          <w:noProof/>
        </w:rPr>
        <w:lastRenderedPageBreak/>
        <w:drawing>
          <wp:inline distT="0" distB="0" distL="0" distR="0" wp14:anchorId="0894DD98" wp14:editId="5205B8D4">
            <wp:extent cx="152400" cy="152400"/>
            <wp:effectExtent l="0" t="0" r="0" b="0"/>
            <wp:docPr id="15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w:t>
      </w:r>
    </w:p>
    <w:p w14:paraId="647D5BE5" w14:textId="77777777" w:rsidR="001C6946" w:rsidRDefault="001C6946" w:rsidP="001C6946">
      <w:pPr>
        <w:pStyle w:val="BodyText"/>
        <w:ind w:firstLine="720"/>
      </w:pPr>
      <w:r>
        <w:t>Statement made by a source of information.</w:t>
      </w:r>
    </w:p>
    <w:p w14:paraId="383B5F0C" w14:textId="77777777" w:rsidR="001C6946" w:rsidRDefault="001C6946" w:rsidP="001C6946"/>
    <w:p w14:paraId="58BA16B1" w14:textId="77777777" w:rsidR="001C6946" w:rsidRDefault="001C6946" w:rsidP="001C6946">
      <w:pPr>
        <w:pStyle w:val="Heading3"/>
        <w:ind w:left="1080" w:hanging="1080"/>
      </w:pPr>
      <w:bookmarkStart w:id="468" w:name="_1a6d88e097d757268d09f68af82fbd34"/>
      <w:bookmarkStart w:id="469" w:name="_Toc463469717"/>
      <w:r>
        <w:t>Class Definition</w:t>
      </w:r>
      <w:bookmarkEnd w:id="468"/>
      <w:bookmarkEnd w:id="469"/>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76055B24" w14:textId="77777777" w:rsidR="001C6946" w:rsidRDefault="001C6946" w:rsidP="001C6946">
      <w:r>
        <w:t>An informal or natural language definition of a something and potentially a reference to external definitions.</w:t>
      </w:r>
      <w:r>
        <w:br/>
        <w:t>A Definition may be in the context of a natural language to scope the language it is expressed in.</w:t>
      </w:r>
    </w:p>
    <w:p w14:paraId="468661EC" w14:textId="77777777" w:rsidR="001C6946" w:rsidRDefault="001C6946" w:rsidP="001C6946">
      <w:pPr>
        <w:pStyle w:val="Heading4"/>
        <w:ind w:left="1008" w:hanging="1008"/>
      </w:pPr>
      <w:r>
        <w:t>Direct Supertypes</w:t>
      </w:r>
    </w:p>
    <w:p w14:paraId="2C677FAA" w14:textId="77777777" w:rsidR="001C6946" w:rsidRDefault="001C6946" w:rsidP="001C6946">
      <w:pPr>
        <w:ind w:left="360"/>
      </w:pPr>
      <w:hyperlink w:anchor="_083d03a8bb38e1a0cab92a7dc3f1cf03" w:history="1">
        <w:r>
          <w:rPr>
            <w:rStyle w:val="Hyperlink"/>
          </w:rPr>
          <w:t>Metadata</w:t>
        </w:r>
      </w:hyperlink>
    </w:p>
    <w:p w14:paraId="199969F0" w14:textId="77777777" w:rsidR="001C6946" w:rsidRDefault="001C6946" w:rsidP="001C6946">
      <w:pPr>
        <w:pStyle w:val="Heading4"/>
        <w:ind w:left="1008" w:hanging="1008"/>
      </w:pPr>
      <w:r>
        <w:t>Attributes</w:t>
      </w:r>
    </w:p>
    <w:p w14:paraId="2D81D31D" w14:textId="77777777" w:rsidR="001C6946" w:rsidRDefault="001C6946" w:rsidP="001C6946">
      <w:pPr>
        <w:pStyle w:val="BodyText2"/>
      </w:pPr>
      <w:r>
        <w:rPr>
          <w:noProof/>
        </w:rPr>
        <w:drawing>
          <wp:inline distT="0" distB="0" distL="0" distR="0" wp14:anchorId="40908817" wp14:editId="03C1A37D">
            <wp:extent cx="152400" cy="152400"/>
            <wp:effectExtent l="0" t="0" r="0" b="0"/>
            <wp:docPr id="15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f8b3b1f5ed63755061811cd6b69bc24f" w:history="1">
        <w:r>
          <w:rPr>
            <w:rStyle w:val="Hyperlink"/>
          </w:rPr>
          <w:t>Text</w:t>
        </w:r>
      </w:hyperlink>
    </w:p>
    <w:p w14:paraId="688CB87A" w14:textId="77777777" w:rsidR="001C6946" w:rsidRDefault="001C6946" w:rsidP="001C6946">
      <w:pPr>
        <w:pStyle w:val="BodyText"/>
      </w:pPr>
      <w:r>
        <w:t>Text describing a something in natural language. The language may be indicated by a context of the definition.</w:t>
      </w:r>
    </w:p>
    <w:p w14:paraId="798E2251" w14:textId="77777777" w:rsidR="001C6946" w:rsidRDefault="001C6946" w:rsidP="001C6946">
      <w:pPr>
        <w:pStyle w:val="BodyText2"/>
      </w:pPr>
      <w:r>
        <w:rPr>
          <w:noProof/>
        </w:rPr>
        <w:drawing>
          <wp:inline distT="0" distB="0" distL="0" distR="0" wp14:anchorId="36A9B0AD" wp14:editId="26EBB484">
            <wp:extent cx="152400" cy="152400"/>
            <wp:effectExtent l="0" t="0" r="0" b="0"/>
            <wp:docPr id="16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5CC7833F" w14:textId="77777777" w:rsidR="001C6946" w:rsidRDefault="001C6946" w:rsidP="001C6946">
      <w:pPr>
        <w:pStyle w:val="BodyText"/>
      </w:pPr>
      <w:r>
        <w:t>A reference to an external information resource that further defines something.</w:t>
      </w:r>
    </w:p>
    <w:p w14:paraId="6D02F19C" w14:textId="77777777" w:rsidR="001C6946" w:rsidRDefault="001C6946" w:rsidP="001C6946">
      <w:pPr>
        <w:pStyle w:val="BodyText2"/>
      </w:pPr>
      <w:r>
        <w:rPr>
          <w:noProof/>
        </w:rPr>
        <w:drawing>
          <wp:inline distT="0" distB="0" distL="0" distR="0" wp14:anchorId="3B78F35C" wp14:editId="2A1CEE3C">
            <wp:extent cx="152400" cy="152400"/>
            <wp:effectExtent l="0" t="0" r="0" b="0"/>
            <wp:docPr id="16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24FBD2D4" w14:textId="77777777" w:rsidR="001C6946" w:rsidRDefault="001C6946" w:rsidP="001C6946">
      <w:pPr>
        <w:pStyle w:val="BodyText"/>
      </w:pPr>
      <w:r>
        <w:t>Specific term in an external resource that further defines something.</w:t>
      </w:r>
    </w:p>
    <w:p w14:paraId="6BD3CAE2" w14:textId="77777777" w:rsidR="001C6946" w:rsidRDefault="001C6946" w:rsidP="001C6946">
      <w:pPr>
        <w:pStyle w:val="BodyText2"/>
      </w:pPr>
      <w:r>
        <w:rPr>
          <w:noProof/>
        </w:rPr>
        <w:drawing>
          <wp:inline distT="0" distB="0" distL="0" distR="0" wp14:anchorId="32EC3729" wp14:editId="2B0CDEB0">
            <wp:extent cx="152400" cy="152400"/>
            <wp:effectExtent l="0" t="0" r="0" b="0"/>
            <wp:docPr id="16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summary description</w:t>
      </w:r>
      <w:r>
        <w:rPr>
          <w:rFonts w:cs="Arial"/>
        </w:rPr>
        <w:fldChar w:fldCharType="begin"/>
      </w:r>
      <w:r>
        <w:instrText>XE"</w:instrText>
      </w:r>
      <w:r w:rsidRPr="00413D75">
        <w:rPr>
          <w:rFonts w:cs="Arial"/>
        </w:rPr>
        <w:instrText>summary description</w:instrText>
      </w:r>
      <w:r>
        <w:instrText>"</w:instrText>
      </w:r>
      <w:r>
        <w:rPr>
          <w:rFonts w:cs="Arial"/>
        </w:rPr>
        <w:fldChar w:fldCharType="end"/>
      </w:r>
      <w:r>
        <w:t xml:space="preserve"> : </w:t>
      </w:r>
      <w:hyperlink w:anchor="_f8b3b1f5ed63755061811cd6b69bc24f" w:history="1">
        <w:r>
          <w:rPr>
            <w:rStyle w:val="Hyperlink"/>
          </w:rPr>
          <w:t>Text</w:t>
        </w:r>
      </w:hyperlink>
    </w:p>
    <w:p w14:paraId="371B1EF6" w14:textId="77777777" w:rsidR="001C6946" w:rsidRDefault="001C6946" w:rsidP="001C6946">
      <w:pPr>
        <w:pStyle w:val="BodyText"/>
      </w:pPr>
      <w:r>
        <w:t>A short description of something.</w:t>
      </w:r>
    </w:p>
    <w:p w14:paraId="267F9BB6" w14:textId="77777777" w:rsidR="001C6946" w:rsidRDefault="001C6946" w:rsidP="001C6946"/>
    <w:p w14:paraId="08854E84" w14:textId="77777777" w:rsidR="001C6946" w:rsidRDefault="001C6946" w:rsidP="001C6946">
      <w:pPr>
        <w:pStyle w:val="Heading3"/>
        <w:ind w:left="1080" w:hanging="1080"/>
      </w:pPr>
      <w:bookmarkStart w:id="470" w:name="_7c14183741a6bbb21d2fd7dc5685175f"/>
      <w:bookmarkStart w:id="471" w:name="_Toc463469718"/>
      <w:r>
        <w:t>Association Definition Relationship</w:t>
      </w:r>
      <w:bookmarkEnd w:id="470"/>
      <w:bookmarkEnd w:id="471"/>
      <w:r w:rsidRPr="003A31EC">
        <w:rPr>
          <w:rFonts w:cs="Arial"/>
        </w:rPr>
        <w:t xml:space="preserve"> </w:t>
      </w:r>
      <w:r>
        <w:rPr>
          <w:rFonts w:cs="Arial"/>
        </w:rPr>
        <w:fldChar w:fldCharType="begin"/>
      </w:r>
      <w:r>
        <w:instrText>XE"</w:instrText>
      </w:r>
      <w:r w:rsidRPr="00413D75">
        <w:rPr>
          <w:rFonts w:cs="Arial"/>
        </w:rPr>
        <w:instrText>Definition Relationship</w:instrText>
      </w:r>
      <w:r>
        <w:instrText>"</w:instrText>
      </w:r>
      <w:r>
        <w:rPr>
          <w:rFonts w:cs="Arial"/>
        </w:rPr>
        <w:fldChar w:fldCharType="end"/>
      </w:r>
    </w:p>
    <w:p w14:paraId="7D21D6AC" w14:textId="77777777" w:rsidR="001C6946" w:rsidRDefault="001C6946" w:rsidP="001C6946">
      <w:r>
        <w:t>Relationship between a thing and its definitions.</w:t>
      </w:r>
    </w:p>
    <w:p w14:paraId="16357195" w14:textId="77777777" w:rsidR="001C6946" w:rsidRDefault="001C6946" w:rsidP="001C6946">
      <w:pPr>
        <w:pStyle w:val="Heading4"/>
        <w:ind w:left="1008" w:hanging="1008"/>
      </w:pPr>
      <w:r>
        <w:t>Direct Supertypes</w:t>
      </w:r>
    </w:p>
    <w:p w14:paraId="1B532697" w14:textId="77777777" w:rsidR="001C6946" w:rsidRDefault="001C6946" w:rsidP="001C6946">
      <w:pPr>
        <w:ind w:left="360"/>
      </w:pPr>
      <w:hyperlink w:anchor="_b8c1a19be638ded573b2848c849fee69" w:history="1">
        <w:r>
          <w:rPr>
            <w:rStyle w:val="Hyperlink"/>
          </w:rPr>
          <w:t>Metadata relationship</w:t>
        </w:r>
      </w:hyperlink>
    </w:p>
    <w:p w14:paraId="5FFC30F1" w14:textId="77777777" w:rsidR="001C6946" w:rsidRDefault="001C6946" w:rsidP="001C6946">
      <w:pPr>
        <w:pStyle w:val="Heading4"/>
        <w:ind w:left="1008" w:hanging="1008"/>
      </w:pPr>
      <w:r>
        <w:t>Association Ends</w:t>
      </w:r>
    </w:p>
    <w:p w14:paraId="68EE6F54" w14:textId="77777777" w:rsidR="001C6946" w:rsidRDefault="001C6946" w:rsidP="001C6946">
      <w:pPr>
        <w:ind w:firstLine="720"/>
      </w:pPr>
      <w:r>
        <w:rPr>
          <w:noProof/>
        </w:rPr>
        <w:drawing>
          <wp:inline distT="0" distB="0" distL="0" distR="0" wp14:anchorId="27C7C1A8" wp14:editId="355D1AF4">
            <wp:extent cx="152400" cy="152400"/>
            <wp:effectExtent l="0" t="0" r="0" b="0"/>
            <wp:docPr id="16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1E31EB4B" w14:textId="77777777" w:rsidR="001C6946" w:rsidRDefault="001C6946" w:rsidP="001C6946">
      <w:pPr>
        <w:pStyle w:val="BodyText"/>
        <w:ind w:firstLine="720"/>
      </w:pPr>
      <w:r>
        <w:t>Some thing described by a definition.</w:t>
      </w:r>
    </w:p>
    <w:p w14:paraId="7C1C66CC" w14:textId="77777777" w:rsidR="001C6946" w:rsidRDefault="001C6946" w:rsidP="001C6946">
      <w:pPr>
        <w:ind w:firstLine="720"/>
      </w:pPr>
      <w:r>
        <w:rPr>
          <w:noProof/>
        </w:rPr>
        <w:drawing>
          <wp:inline distT="0" distB="0" distL="0" distR="0" wp14:anchorId="4FDFE313" wp14:editId="5B1720F9">
            <wp:extent cx="152400" cy="152400"/>
            <wp:effectExtent l="0" t="0" r="0" b="0"/>
            <wp:docPr id="16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by</w:t>
      </w:r>
      <w:r>
        <w:rPr>
          <w:rFonts w:cs="Arial"/>
        </w:rPr>
        <w:fldChar w:fldCharType="begin"/>
      </w:r>
      <w:r>
        <w:instrText>XE"</w:instrText>
      </w:r>
      <w:r w:rsidRPr="00413D75">
        <w:rPr>
          <w:rFonts w:cs="Arial"/>
        </w:rPr>
        <w:instrText>defined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8A0960B" w14:textId="77777777" w:rsidR="001C6946" w:rsidRDefault="001C6946" w:rsidP="001C6946">
      <w:pPr>
        <w:pStyle w:val="BodyText"/>
        <w:ind w:firstLine="720"/>
      </w:pPr>
      <w:r>
        <w:t>An informal description of something.</w:t>
      </w:r>
    </w:p>
    <w:p w14:paraId="73A92099" w14:textId="77777777" w:rsidR="001C6946" w:rsidRDefault="001C6946" w:rsidP="001C6946"/>
    <w:p w14:paraId="3A549068" w14:textId="77777777" w:rsidR="001C6946" w:rsidRDefault="001C6946" w:rsidP="001C6946">
      <w:pPr>
        <w:pStyle w:val="Heading3"/>
        <w:ind w:left="1080" w:hanging="1080"/>
      </w:pPr>
      <w:bookmarkStart w:id="472" w:name="_1e4f4f7a2bb7525a97cda0bc61f02036"/>
      <w:bookmarkStart w:id="473" w:name="_Toc463469719"/>
      <w:r>
        <w:t>Class Information Source</w:t>
      </w:r>
      <w:bookmarkEnd w:id="472"/>
      <w:bookmarkEnd w:id="473"/>
      <w:r w:rsidRPr="003A31EC">
        <w:rPr>
          <w:rFonts w:cs="Arial"/>
        </w:rPr>
        <w:t xml:space="preserve"> </w:t>
      </w:r>
      <w:r>
        <w:rPr>
          <w:rFonts w:cs="Arial"/>
        </w:rPr>
        <w:fldChar w:fldCharType="begin"/>
      </w:r>
      <w:r>
        <w:instrText>XE"</w:instrText>
      </w:r>
      <w:r w:rsidRPr="00413D75">
        <w:rPr>
          <w:rFonts w:cs="Arial"/>
        </w:rPr>
        <w:instrText>Information Source</w:instrText>
      </w:r>
      <w:r>
        <w:instrText>"</w:instrText>
      </w:r>
      <w:r>
        <w:rPr>
          <w:rFonts w:cs="Arial"/>
        </w:rPr>
        <w:fldChar w:fldCharType="end"/>
      </w:r>
    </w:p>
    <w:p w14:paraId="5934C550" w14:textId="77777777" w:rsidR="001C6946" w:rsidRDefault="001C6946" w:rsidP="001C6946">
      <w:r>
        <w:t>Metadata defining the origin or provenance of a set of statements in a model or data.</w:t>
      </w:r>
      <w:r>
        <w:br/>
        <w:t>Note that the source could be a human, an organization, a mapping or other automated processes.</w:t>
      </w:r>
    </w:p>
    <w:p w14:paraId="58827E9B" w14:textId="77777777" w:rsidR="001C6946" w:rsidRDefault="001C6946" w:rsidP="001C6946"/>
    <w:p w14:paraId="213FD368" w14:textId="77777777" w:rsidR="001C6946" w:rsidRDefault="001C6946" w:rsidP="001C6946">
      <w:pPr>
        <w:pStyle w:val="Heading3"/>
        <w:ind w:left="1080" w:hanging="1080"/>
      </w:pPr>
      <w:bookmarkStart w:id="474" w:name="_083d03a8bb38e1a0cab92a7dc3f1cf03"/>
      <w:bookmarkStart w:id="475" w:name="_Toc463469720"/>
      <w:r>
        <w:t>Class Metadata</w:t>
      </w:r>
      <w:bookmarkEnd w:id="474"/>
      <w:bookmarkEnd w:id="475"/>
      <w:r w:rsidRPr="003A31EC">
        <w:rPr>
          <w:rFonts w:cs="Arial"/>
        </w:rPr>
        <w:t xml:space="preserve"> </w:t>
      </w:r>
      <w:r>
        <w:rPr>
          <w:rFonts w:cs="Arial"/>
        </w:rPr>
        <w:fldChar w:fldCharType="begin"/>
      </w:r>
      <w:r>
        <w:instrText>XE"</w:instrText>
      </w:r>
      <w:r w:rsidRPr="00413D75">
        <w:rPr>
          <w:rFonts w:cs="Arial"/>
        </w:rPr>
        <w:instrText>Metadata</w:instrText>
      </w:r>
      <w:r>
        <w:instrText>"</w:instrText>
      </w:r>
      <w:r>
        <w:rPr>
          <w:rFonts w:cs="Arial"/>
        </w:rPr>
        <w:fldChar w:fldCharType="end"/>
      </w:r>
    </w:p>
    <w:p w14:paraId="289E011E" w14:textId="77777777" w:rsidR="001C6946" w:rsidRDefault="001C6946" w:rsidP="001C6946">
      <w:r>
        <w:t>Information about the source, provenance or origin of information. Metadata may be a managed entity, providing for provenance.</w:t>
      </w:r>
    </w:p>
    <w:p w14:paraId="509DA88D" w14:textId="77777777" w:rsidR="001C6946" w:rsidRDefault="001C6946" w:rsidP="001C6946">
      <w:pPr>
        <w:pStyle w:val="Heading4"/>
        <w:ind w:left="1008" w:hanging="1008"/>
      </w:pPr>
      <w:r>
        <w:t>Direct Supertypes</w:t>
      </w:r>
    </w:p>
    <w:p w14:paraId="4B57FC18" w14:textId="77777777" w:rsidR="001C6946" w:rsidRDefault="001C6946" w:rsidP="001C6946">
      <w:pPr>
        <w:ind w:left="360"/>
      </w:pPr>
      <w:hyperlink w:anchor="_8b38efa9c56da3bc8ecb501e56419e41" w:history="1">
        <w:r>
          <w:rPr>
            <w:rStyle w:val="Hyperlink"/>
          </w:rPr>
          <w:t>Record</w:t>
        </w:r>
      </w:hyperlink>
    </w:p>
    <w:p w14:paraId="096EFA84" w14:textId="77777777" w:rsidR="001C6946" w:rsidRDefault="001C6946" w:rsidP="001C6946"/>
    <w:p w14:paraId="018D4C9C" w14:textId="77777777" w:rsidR="001C6946" w:rsidRDefault="001C6946" w:rsidP="001C6946">
      <w:pPr>
        <w:pStyle w:val="Heading3"/>
        <w:ind w:left="1080" w:hanging="1080"/>
      </w:pPr>
      <w:bookmarkStart w:id="476" w:name="_b8c1a19be638ded573b2848c849fee69"/>
      <w:bookmarkStart w:id="477" w:name="_Toc463469721"/>
      <w:r>
        <w:lastRenderedPageBreak/>
        <w:t>Association Metadata relationship</w:t>
      </w:r>
      <w:bookmarkEnd w:id="476"/>
      <w:bookmarkEnd w:id="477"/>
      <w:r w:rsidRPr="003A31EC">
        <w:rPr>
          <w:rFonts w:cs="Arial"/>
        </w:rPr>
        <w:t xml:space="preserve"> </w:t>
      </w:r>
      <w:r>
        <w:rPr>
          <w:rFonts w:cs="Arial"/>
        </w:rPr>
        <w:fldChar w:fldCharType="begin"/>
      </w:r>
      <w:r>
        <w:instrText>XE"</w:instrText>
      </w:r>
      <w:r w:rsidRPr="00413D75">
        <w:rPr>
          <w:rFonts w:cs="Arial"/>
        </w:rPr>
        <w:instrText>Metadata relationship</w:instrText>
      </w:r>
      <w:r>
        <w:instrText>"</w:instrText>
      </w:r>
      <w:r>
        <w:rPr>
          <w:rFonts w:cs="Arial"/>
        </w:rPr>
        <w:fldChar w:fldCharType="end"/>
      </w:r>
    </w:p>
    <w:p w14:paraId="24C0A80F" w14:textId="77777777" w:rsidR="001C6946" w:rsidRDefault="001C6946" w:rsidP="001C6946">
      <w:r>
        <w:t>Relationship between something and metadata about that thing.</w:t>
      </w:r>
    </w:p>
    <w:p w14:paraId="0DFC0173" w14:textId="77777777" w:rsidR="001C6946" w:rsidRDefault="001C6946" w:rsidP="001C6946">
      <w:pPr>
        <w:pStyle w:val="Heading4"/>
        <w:ind w:left="1008" w:hanging="1008"/>
      </w:pPr>
      <w:r>
        <w:t>Association Ends</w:t>
      </w:r>
    </w:p>
    <w:p w14:paraId="17D04806" w14:textId="77777777" w:rsidR="001C6946" w:rsidRDefault="001C6946" w:rsidP="001C6946">
      <w:pPr>
        <w:ind w:firstLine="720"/>
      </w:pPr>
      <w:r>
        <w:rPr>
          <w:noProof/>
        </w:rPr>
        <w:drawing>
          <wp:inline distT="0" distB="0" distL="0" distR="0" wp14:anchorId="2158DED4" wp14:editId="696933D8">
            <wp:extent cx="152400" cy="152400"/>
            <wp:effectExtent l="0" t="0" r="0" b="0"/>
            <wp:docPr id="17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metadata about</w:t>
      </w:r>
      <w:r>
        <w:rPr>
          <w:rFonts w:cs="Arial"/>
        </w:rPr>
        <w:fldChar w:fldCharType="begin"/>
      </w:r>
      <w:r>
        <w:instrText>XE"</w:instrText>
      </w:r>
      <w:r w:rsidRPr="00413D75">
        <w:rPr>
          <w:rFonts w:cs="Arial"/>
        </w:rPr>
        <w:instrText>metadata 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2C67C298" w14:textId="77777777" w:rsidR="001C6946" w:rsidRDefault="001C6946" w:rsidP="001C6946">
      <w:pPr>
        <w:pStyle w:val="BodyText"/>
        <w:ind w:firstLine="720"/>
      </w:pPr>
      <w:r>
        <w:t>The subject of metadata, the entity described by the metadata.</w:t>
      </w:r>
    </w:p>
    <w:p w14:paraId="23A10A17" w14:textId="77777777" w:rsidR="001C6946" w:rsidRDefault="001C6946" w:rsidP="001C6946">
      <w:pPr>
        <w:ind w:firstLine="720"/>
      </w:pPr>
      <w:r>
        <w:rPr>
          <w:noProof/>
        </w:rPr>
        <w:drawing>
          <wp:inline distT="0" distB="0" distL="0" distR="0" wp14:anchorId="03F6D497" wp14:editId="2F4666A5">
            <wp:extent cx="152400" cy="152400"/>
            <wp:effectExtent l="0" t="0" r="0" b="0"/>
            <wp:docPr id="17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metadata</w:t>
      </w:r>
      <w:r>
        <w:rPr>
          <w:rFonts w:cs="Arial"/>
        </w:rPr>
        <w:fldChar w:fldCharType="begin"/>
      </w:r>
      <w:r>
        <w:instrText>XE"</w:instrText>
      </w:r>
      <w:r w:rsidRPr="00413D75">
        <w:rPr>
          <w:rFonts w:cs="Arial"/>
        </w:rPr>
        <w:instrText>has metadata</w:instrText>
      </w:r>
      <w:r>
        <w:instrText>"</w:instrText>
      </w:r>
      <w:r>
        <w:rPr>
          <w:rFonts w:cs="Arial"/>
        </w:rPr>
        <w:fldChar w:fldCharType="end"/>
      </w:r>
      <w:r>
        <w:t xml:space="preserve"> : </w:t>
      </w:r>
      <w:hyperlink w:anchor="_083d03a8bb38e1a0cab92a7dc3f1cf03" w:history="1">
        <w:r>
          <w:rPr>
            <w:rStyle w:val="Hyperlink"/>
          </w:rPr>
          <w:t>Metadata</w:t>
        </w:r>
      </w:hyperlink>
      <w:r>
        <w:t xml:space="preserve"> [*] </w:t>
      </w:r>
    </w:p>
    <w:p w14:paraId="740CCD69" w14:textId="77777777" w:rsidR="001C6946" w:rsidRDefault="001C6946" w:rsidP="001C6946">
      <w:pPr>
        <w:pStyle w:val="BodyText"/>
        <w:ind w:firstLine="720"/>
      </w:pPr>
      <w:r>
        <w:t>Metadata associated with (data about the information concerning) the subject entity.</w:t>
      </w:r>
    </w:p>
    <w:p w14:paraId="2A312E6B" w14:textId="77777777" w:rsidR="001C6946" w:rsidRDefault="001C6946" w:rsidP="001C6946"/>
    <w:p w14:paraId="3BCE8514" w14:textId="77777777" w:rsidR="001C6946" w:rsidRDefault="001C6946" w:rsidP="001C6946">
      <w:pPr>
        <w:pStyle w:val="Heading3"/>
        <w:ind w:left="1080" w:hanging="1080"/>
      </w:pPr>
      <w:bookmarkStart w:id="478" w:name="_23f8eba7f34f310faa376a3f5159c46b"/>
      <w:bookmarkStart w:id="479" w:name="_Toc463469722"/>
      <w:r>
        <w:t>Association Record of a thing</w:t>
      </w:r>
      <w:bookmarkEnd w:id="478"/>
      <w:bookmarkEnd w:id="479"/>
      <w:r w:rsidRPr="003A31EC">
        <w:rPr>
          <w:rFonts w:cs="Arial"/>
        </w:rPr>
        <w:t xml:space="preserve"> </w:t>
      </w:r>
      <w:r>
        <w:rPr>
          <w:rFonts w:cs="Arial"/>
        </w:rPr>
        <w:fldChar w:fldCharType="begin"/>
      </w:r>
      <w:r>
        <w:instrText>XE"</w:instrText>
      </w:r>
      <w:r w:rsidRPr="00413D75">
        <w:rPr>
          <w:rFonts w:cs="Arial"/>
        </w:rPr>
        <w:instrText>Record of a thing</w:instrText>
      </w:r>
      <w:r>
        <w:instrText>"</w:instrText>
      </w:r>
      <w:r>
        <w:rPr>
          <w:rFonts w:cs="Arial"/>
        </w:rPr>
        <w:fldChar w:fldCharType="end"/>
      </w:r>
    </w:p>
    <w:p w14:paraId="7CD431AB" w14:textId="77777777" w:rsidR="001C6946" w:rsidRDefault="001C6946" w:rsidP="001C6946">
      <w:r>
        <w:t>Relationship between a thing and records (or information) about that thing.</w:t>
      </w:r>
      <w:r>
        <w:br/>
        <w:t>Note that in SIMF, things refer to the actual thing they represent, not data about it. This relationship recognizes that both a thing and data about the thing are things.</w:t>
      </w:r>
    </w:p>
    <w:p w14:paraId="7382726A" w14:textId="77777777" w:rsidR="001C6946" w:rsidRDefault="001C6946" w:rsidP="001C6946">
      <w:pPr>
        <w:pStyle w:val="Heading4"/>
        <w:ind w:left="1008" w:hanging="1008"/>
      </w:pPr>
      <w:r>
        <w:t>Association Ends</w:t>
      </w:r>
    </w:p>
    <w:p w14:paraId="6E6C521A" w14:textId="77777777" w:rsidR="001C6946" w:rsidRDefault="001C6946" w:rsidP="001C6946">
      <w:pPr>
        <w:ind w:firstLine="720"/>
      </w:pPr>
      <w:r>
        <w:rPr>
          <w:noProof/>
        </w:rPr>
        <w:drawing>
          <wp:inline distT="0" distB="0" distL="0" distR="0" wp14:anchorId="3ADC8DDA" wp14:editId="3A3AA9BB">
            <wp:extent cx="152400" cy="152400"/>
            <wp:effectExtent l="0" t="0" r="0" b="0"/>
            <wp:docPr id="17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about</w:t>
      </w:r>
      <w:r>
        <w:rPr>
          <w:rFonts w:cs="Arial"/>
        </w:rPr>
        <w:fldChar w:fldCharType="begin"/>
      </w:r>
      <w:r>
        <w:instrText>XE"</w:instrText>
      </w:r>
      <w:r w:rsidRPr="00413D75">
        <w:rPr>
          <w:rFonts w:cs="Arial"/>
        </w:rPr>
        <w:instrText>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4C96AA8D" w14:textId="77777777" w:rsidR="001C6946" w:rsidRDefault="001C6946" w:rsidP="001C6946">
      <w:pPr>
        <w:pStyle w:val="BodyText"/>
        <w:ind w:firstLine="720"/>
      </w:pPr>
      <w:r>
        <w:t>The thing described by a record.</w:t>
      </w:r>
    </w:p>
    <w:p w14:paraId="4B19CDD8" w14:textId="77777777" w:rsidR="001C6946" w:rsidRDefault="001C6946" w:rsidP="001C6946">
      <w:pPr>
        <w:ind w:firstLine="720"/>
      </w:pPr>
      <w:r>
        <w:rPr>
          <w:noProof/>
        </w:rPr>
        <w:drawing>
          <wp:inline distT="0" distB="0" distL="0" distR="0" wp14:anchorId="778E33FC" wp14:editId="256D4E93">
            <wp:extent cx="152400" cy="152400"/>
            <wp:effectExtent l="0" t="0" r="0" b="0"/>
            <wp:docPr id="17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record</w:t>
      </w:r>
      <w:r>
        <w:rPr>
          <w:rFonts w:cs="Arial"/>
        </w:rPr>
        <w:fldChar w:fldCharType="begin"/>
      </w:r>
      <w:r>
        <w:instrText>XE"</w:instrText>
      </w:r>
      <w:r w:rsidRPr="00413D75">
        <w:rPr>
          <w:rFonts w:cs="Arial"/>
        </w:rPr>
        <w:instrText>has record</w:instrText>
      </w:r>
      <w:r>
        <w:instrText>"</w:instrText>
      </w:r>
      <w:r>
        <w:rPr>
          <w:rFonts w:cs="Arial"/>
        </w:rPr>
        <w:fldChar w:fldCharType="end"/>
      </w:r>
      <w:r>
        <w:t xml:space="preserve"> : </w:t>
      </w:r>
      <w:hyperlink w:anchor="_8b38efa9c56da3bc8ecb501e56419e41" w:history="1">
        <w:r>
          <w:rPr>
            <w:rStyle w:val="Hyperlink"/>
          </w:rPr>
          <w:t>Record</w:t>
        </w:r>
      </w:hyperlink>
      <w:r>
        <w:t xml:space="preserve"> [*] </w:t>
      </w:r>
    </w:p>
    <w:p w14:paraId="37FAC384" w14:textId="77777777" w:rsidR="001C6946" w:rsidRDefault="001C6946" w:rsidP="001C6946">
      <w:pPr>
        <w:pStyle w:val="BodyText"/>
        <w:ind w:firstLine="720"/>
      </w:pPr>
      <w:r>
        <w:t>A record about something.</w:t>
      </w:r>
    </w:p>
    <w:p w14:paraId="2A2B75F2" w14:textId="77777777" w:rsidR="001C6946" w:rsidRDefault="001C6946" w:rsidP="001C6946"/>
    <w:p w14:paraId="60589A55" w14:textId="77777777" w:rsidR="001C6946" w:rsidRDefault="001C6946" w:rsidP="001C6946">
      <w:pPr>
        <w:pStyle w:val="Heading3"/>
        <w:ind w:left="1080" w:hanging="1080"/>
      </w:pPr>
      <w:bookmarkStart w:id="480" w:name="_62905418636fcf47a2b411ae4bbe9114"/>
      <w:bookmarkStart w:id="481" w:name="_Toc463469723"/>
      <w:r>
        <w:t>Association Source of Information</w:t>
      </w:r>
      <w:bookmarkEnd w:id="480"/>
      <w:bookmarkEnd w:id="481"/>
      <w:r w:rsidRPr="003A31EC">
        <w:rPr>
          <w:rFonts w:cs="Arial"/>
        </w:rPr>
        <w:t xml:space="preserve"> </w:t>
      </w:r>
      <w:r>
        <w:rPr>
          <w:rFonts w:cs="Arial"/>
        </w:rPr>
        <w:fldChar w:fldCharType="begin"/>
      </w:r>
      <w:r>
        <w:instrText>XE"</w:instrText>
      </w:r>
      <w:r w:rsidRPr="00413D75">
        <w:rPr>
          <w:rFonts w:cs="Arial"/>
        </w:rPr>
        <w:instrText>Source of Information</w:instrText>
      </w:r>
      <w:r>
        <w:instrText>"</w:instrText>
      </w:r>
      <w:r>
        <w:rPr>
          <w:rFonts w:cs="Arial"/>
        </w:rPr>
        <w:fldChar w:fldCharType="end"/>
      </w:r>
    </w:p>
    <w:p w14:paraId="42258B6A" w14:textId="77777777" w:rsidR="001C6946" w:rsidRDefault="001C6946" w:rsidP="001C6946">
      <w:r>
        <w:t>Relation defining an entity making a statement represented within a model. E.g. the person or organization that made a statement.</w:t>
      </w:r>
    </w:p>
    <w:p w14:paraId="356247DC" w14:textId="77777777" w:rsidR="001C6946" w:rsidRDefault="001C6946" w:rsidP="001C6946">
      <w:pPr>
        <w:pStyle w:val="Heading4"/>
        <w:ind w:left="1008" w:hanging="1008"/>
      </w:pPr>
      <w:r>
        <w:t>Association Ends</w:t>
      </w:r>
    </w:p>
    <w:p w14:paraId="166BA169" w14:textId="77777777" w:rsidR="001C6946" w:rsidRDefault="001C6946" w:rsidP="001C6946">
      <w:pPr>
        <w:ind w:firstLine="720"/>
      </w:pPr>
      <w:r>
        <w:rPr>
          <w:noProof/>
        </w:rPr>
        <w:drawing>
          <wp:inline distT="0" distB="0" distL="0" distR="0" wp14:anchorId="6D6C12F9" wp14:editId="6620D5C9">
            <wp:extent cx="152400" cy="152400"/>
            <wp:effectExtent l="0" t="0" r="0" b="0"/>
            <wp:docPr id="17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information stated by source</w:t>
      </w:r>
      <w:r>
        <w:rPr>
          <w:rFonts w:cs="Arial"/>
        </w:rPr>
        <w:fldChar w:fldCharType="begin"/>
      </w:r>
      <w:r>
        <w:instrText>XE"</w:instrText>
      </w:r>
      <w:r w:rsidRPr="00413D75">
        <w:rPr>
          <w:rFonts w:cs="Arial"/>
        </w:rPr>
        <w:instrText>information stated by source</w:instrText>
      </w:r>
      <w:r>
        <w:instrText>"</w:instrText>
      </w:r>
      <w:r>
        <w:rPr>
          <w:rFonts w:cs="Arial"/>
        </w:rPr>
        <w:fldChar w:fldCharType="end"/>
      </w:r>
      <w:r>
        <w:t xml:space="preserve"> : </w:t>
      </w:r>
      <w:hyperlink w:anchor="_fa97e8600fa5d7e45f0100b981e94ee8" w:history="1">
        <w:r>
          <w:rPr>
            <w:rStyle w:val="Hyperlink"/>
          </w:rPr>
          <w:t>Statement</w:t>
        </w:r>
      </w:hyperlink>
      <w:r>
        <w:t xml:space="preserve"> [1..*] </w:t>
      </w:r>
    </w:p>
    <w:p w14:paraId="3A1BEE7F" w14:textId="77777777" w:rsidR="001C6946" w:rsidRDefault="001C6946" w:rsidP="001C6946">
      <w:pPr>
        <w:pStyle w:val="BodyText"/>
        <w:ind w:firstLine="720"/>
      </w:pPr>
      <w:r>
        <w:t xml:space="preserve">Metadata representing statements made by an information source. </w:t>
      </w:r>
      <w:r>
        <w:br/>
        <w:t xml:space="preserve">Sources may be people, organizations, documents, information systems, etc. </w:t>
      </w:r>
    </w:p>
    <w:p w14:paraId="5C993E33" w14:textId="77777777" w:rsidR="001C6946" w:rsidRDefault="001C6946" w:rsidP="001C6946">
      <w:pPr>
        <w:ind w:firstLine="720"/>
      </w:pPr>
      <w:r>
        <w:rPr>
          <w:noProof/>
        </w:rPr>
        <w:drawing>
          <wp:inline distT="0" distB="0" distL="0" distR="0" wp14:anchorId="14B67FA0" wp14:editId="384ADD6A">
            <wp:extent cx="152400" cy="152400"/>
            <wp:effectExtent l="0" t="0" r="0" b="0"/>
            <wp:docPr id="18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source of information</w:t>
      </w:r>
      <w:r>
        <w:rPr>
          <w:rFonts w:cs="Arial"/>
        </w:rPr>
        <w:fldChar w:fldCharType="begin"/>
      </w:r>
      <w:r>
        <w:instrText>XE"</w:instrText>
      </w:r>
      <w:r w:rsidRPr="00413D75">
        <w:rPr>
          <w:rFonts w:cs="Arial"/>
        </w:rPr>
        <w:instrText>source of information</w:instrText>
      </w:r>
      <w:r>
        <w:instrText>"</w:instrText>
      </w:r>
      <w:r>
        <w:rPr>
          <w:rFonts w:cs="Arial"/>
        </w:rPr>
        <w:fldChar w:fldCharType="end"/>
      </w:r>
      <w:r>
        <w:t xml:space="preserve"> : </w:t>
      </w:r>
      <w:hyperlink w:anchor="_1e4f4f7a2bb7525a97cda0bc61f02036" w:history="1">
        <w:r>
          <w:rPr>
            <w:rStyle w:val="Hyperlink"/>
          </w:rPr>
          <w:t>Information Source</w:t>
        </w:r>
      </w:hyperlink>
      <w:r>
        <w:t xml:space="preserve"> [1..*] </w:t>
      </w:r>
    </w:p>
    <w:p w14:paraId="7DF40FFA" w14:textId="77777777" w:rsidR="001C6946" w:rsidRDefault="001C6946" w:rsidP="001C6946">
      <w:pPr>
        <w:pStyle w:val="BodyText"/>
        <w:ind w:firstLine="720"/>
      </w:pPr>
      <w:r>
        <w:t>Metadata representing the source of a statement - who or what made the statement.</w:t>
      </w:r>
    </w:p>
    <w:p w14:paraId="1715E7C7" w14:textId="77777777" w:rsidR="001C6946" w:rsidRDefault="001C6946" w:rsidP="001C6946"/>
    <w:p w14:paraId="3E697DCF" w14:textId="77777777" w:rsidR="001C6946" w:rsidRDefault="001C6946" w:rsidP="001C6946">
      <w:pPr>
        <w:pStyle w:val="Heading3"/>
        <w:ind w:left="1080" w:hanging="1080"/>
      </w:pPr>
      <w:bookmarkStart w:id="482" w:name="_fa97e8600fa5d7e45f0100b981e94ee8"/>
      <w:bookmarkStart w:id="483" w:name="_Toc463469724"/>
      <w:r>
        <w:t>Class Statement</w:t>
      </w:r>
      <w:bookmarkEnd w:id="482"/>
      <w:bookmarkEnd w:id="483"/>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700C30BC" w14:textId="77777777" w:rsidR="001C6946" w:rsidRDefault="001C6946" w:rsidP="001C6946">
      <w:r>
        <w:t>Statements provide metadata as to the source of information - who or what said it.</w:t>
      </w:r>
    </w:p>
    <w:p w14:paraId="1EB68187" w14:textId="77777777" w:rsidR="001C6946" w:rsidRDefault="001C6946" w:rsidP="001C6946">
      <w:pPr>
        <w:pStyle w:val="Heading4"/>
        <w:ind w:left="1008" w:hanging="1008"/>
      </w:pPr>
      <w:r>
        <w:t>Direct Supertypes</w:t>
      </w:r>
    </w:p>
    <w:p w14:paraId="5A93DACE" w14:textId="77777777" w:rsidR="001C6946" w:rsidRDefault="001C6946" w:rsidP="001C6946">
      <w:pPr>
        <w:ind w:left="360"/>
      </w:pPr>
      <w:hyperlink w:anchor="_083d03a8bb38e1a0cab92a7dc3f1cf03" w:history="1">
        <w:r>
          <w:rPr>
            <w:rStyle w:val="Hyperlink"/>
          </w:rPr>
          <w:t>Metadata</w:t>
        </w:r>
      </w:hyperlink>
    </w:p>
    <w:p w14:paraId="753DE49A" w14:textId="77777777" w:rsidR="001C6946" w:rsidRDefault="001C6946" w:rsidP="001C6946">
      <w:pPr>
        <w:pStyle w:val="Heading4"/>
        <w:ind w:left="1008" w:hanging="1008"/>
      </w:pPr>
      <w:r>
        <w:t>Attributes</w:t>
      </w:r>
    </w:p>
    <w:p w14:paraId="6277EAFE" w14:textId="77777777" w:rsidR="001C6946" w:rsidRDefault="001C6946" w:rsidP="001C6946">
      <w:pPr>
        <w:pStyle w:val="BodyText2"/>
      </w:pPr>
      <w:r>
        <w:rPr>
          <w:noProof/>
        </w:rPr>
        <w:drawing>
          <wp:inline distT="0" distB="0" distL="0" distR="0" wp14:anchorId="2B1CFF81" wp14:editId="1282C318">
            <wp:extent cx="152400" cy="152400"/>
            <wp:effectExtent l="0" t="0" r="0" b="0"/>
            <wp:docPr id="18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statement date and time</w:t>
      </w:r>
      <w:r>
        <w:rPr>
          <w:rFonts w:cs="Arial"/>
        </w:rPr>
        <w:fldChar w:fldCharType="begin"/>
      </w:r>
      <w:r>
        <w:instrText>XE"</w:instrText>
      </w:r>
      <w:r w:rsidRPr="00413D75">
        <w:rPr>
          <w:rFonts w:cs="Arial"/>
        </w:rPr>
        <w:instrText>statement date and time</w:instrText>
      </w:r>
      <w:r>
        <w:instrText>"</w:instrText>
      </w:r>
      <w:r>
        <w:rPr>
          <w:rFonts w:cs="Arial"/>
        </w:rPr>
        <w:fldChar w:fldCharType="end"/>
      </w:r>
      <w:r>
        <w:t xml:space="preserve"> : </w:t>
      </w:r>
      <w:hyperlink w:anchor="_b08132d9b30f1d47632a28aa6e4894bf" w:history="1">
        <w:r>
          <w:rPr>
            <w:rStyle w:val="Hyperlink"/>
          </w:rPr>
          <w:t>Value Type</w:t>
        </w:r>
      </w:hyperlink>
    </w:p>
    <w:p w14:paraId="2D7F06A3" w14:textId="77777777" w:rsidR="001C6946" w:rsidRDefault="001C6946" w:rsidP="001C6946">
      <w:pPr>
        <w:pStyle w:val="BodyText"/>
      </w:pPr>
      <w:r>
        <w:t>Metadata representing the date and time the statement was made or modified.</w:t>
      </w:r>
    </w:p>
    <w:p w14:paraId="7D2E786C" w14:textId="77777777" w:rsidR="001C6946" w:rsidRDefault="001C6946" w:rsidP="001C6946">
      <w:pPr>
        <w:pStyle w:val="BodyText2"/>
      </w:pPr>
      <w:r>
        <w:rPr>
          <w:noProof/>
        </w:rPr>
        <w:drawing>
          <wp:inline distT="0" distB="0" distL="0" distR="0" wp14:anchorId="3D833148" wp14:editId="6D066E85">
            <wp:extent cx="152400" cy="152400"/>
            <wp:effectExtent l="0" t="0" r="0" b="0"/>
            <wp:docPr id="18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version</w:t>
      </w:r>
      <w:r>
        <w:rPr>
          <w:rFonts w:cs="Arial"/>
        </w:rPr>
        <w:fldChar w:fldCharType="begin"/>
      </w:r>
      <w:r>
        <w:instrText>XE"</w:instrText>
      </w:r>
      <w:r w:rsidRPr="00413D75">
        <w:rPr>
          <w:rFonts w:cs="Arial"/>
        </w:rPr>
        <w:instrText>version</w:instrText>
      </w:r>
      <w:r>
        <w:instrText>"</w:instrText>
      </w:r>
      <w:r>
        <w:rPr>
          <w:rFonts w:cs="Arial"/>
        </w:rPr>
        <w:fldChar w:fldCharType="end"/>
      </w:r>
      <w:r>
        <w:t xml:space="preserve"> : </w:t>
      </w:r>
      <w:hyperlink w:anchor="_b08132d9b30f1d47632a28aa6e4894bf" w:history="1">
        <w:r>
          <w:rPr>
            <w:rStyle w:val="Hyperlink"/>
          </w:rPr>
          <w:t>Value Type</w:t>
        </w:r>
      </w:hyperlink>
    </w:p>
    <w:p w14:paraId="7ACEC5EF" w14:textId="77777777" w:rsidR="001C6946" w:rsidRDefault="001C6946" w:rsidP="001C6946">
      <w:pPr>
        <w:pStyle w:val="BodyText"/>
      </w:pPr>
      <w:r>
        <w:t>Metadata representing an identifier for a version of information.</w:t>
      </w:r>
    </w:p>
    <w:p w14:paraId="698C6805" w14:textId="77777777" w:rsidR="001C6946" w:rsidRDefault="001C6946" w:rsidP="001C6946">
      <w:pPr>
        <w:pStyle w:val="BodyText2"/>
      </w:pPr>
      <w:r>
        <w:rPr>
          <w:noProof/>
        </w:rPr>
        <w:drawing>
          <wp:inline distT="0" distB="0" distL="0" distR="0" wp14:anchorId="2ACADC94" wp14:editId="437CE1C6">
            <wp:extent cx="152400" cy="152400"/>
            <wp:effectExtent l="0" t="0" r="0" b="0"/>
            <wp:docPr id="18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transaction id</w:t>
      </w:r>
      <w:r>
        <w:rPr>
          <w:rFonts w:cs="Arial"/>
        </w:rPr>
        <w:fldChar w:fldCharType="begin"/>
      </w:r>
      <w:r>
        <w:instrText>XE"</w:instrText>
      </w:r>
      <w:r w:rsidRPr="00413D75">
        <w:rPr>
          <w:rFonts w:cs="Arial"/>
        </w:rPr>
        <w:instrText>transaction id</w:instrText>
      </w:r>
      <w:r>
        <w:instrText>"</w:instrText>
      </w:r>
      <w:r>
        <w:rPr>
          <w:rFonts w:cs="Arial"/>
        </w:rPr>
        <w:fldChar w:fldCharType="end"/>
      </w:r>
      <w:r>
        <w:t xml:space="preserve"> : </w:t>
      </w:r>
      <w:hyperlink w:anchor="_b08132d9b30f1d47632a28aa6e4894bf" w:history="1">
        <w:r>
          <w:rPr>
            <w:rStyle w:val="Hyperlink"/>
          </w:rPr>
          <w:t>Value Type</w:t>
        </w:r>
      </w:hyperlink>
    </w:p>
    <w:p w14:paraId="4A7F6DF1" w14:textId="77777777" w:rsidR="001C6946" w:rsidRDefault="001C6946" w:rsidP="001C6946">
      <w:pPr>
        <w:pStyle w:val="BodyText"/>
      </w:pPr>
      <w:r>
        <w:t>Identifier for an act or transaction creating or modifying information.</w:t>
      </w:r>
    </w:p>
    <w:p w14:paraId="15A9A67F" w14:textId="77777777" w:rsidR="001C6946" w:rsidRDefault="001C6946" w:rsidP="001C6946"/>
    <w:p w14:paraId="286517DA" w14:textId="77777777" w:rsidR="001C6946" w:rsidRDefault="001C6946" w:rsidP="001C6946">
      <w:pPr>
        <w:spacing w:after="200" w:line="276" w:lineRule="auto"/>
        <w:rPr>
          <w:b/>
          <w:bCs/>
          <w:color w:val="365F91"/>
          <w:sz w:val="40"/>
          <w:szCs w:val="40"/>
        </w:rPr>
      </w:pPr>
      <w:r>
        <w:br w:type="page"/>
      </w:r>
    </w:p>
    <w:p w14:paraId="4950C523" w14:textId="77777777" w:rsidR="001C6946" w:rsidRDefault="001C6946" w:rsidP="001C6946">
      <w:pPr>
        <w:pStyle w:val="Heading2"/>
        <w:ind w:left="1080" w:hanging="1080"/>
      </w:pPr>
      <w:bookmarkStart w:id="484" w:name="_Toc463469725"/>
      <w:r>
        <w:lastRenderedPageBreak/>
        <w:t>SIMF Conceptual Model::Patterns</w:t>
      </w:r>
      <w:bookmarkEnd w:id="484"/>
    </w:p>
    <w:p w14:paraId="3AA7995F" w14:textId="77777777" w:rsidR="001C6946" w:rsidRDefault="001C6946" w:rsidP="001C6946">
      <w:pPr>
        <w:pStyle w:val="BodyText"/>
      </w:pPr>
      <w:r>
        <w:t>Patterns are templates for structures or compositions of things that may then be expressed as instances of the pattern.</w:t>
      </w:r>
    </w:p>
    <w:p w14:paraId="4AB39A31" w14:textId="77777777" w:rsidR="001C6946" w:rsidRDefault="001C6946" w:rsidP="001C6946">
      <w:pPr>
        <w:pStyle w:val="Heading3"/>
        <w:ind w:left="1080" w:hanging="1080"/>
      </w:pPr>
      <w:bookmarkStart w:id="485" w:name="_Toc463469726"/>
      <w:r>
        <w:t>Diagram: Patterns</w:t>
      </w:r>
      <w:bookmarkEnd w:id="485"/>
    </w:p>
    <w:p w14:paraId="672F2AFB" w14:textId="77777777" w:rsidR="001C6946" w:rsidRDefault="001C6946" w:rsidP="001C6946">
      <w:pPr>
        <w:jc w:val="center"/>
        <w:rPr>
          <w:rFonts w:cs="Arial"/>
        </w:rPr>
      </w:pPr>
      <w:r>
        <w:rPr>
          <w:noProof/>
        </w:rPr>
        <w:drawing>
          <wp:inline distT="0" distB="0" distL="0" distR="0" wp14:anchorId="28EE31C3" wp14:editId="54F7CE98">
            <wp:extent cx="6188075" cy="5866617"/>
            <wp:effectExtent l="0" t="0" r="0" b="0"/>
            <wp:docPr id="188" name="Picture 1441964904.emf" descr="14419649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441964904.emf"/>
                    <pic:cNvPicPr/>
                  </pic:nvPicPr>
                  <pic:blipFill>
                    <a:blip r:embed="rId44" cstate="print"/>
                    <a:stretch>
                      <a:fillRect/>
                    </a:stretch>
                  </pic:blipFill>
                  <pic:spPr>
                    <a:xfrm>
                      <a:off x="0" y="0"/>
                      <a:ext cx="6188075" cy="5866617"/>
                    </a:xfrm>
                    <a:prstGeom prst="rect">
                      <a:avLst/>
                    </a:prstGeom>
                  </pic:spPr>
                </pic:pic>
              </a:graphicData>
            </a:graphic>
          </wp:inline>
        </w:drawing>
      </w:r>
    </w:p>
    <w:p w14:paraId="1790CF94"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Patterns</w:t>
      </w:r>
    </w:p>
    <w:p w14:paraId="297825ED" w14:textId="77777777" w:rsidR="001C6946" w:rsidRDefault="001C6946" w:rsidP="001C6946">
      <w:r>
        <w:t xml:space="preserve"> </w:t>
      </w:r>
    </w:p>
    <w:p w14:paraId="0153C1AE" w14:textId="77777777" w:rsidR="001C6946" w:rsidRDefault="001C6946" w:rsidP="001C6946"/>
    <w:p w14:paraId="0539D5C1" w14:textId="77777777" w:rsidR="001C6946" w:rsidRDefault="001C6946" w:rsidP="001C6946">
      <w:pPr>
        <w:pStyle w:val="Heading3"/>
        <w:ind w:left="1080" w:hanging="1080"/>
      </w:pPr>
      <w:bookmarkStart w:id="486" w:name="_d1b5e0340f7aa2f7040481ad30e78d96"/>
      <w:bookmarkStart w:id="487" w:name="_Toc463469727"/>
      <w:r>
        <w:t>Association Defining Relative Property</w:t>
      </w:r>
      <w:bookmarkEnd w:id="486"/>
      <w:bookmarkEnd w:id="487"/>
      <w:r w:rsidRPr="003A31EC">
        <w:rPr>
          <w:rFonts w:cs="Arial"/>
        </w:rPr>
        <w:t xml:space="preserve"> </w:t>
      </w:r>
      <w:r>
        <w:rPr>
          <w:rFonts w:cs="Arial"/>
        </w:rPr>
        <w:fldChar w:fldCharType="begin"/>
      </w:r>
      <w:r>
        <w:instrText>XE"</w:instrText>
      </w:r>
      <w:r w:rsidRPr="00413D75">
        <w:rPr>
          <w:rFonts w:cs="Arial"/>
        </w:rPr>
        <w:instrText>Defining Relative Property</w:instrText>
      </w:r>
      <w:r>
        <w:instrText>"</w:instrText>
      </w:r>
      <w:r>
        <w:rPr>
          <w:rFonts w:cs="Arial"/>
        </w:rPr>
        <w:fldChar w:fldCharType="end"/>
      </w:r>
    </w:p>
    <w:p w14:paraId="16CA00AB" w14:textId="77777777" w:rsidR="001C6946" w:rsidRDefault="001C6946" w:rsidP="001C6946">
      <w:r>
        <w:t>Relationship connecting a property with a relative property such that the relative property defines additional semantics for the &lt;relative to&gt; property, within the context of the pattern.</w:t>
      </w:r>
    </w:p>
    <w:p w14:paraId="5E885DE5" w14:textId="77777777" w:rsidR="001C6946" w:rsidRDefault="001C6946" w:rsidP="001C6946">
      <w:pPr>
        <w:pStyle w:val="Heading4"/>
        <w:ind w:left="1008" w:hanging="1008"/>
      </w:pPr>
      <w:r>
        <w:lastRenderedPageBreak/>
        <w:t>Association Ends</w:t>
      </w:r>
    </w:p>
    <w:p w14:paraId="3086F67C" w14:textId="77777777" w:rsidR="001C6946" w:rsidRDefault="001C6946" w:rsidP="001C6946">
      <w:pPr>
        <w:ind w:firstLine="720"/>
      </w:pPr>
      <w:r>
        <w:rPr>
          <w:noProof/>
        </w:rPr>
        <w:drawing>
          <wp:inline distT="0" distB="0" distL="0" distR="0" wp14:anchorId="41BD855F" wp14:editId="1EB2536C">
            <wp:extent cx="152400" cy="152400"/>
            <wp:effectExtent l="0" t="0" r="0" b="0"/>
            <wp:docPr id="19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44AACC5D" w14:textId="77777777" w:rsidR="001C6946" w:rsidRDefault="001C6946" w:rsidP="001C6946">
      <w:pPr>
        <w:pStyle w:val="BodyText"/>
        <w:ind w:firstLine="720"/>
      </w:pPr>
      <w:r>
        <w:t>Property for which a relative property in a pattern defines additional semantics.</w:t>
      </w:r>
    </w:p>
    <w:p w14:paraId="676ED30A" w14:textId="77777777" w:rsidR="001C6946" w:rsidRDefault="001C6946" w:rsidP="001C6946">
      <w:pPr>
        <w:ind w:firstLine="720"/>
      </w:pPr>
      <w:r>
        <w:rPr>
          <w:noProof/>
        </w:rPr>
        <w:drawing>
          <wp:inline distT="0" distB="0" distL="0" distR="0" wp14:anchorId="3A371BC5" wp14:editId="6F311D9E">
            <wp:extent cx="152400" cy="152400"/>
            <wp:effectExtent l="0" t="0" r="0" b="0"/>
            <wp:docPr id="19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defined by</w:t>
      </w:r>
      <w:r>
        <w:rPr>
          <w:rFonts w:cs="Arial"/>
        </w:rPr>
        <w:fldChar w:fldCharType="begin"/>
      </w:r>
      <w:r>
        <w:instrText>XE"</w:instrText>
      </w:r>
      <w:r w:rsidRPr="00413D75">
        <w:rPr>
          <w:rFonts w:cs="Arial"/>
        </w:rPr>
        <w:instrText>is defined by</w:instrText>
      </w:r>
      <w:r>
        <w:instrText>"</w:instrText>
      </w:r>
      <w:r>
        <w:rPr>
          <w:rFonts w:cs="Arial"/>
        </w:rPr>
        <w:fldChar w:fldCharType="end"/>
      </w:r>
      <w:r>
        <w:t xml:space="preserve"> : </w:t>
      </w:r>
      <w:hyperlink w:anchor="_ea6776cff1b39b709bc823e54dd8cd52" w:history="1">
        <w:r>
          <w:rPr>
            <w:rStyle w:val="Hyperlink"/>
          </w:rPr>
          <w:t>Relative Property</w:t>
        </w:r>
      </w:hyperlink>
      <w:r>
        <w:t xml:space="preserve"> [*] </w:t>
      </w:r>
    </w:p>
    <w:p w14:paraId="21A31CDF" w14:textId="77777777" w:rsidR="001C6946" w:rsidRDefault="001C6946" w:rsidP="001C6946">
      <w:pPr>
        <w:pStyle w:val="BodyText"/>
        <w:ind w:firstLine="720"/>
      </w:pPr>
      <w:r>
        <w:t>A property of a pattern that defines additional semantics of the &lt;relative to&gt; property.</w:t>
      </w:r>
    </w:p>
    <w:p w14:paraId="0997629E" w14:textId="77777777" w:rsidR="001C6946" w:rsidRDefault="001C6946" w:rsidP="001C6946"/>
    <w:p w14:paraId="0FAF0571" w14:textId="77777777" w:rsidR="001C6946" w:rsidRDefault="001C6946" w:rsidP="001C6946">
      <w:pPr>
        <w:pStyle w:val="Heading3"/>
        <w:ind w:left="1080" w:hanging="1080"/>
      </w:pPr>
      <w:bookmarkStart w:id="488" w:name="_83fe0e6c1023324f4ff77a689f4824f6"/>
      <w:bookmarkStart w:id="489" w:name="_Toc463469728"/>
      <w:r>
        <w:t>Class Focus Property</w:t>
      </w:r>
      <w:bookmarkEnd w:id="488"/>
      <w:bookmarkEnd w:id="489"/>
      <w:r w:rsidRPr="003A31EC">
        <w:rPr>
          <w:rFonts w:cs="Arial"/>
        </w:rPr>
        <w:t xml:space="preserve"> </w:t>
      </w:r>
      <w:r>
        <w:rPr>
          <w:rFonts w:cs="Arial"/>
        </w:rPr>
        <w:fldChar w:fldCharType="begin"/>
      </w:r>
      <w:r>
        <w:instrText>XE"</w:instrText>
      </w:r>
      <w:r w:rsidRPr="00413D75">
        <w:rPr>
          <w:rFonts w:cs="Arial"/>
        </w:rPr>
        <w:instrText>Focus Property</w:instrText>
      </w:r>
      <w:r>
        <w:instrText>"</w:instrText>
      </w:r>
      <w:r>
        <w:rPr>
          <w:rFonts w:cs="Arial"/>
        </w:rPr>
        <w:fldChar w:fldCharType="end"/>
      </w:r>
    </w:p>
    <w:p w14:paraId="487082D0" w14:textId="77777777" w:rsidR="001C6946" w:rsidRDefault="001C6946" w:rsidP="001C6946">
      <w:r>
        <w:t>A property representing the extent of the subject type.</w:t>
      </w:r>
      <w:r>
        <w:br/>
        <w:t>The type of the property is asserted be the same as the subject type of the pattern.</w:t>
      </w:r>
    </w:p>
    <w:p w14:paraId="1F573956" w14:textId="77777777" w:rsidR="001C6946" w:rsidRDefault="001C6946" w:rsidP="001C6946">
      <w:pPr>
        <w:pStyle w:val="Heading4"/>
        <w:ind w:left="1008" w:hanging="1008"/>
      </w:pPr>
      <w:r>
        <w:t>Direct Supertypes</w:t>
      </w:r>
    </w:p>
    <w:p w14:paraId="703F4E90" w14:textId="77777777" w:rsidR="001C6946" w:rsidRDefault="001C6946" w:rsidP="001C6946">
      <w:pPr>
        <w:ind w:left="360"/>
      </w:pPr>
      <w:hyperlink w:anchor="_ef5e0064e356df6ead8b83395eedd22c" w:history="1">
        <w:r>
          <w:rPr>
            <w:rStyle w:val="Hyperlink"/>
          </w:rPr>
          <w:t>Quantified Property</w:t>
        </w:r>
      </w:hyperlink>
      <w:r>
        <w:t xml:space="preserve">, </w:t>
      </w:r>
      <w:hyperlink w:anchor="_e31b27a7745289f6f0e539acb4a8b867" w:history="1">
        <w:r>
          <w:rPr>
            <w:rStyle w:val="Hyperlink"/>
          </w:rPr>
          <w:t>Type Pattern Property</w:t>
        </w:r>
      </w:hyperlink>
    </w:p>
    <w:p w14:paraId="47B5DE9A" w14:textId="77777777" w:rsidR="001C6946" w:rsidRDefault="001C6946" w:rsidP="001C6946"/>
    <w:p w14:paraId="27299031" w14:textId="77777777" w:rsidR="001C6946" w:rsidRDefault="001C6946" w:rsidP="001C6946">
      <w:pPr>
        <w:pStyle w:val="Heading3"/>
        <w:ind w:left="1080" w:hanging="1080"/>
      </w:pPr>
      <w:bookmarkStart w:id="490" w:name="_1e33feddacadc61f30aaafa02fe01139"/>
      <w:bookmarkStart w:id="491" w:name="_Toc463469729"/>
      <w:r>
        <w:t>Association Match Rules</w:t>
      </w:r>
      <w:bookmarkEnd w:id="490"/>
      <w:bookmarkEnd w:id="491"/>
      <w:r w:rsidRPr="003A31EC">
        <w:rPr>
          <w:rFonts w:cs="Arial"/>
        </w:rPr>
        <w:t xml:space="preserve"> </w:t>
      </w:r>
      <w:r>
        <w:rPr>
          <w:rFonts w:cs="Arial"/>
        </w:rPr>
        <w:fldChar w:fldCharType="begin"/>
      </w:r>
      <w:r>
        <w:instrText>XE"</w:instrText>
      </w:r>
      <w:r w:rsidRPr="00413D75">
        <w:rPr>
          <w:rFonts w:cs="Arial"/>
        </w:rPr>
        <w:instrText>Match Rules</w:instrText>
      </w:r>
      <w:r>
        <w:instrText>"</w:instrText>
      </w:r>
      <w:r>
        <w:rPr>
          <w:rFonts w:cs="Arial"/>
        </w:rPr>
        <w:fldChar w:fldCharType="end"/>
      </w:r>
    </w:p>
    <w:p w14:paraId="008D5DE7" w14:textId="77777777" w:rsidR="001C6946" w:rsidRDefault="001C6946" w:rsidP="001C6946">
      <w:r>
        <w:t>Relationship defining the match rules for a mapping.</w:t>
      </w:r>
    </w:p>
    <w:p w14:paraId="4A581FF0" w14:textId="77777777" w:rsidR="001C6946" w:rsidRDefault="001C6946" w:rsidP="001C6946">
      <w:pPr>
        <w:pStyle w:val="Heading4"/>
        <w:ind w:left="1008" w:hanging="1008"/>
      </w:pPr>
      <w:r>
        <w:t>Direct Supertypes</w:t>
      </w:r>
    </w:p>
    <w:p w14:paraId="31CE1CCC" w14:textId="77777777" w:rsidR="001C6946" w:rsidRDefault="001C6946" w:rsidP="001C6946">
      <w:pPr>
        <w:ind w:left="360"/>
      </w:pPr>
      <w:hyperlink w:anchor="_9562d6c08cbe5eb32022ec9309bb6160" w:history="1">
        <w:r>
          <w:rPr>
            <w:rStyle w:val="Hyperlink"/>
          </w:rPr>
          <w:t>Rule Constrains</w:t>
        </w:r>
      </w:hyperlink>
      <w:r>
        <w:t xml:space="preserve">, </w:t>
      </w:r>
      <w:hyperlink w:anchor="_ae63cfff50cedcc072b5771554ea61a3" w:history="1">
        <w:r>
          <w:rPr>
            <w:rStyle w:val="Hyperlink"/>
          </w:rPr>
          <w:t>Statement</w:t>
        </w:r>
      </w:hyperlink>
    </w:p>
    <w:p w14:paraId="4B337E8C" w14:textId="77777777" w:rsidR="001C6946" w:rsidRDefault="001C6946" w:rsidP="001C6946">
      <w:pPr>
        <w:pStyle w:val="Heading4"/>
        <w:ind w:left="1008" w:hanging="1008"/>
      </w:pPr>
      <w:r>
        <w:t>Association Ends</w:t>
      </w:r>
    </w:p>
    <w:p w14:paraId="118AA2CB" w14:textId="77777777" w:rsidR="001C6946" w:rsidRDefault="001C6946" w:rsidP="001C6946">
      <w:pPr>
        <w:ind w:firstLine="720"/>
      </w:pPr>
      <w:r>
        <w:rPr>
          <w:noProof/>
        </w:rPr>
        <w:drawing>
          <wp:inline distT="0" distB="0" distL="0" distR="0" wp14:anchorId="4A4A3A6C" wp14:editId="1CB01D2D">
            <wp:extent cx="152400" cy="152400"/>
            <wp:effectExtent l="0" t="0" r="0" b="0"/>
            <wp:docPr id="194"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Match Rule</w:t>
        </w:r>
      </w:hyperlink>
      <w:r>
        <w:t xml:space="preserve"> [*] </w:t>
      </w:r>
    </w:p>
    <w:p w14:paraId="0E9408BC" w14:textId="77777777" w:rsidR="001C6946" w:rsidRDefault="001C6946" w:rsidP="001C6946">
      <w:pPr>
        <w:pStyle w:val="BodyText"/>
        <w:ind w:firstLine="720"/>
      </w:pPr>
      <w:r>
        <w:t>Map rule that is asserted by a mapping.</w:t>
      </w:r>
    </w:p>
    <w:p w14:paraId="601FD69B" w14:textId="77777777" w:rsidR="001C6946" w:rsidRDefault="001C6946" w:rsidP="001C6946">
      <w:pPr>
        <w:ind w:firstLine="720"/>
      </w:pPr>
      <w:r>
        <w:rPr>
          <w:noProof/>
        </w:rPr>
        <w:drawing>
          <wp:inline distT="0" distB="0" distL="0" distR="0" wp14:anchorId="2B5BF5F4" wp14:editId="01F76ABC">
            <wp:extent cx="152400" cy="152400"/>
            <wp:effectExtent l="0" t="0" r="0" b="0"/>
            <wp:docPr id="196"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4078EEFF" w14:textId="77777777" w:rsidR="001C6946" w:rsidRDefault="001C6946" w:rsidP="001C6946">
      <w:pPr>
        <w:pStyle w:val="BodyText"/>
        <w:ind w:firstLine="720"/>
      </w:pPr>
      <w:r>
        <w:t>Mapping containing a map rule.</w:t>
      </w:r>
    </w:p>
    <w:p w14:paraId="7A757BAF" w14:textId="77777777" w:rsidR="001C6946" w:rsidRDefault="001C6946" w:rsidP="001C6946"/>
    <w:p w14:paraId="0816DA9E" w14:textId="77777777" w:rsidR="001C6946" w:rsidRDefault="001C6946" w:rsidP="001C6946">
      <w:pPr>
        <w:pStyle w:val="Heading3"/>
        <w:ind w:left="1080" w:hanging="1080"/>
      </w:pPr>
      <w:bookmarkStart w:id="492" w:name="_77e24f666183243de30c7f285ef38731"/>
      <w:bookmarkStart w:id="493" w:name="_Toc463469730"/>
      <w:r>
        <w:t>Class Part Property</w:t>
      </w:r>
      <w:bookmarkEnd w:id="492"/>
      <w:bookmarkEnd w:id="493"/>
      <w:r w:rsidRPr="003A31EC">
        <w:rPr>
          <w:rFonts w:cs="Arial"/>
        </w:rPr>
        <w:t xml:space="preserve"> </w:t>
      </w:r>
      <w:r>
        <w:rPr>
          <w:rFonts w:cs="Arial"/>
        </w:rPr>
        <w:fldChar w:fldCharType="begin"/>
      </w:r>
      <w:r>
        <w:instrText>XE"</w:instrText>
      </w:r>
      <w:r w:rsidRPr="00413D75">
        <w:rPr>
          <w:rFonts w:cs="Arial"/>
        </w:rPr>
        <w:instrText>Part Property</w:instrText>
      </w:r>
      <w:r>
        <w:instrText>"</w:instrText>
      </w:r>
      <w:r>
        <w:rPr>
          <w:rFonts w:cs="Arial"/>
        </w:rPr>
        <w:fldChar w:fldCharType="end"/>
      </w:r>
    </w:p>
    <w:p w14:paraId="6FCDA48E" w14:textId="77777777" w:rsidR="001C6946" w:rsidRDefault="001C6946" w:rsidP="001C6946">
      <w:r>
        <w:t>A relative pattern property representing a part of the subject type. Additional relations and rules may be made about the part. A type with parts is by its nature a composition.</w:t>
      </w:r>
      <w:r>
        <w:br/>
        <w:t>The relationship(s) traversed by the path expression, resulting the relative part, define a composite relationship.</w:t>
      </w:r>
    </w:p>
    <w:p w14:paraId="3F2ECE87" w14:textId="77777777" w:rsidR="001C6946" w:rsidRDefault="001C6946" w:rsidP="001C6946">
      <w:pPr>
        <w:pStyle w:val="Heading4"/>
        <w:ind w:left="1008" w:hanging="1008"/>
      </w:pPr>
      <w:r>
        <w:t>Direct Supertypes</w:t>
      </w:r>
    </w:p>
    <w:p w14:paraId="01B5DD19" w14:textId="77777777" w:rsidR="001C6946" w:rsidRDefault="001C6946" w:rsidP="001C6946">
      <w:pPr>
        <w:ind w:left="360"/>
      </w:pPr>
      <w:hyperlink w:anchor="_ea6776cff1b39b709bc823e54dd8cd52" w:history="1">
        <w:r>
          <w:rPr>
            <w:rStyle w:val="Hyperlink"/>
          </w:rPr>
          <w:t>Relative Property</w:t>
        </w:r>
      </w:hyperlink>
      <w:r>
        <w:t xml:space="preserve">, </w:t>
      </w:r>
      <w:hyperlink w:anchor="_e31b27a7745289f6f0e539acb4a8b867" w:history="1">
        <w:r>
          <w:rPr>
            <w:rStyle w:val="Hyperlink"/>
          </w:rPr>
          <w:t>Type Pattern Property</w:t>
        </w:r>
      </w:hyperlink>
    </w:p>
    <w:p w14:paraId="38EFC992" w14:textId="77777777" w:rsidR="001C6946" w:rsidRDefault="001C6946" w:rsidP="001C6946">
      <w:pPr>
        <w:pStyle w:val="Heading4"/>
        <w:ind w:left="1008" w:hanging="1008"/>
      </w:pPr>
      <w:r>
        <w:t>Attributes</w:t>
      </w:r>
    </w:p>
    <w:p w14:paraId="6214B670" w14:textId="77777777" w:rsidR="001C6946" w:rsidRDefault="001C6946" w:rsidP="001C6946">
      <w:pPr>
        <w:pStyle w:val="BodyText2"/>
      </w:pPr>
      <w:r>
        <w:rPr>
          <w:noProof/>
        </w:rPr>
        <w:drawing>
          <wp:inline distT="0" distB="0" distL="0" distR="0" wp14:anchorId="0BC660A7" wp14:editId="54769C8B">
            <wp:extent cx="152400" cy="152400"/>
            <wp:effectExtent l="0" t="0" r="0" b="0"/>
            <wp:docPr id="19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FA7D3B5" w14:textId="77777777" w:rsidR="001C6946" w:rsidRDefault="001C6946" w:rsidP="001C6946">
      <w:pPr>
        <w:pStyle w:val="BodyText"/>
      </w:pPr>
      <w:r>
        <w:t>True if the property is on the boundary of the pattern and connectible (may have relationships) external to the pattern. e.g. "Port"</w:t>
      </w:r>
    </w:p>
    <w:p w14:paraId="7471AB9B" w14:textId="77777777" w:rsidR="001C6946" w:rsidRDefault="001C6946" w:rsidP="001C6946"/>
    <w:p w14:paraId="47D145E1" w14:textId="77777777" w:rsidR="001C6946" w:rsidRDefault="001C6946" w:rsidP="001C6946">
      <w:pPr>
        <w:pStyle w:val="Heading3"/>
        <w:ind w:left="1080" w:hanging="1080"/>
      </w:pPr>
      <w:bookmarkStart w:id="494" w:name="_8d9c945b6f864c34fdd7a91d4d62755f"/>
      <w:bookmarkStart w:id="495" w:name="_Toc463469731"/>
      <w:r>
        <w:t>Class Pattern</w:t>
      </w:r>
      <w:bookmarkEnd w:id="494"/>
      <w:bookmarkEnd w:id="495"/>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4272AA38" w14:textId="77777777" w:rsidR="001C6946" w:rsidRDefault="001C6946" w:rsidP="001C6946">
      <w:r>
        <w:t>A pattern represents a set of assertions true about individuals or sets of individuals qualified by pattern properties.</w:t>
      </w:r>
      <w:r>
        <w:br/>
        <w:t xml:space="preserve"> </w:t>
      </w:r>
      <w:r>
        <w:br/>
        <w:t>The structure of the pattern is defined by the properties and asserted (sub) situations (including relationships) that are asserted by the pattern.</w:t>
      </w:r>
      <w:r>
        <w:br/>
      </w:r>
      <w:r>
        <w:br/>
        <w:t>In many cases the relationships and rules defined for a pattern will reference pattern properties. These relationships will hold for instances of the pattern where things are bound to the pattern properties.</w:t>
      </w:r>
      <w:r>
        <w:br/>
      </w:r>
      <w:r>
        <w:br/>
      </w:r>
      <w:r>
        <w:lastRenderedPageBreak/>
        <w:t>[DTV] general situation kind: situation kind that is not an individual situation kind</w:t>
      </w:r>
      <w:r>
        <w:br/>
        <w:t>Note:This concept is defined in contrast to ‘individual situation kind’ not because there is any characteristic that distinguishes ‘general situation kind’ from ‘situation kind’.</w:t>
      </w:r>
      <w:r>
        <w:br/>
        <w:t>Note:A situation kind is a general situation kind if it can be exemplified by more than one Event in some possible world, even when it cannot have more than one Event in the possible world chosen to be the universe of discourse.</w:t>
      </w:r>
    </w:p>
    <w:p w14:paraId="43F90C3F" w14:textId="77777777" w:rsidR="001C6946" w:rsidRDefault="001C6946" w:rsidP="001C6946">
      <w:pPr>
        <w:pStyle w:val="Heading4"/>
        <w:ind w:left="1008" w:hanging="1008"/>
      </w:pPr>
      <w:r>
        <w:t>Direct Supertypes</w:t>
      </w:r>
    </w:p>
    <w:p w14:paraId="4457A7ED" w14:textId="77777777" w:rsidR="001C6946" w:rsidRDefault="001C6946" w:rsidP="001C6946">
      <w:pPr>
        <w:ind w:left="360"/>
      </w:pPr>
      <w:hyperlink w:anchor="_8c517cf1950741c0f89edebf828214cc" w:history="1">
        <w:r>
          <w:rPr>
            <w:rStyle w:val="Hyperlink"/>
          </w:rPr>
          <w:t>Situation</w:t>
        </w:r>
      </w:hyperlink>
      <w:r>
        <w:t xml:space="preserve">, </w:t>
      </w:r>
      <w:hyperlink w:anchor="_50241f5936e61055293ca95f860768d8" w:history="1">
        <w:r>
          <w:rPr>
            <w:rStyle w:val="Hyperlink"/>
          </w:rPr>
          <w:t>Situation Type</w:t>
        </w:r>
      </w:hyperlink>
    </w:p>
    <w:p w14:paraId="71D1FD2C" w14:textId="77777777" w:rsidR="001C6946" w:rsidRDefault="001C6946" w:rsidP="001C6946"/>
    <w:p w14:paraId="1FEA652A" w14:textId="77777777" w:rsidR="001C6946" w:rsidRDefault="001C6946" w:rsidP="001C6946">
      <w:pPr>
        <w:pStyle w:val="Heading3"/>
        <w:ind w:left="1080" w:hanging="1080"/>
      </w:pPr>
      <w:bookmarkStart w:id="496" w:name="_d887c32e4bfb53e43fcdbf0a0fa25c0f"/>
      <w:bookmarkStart w:id="497" w:name="_Toc463469732"/>
      <w:r>
        <w:t>Class Pattern of Type</w:t>
      </w:r>
      <w:bookmarkEnd w:id="496"/>
      <w:bookmarkEnd w:id="497"/>
      <w:r w:rsidRPr="003A31EC">
        <w:rPr>
          <w:rFonts w:cs="Arial"/>
        </w:rPr>
        <w:t xml:space="preserve"> </w:t>
      </w:r>
      <w:r>
        <w:rPr>
          <w:rFonts w:cs="Arial"/>
        </w:rPr>
        <w:fldChar w:fldCharType="begin"/>
      </w:r>
      <w:r>
        <w:instrText>XE"</w:instrText>
      </w:r>
      <w:r w:rsidRPr="00413D75">
        <w:rPr>
          <w:rFonts w:cs="Arial"/>
        </w:rPr>
        <w:instrText>Pattern of Type</w:instrText>
      </w:r>
      <w:r>
        <w:instrText>"</w:instrText>
      </w:r>
      <w:r>
        <w:rPr>
          <w:rFonts w:cs="Arial"/>
        </w:rPr>
        <w:fldChar w:fldCharType="end"/>
      </w:r>
    </w:p>
    <w:p w14:paraId="7E37D08C" w14:textId="77777777" w:rsidR="001C6946" w:rsidRDefault="001C6946" w:rsidP="001C6946">
      <w:r>
        <w:t>A pattern of type defines a set of properties and relationships that must hold true for all instances of a type. Where the pattern includes parts, the subject type is a composition.</w:t>
      </w:r>
      <w:r>
        <w:br/>
        <w:t>Patterns augment the semantics of th subject type in the context of the pattern.</w:t>
      </w:r>
    </w:p>
    <w:p w14:paraId="3E489853" w14:textId="77777777" w:rsidR="001C6946" w:rsidRDefault="001C6946" w:rsidP="001C6946">
      <w:pPr>
        <w:pStyle w:val="Heading4"/>
        <w:ind w:left="1008" w:hanging="1008"/>
      </w:pPr>
      <w:r>
        <w:t>Direct Supertypes</w:t>
      </w:r>
    </w:p>
    <w:p w14:paraId="02087F99" w14:textId="77777777" w:rsidR="001C6946" w:rsidRDefault="001C6946" w:rsidP="001C6946">
      <w:pPr>
        <w:ind w:left="360"/>
      </w:pPr>
      <w:hyperlink w:anchor="_8d9c945b6f864c34fdd7a91d4d62755f" w:history="1">
        <w:r>
          <w:rPr>
            <w:rStyle w:val="Hyperlink"/>
          </w:rPr>
          <w:t>Pattern</w:t>
        </w:r>
      </w:hyperlink>
    </w:p>
    <w:p w14:paraId="1B13C316" w14:textId="77777777" w:rsidR="001C6946" w:rsidRDefault="001C6946" w:rsidP="001C6946"/>
    <w:p w14:paraId="602FE6CE" w14:textId="77777777" w:rsidR="001C6946" w:rsidRDefault="001C6946" w:rsidP="001C6946">
      <w:pPr>
        <w:pStyle w:val="Heading3"/>
        <w:ind w:left="1080" w:hanging="1080"/>
      </w:pPr>
      <w:bookmarkStart w:id="498" w:name="_1ca0eead3b0232123ed6f8fbaf154524"/>
      <w:bookmarkStart w:id="499" w:name="_Toc463469733"/>
      <w:r>
        <w:t>Association Pattern Properties</w:t>
      </w:r>
      <w:bookmarkEnd w:id="498"/>
      <w:bookmarkEnd w:id="499"/>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28B64614" w14:textId="77777777" w:rsidR="001C6946" w:rsidRDefault="001C6946" w:rsidP="001C6946">
      <w:r>
        <w:t>Relationship defining properties within a pattern.</w:t>
      </w:r>
    </w:p>
    <w:p w14:paraId="73AB2D8D" w14:textId="77777777" w:rsidR="001C6946" w:rsidRDefault="001C6946" w:rsidP="001C6946">
      <w:pPr>
        <w:pStyle w:val="Heading4"/>
        <w:ind w:left="1008" w:hanging="1008"/>
      </w:pPr>
      <w:r>
        <w:t>Direct Supertypes</w:t>
      </w:r>
    </w:p>
    <w:p w14:paraId="08FF7496" w14:textId="77777777" w:rsidR="001C6946" w:rsidRDefault="001C6946" w:rsidP="001C6946">
      <w:pPr>
        <w:ind w:left="360"/>
      </w:pPr>
      <w:hyperlink w:anchor="_ae63cfff50cedcc072b5771554ea61a3" w:history="1">
        <w:r>
          <w:rPr>
            <w:rStyle w:val="Hyperlink"/>
          </w:rPr>
          <w:t>Statement</w:t>
        </w:r>
      </w:hyperlink>
    </w:p>
    <w:p w14:paraId="4B28436E" w14:textId="77777777" w:rsidR="001C6946" w:rsidRDefault="001C6946" w:rsidP="001C6946">
      <w:pPr>
        <w:pStyle w:val="Heading4"/>
        <w:ind w:left="1008" w:hanging="1008"/>
      </w:pPr>
      <w:r>
        <w:t>Association Ends</w:t>
      </w:r>
    </w:p>
    <w:p w14:paraId="62AFC1DA" w14:textId="77777777" w:rsidR="001C6946" w:rsidRDefault="001C6946" w:rsidP="001C6946">
      <w:pPr>
        <w:ind w:firstLine="720"/>
      </w:pPr>
      <w:r>
        <w:rPr>
          <w:noProof/>
        </w:rPr>
        <w:drawing>
          <wp:inline distT="0" distB="0" distL="0" distR="0" wp14:anchorId="656061F7" wp14:editId="3D9B3DB6">
            <wp:extent cx="152400" cy="152400"/>
            <wp:effectExtent l="0" t="0" r="0" b="0"/>
            <wp:docPr id="200"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owns property</w:t>
      </w:r>
      <w:r>
        <w:rPr>
          <w:rFonts w:cs="Arial"/>
        </w:rPr>
        <w:fldChar w:fldCharType="begin"/>
      </w:r>
      <w:r>
        <w:instrText>XE"</w:instrText>
      </w:r>
      <w:r w:rsidRPr="00413D75">
        <w:rPr>
          <w:rFonts w:cs="Arial"/>
        </w:rPr>
        <w:instrText>owns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p>
    <w:p w14:paraId="0BACC1CF" w14:textId="77777777" w:rsidR="001C6946" w:rsidRDefault="001C6946" w:rsidP="001C6946">
      <w:pPr>
        <w:pStyle w:val="BodyText"/>
        <w:ind w:firstLine="720"/>
      </w:pPr>
      <w:r>
        <w:t>A property defined within the context of a pattern that is used as part of the patterns definition.</w:t>
      </w:r>
    </w:p>
    <w:p w14:paraId="7D93CE1B" w14:textId="77777777" w:rsidR="001C6946" w:rsidRDefault="001C6946" w:rsidP="001C6946">
      <w:pPr>
        <w:ind w:firstLine="720"/>
      </w:pPr>
      <w:r>
        <w:rPr>
          <w:noProof/>
        </w:rPr>
        <w:drawing>
          <wp:inline distT="0" distB="0" distL="0" distR="0" wp14:anchorId="079B4810" wp14:editId="6B28323A">
            <wp:extent cx="152400" cy="152400"/>
            <wp:effectExtent l="0" t="0" r="0" b="0"/>
            <wp:docPr id="202"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2A56CC95" w14:textId="77777777" w:rsidR="001C6946" w:rsidRDefault="001C6946" w:rsidP="001C6946">
      <w:pPr>
        <w:pStyle w:val="BodyText"/>
        <w:ind w:firstLine="720"/>
      </w:pPr>
      <w:r>
        <w:t>Pattern owning a pattern property.</w:t>
      </w:r>
    </w:p>
    <w:p w14:paraId="5EF343D2" w14:textId="77777777" w:rsidR="001C6946" w:rsidRDefault="001C6946" w:rsidP="001C6946"/>
    <w:p w14:paraId="357DCB5F" w14:textId="77777777" w:rsidR="001C6946" w:rsidRDefault="001C6946" w:rsidP="001C6946">
      <w:pPr>
        <w:pStyle w:val="Heading3"/>
        <w:ind w:left="1080" w:hanging="1080"/>
      </w:pPr>
      <w:bookmarkStart w:id="500" w:name="_4d83e476040c7444758dda440d3096fc"/>
      <w:bookmarkStart w:id="501" w:name="_Toc463469734"/>
      <w:r>
        <w:t>Class Pattern Property</w:t>
      </w:r>
      <w:bookmarkEnd w:id="500"/>
      <w:bookmarkEnd w:id="501"/>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35EFCD8F" w14:textId="77777777" w:rsidR="001C6946" w:rsidRDefault="001C6946" w:rsidP="001C6946">
      <w:r>
        <w:t>A pattern property is a part of a pattern that provides a contextual property within that pattern for rules and relationships to be bound to.</w:t>
      </w:r>
      <w:r>
        <w:br/>
        <w:t>A pattern property is a placeholder for all or a subset of the instances of the properties type.</w:t>
      </w:r>
      <w:r>
        <w:br/>
        <w:t>Properties of a relationship may be bound to a pattern property where the type of the pattern property is compatible with the type of the relationship's property type.</w:t>
      </w:r>
      <w:r>
        <w:br/>
      </w:r>
      <w:r>
        <w:br/>
      </w:r>
    </w:p>
    <w:p w14:paraId="4BADBCD1" w14:textId="77777777" w:rsidR="001C6946" w:rsidRDefault="001C6946" w:rsidP="001C6946">
      <w:pPr>
        <w:pStyle w:val="Heading4"/>
        <w:ind w:left="1008" w:hanging="1008"/>
      </w:pPr>
      <w:r>
        <w:t>Direct Supertypes</w:t>
      </w:r>
    </w:p>
    <w:p w14:paraId="63317DE8" w14:textId="77777777" w:rsidR="001C6946" w:rsidRDefault="001C6946" w:rsidP="001C6946">
      <w:pPr>
        <w:ind w:left="360"/>
      </w:pPr>
      <w:hyperlink w:anchor="_aec2b4f875c8e48059ff0f3cf4fdb05d" w:history="1">
        <w:r>
          <w:rPr>
            <w:rStyle w:val="Hyperlink"/>
          </w:rPr>
          <w:t>Property Type</w:t>
        </w:r>
      </w:hyperlink>
    </w:p>
    <w:p w14:paraId="7CB82144" w14:textId="77777777" w:rsidR="001C6946" w:rsidRDefault="001C6946" w:rsidP="001C6946">
      <w:pPr>
        <w:pStyle w:val="Heading4"/>
        <w:ind w:left="1008" w:hanging="1008"/>
      </w:pPr>
      <w:r>
        <w:t>Attributes</w:t>
      </w:r>
    </w:p>
    <w:p w14:paraId="3EE134CD" w14:textId="77777777" w:rsidR="001C6946" w:rsidRDefault="001C6946" w:rsidP="001C6946">
      <w:pPr>
        <w:pStyle w:val="BodyText2"/>
      </w:pPr>
      <w:r>
        <w:rPr>
          <w:noProof/>
        </w:rPr>
        <w:drawing>
          <wp:inline distT="0" distB="0" distL="0" distR="0" wp14:anchorId="001BBF8E" wp14:editId="43904E07">
            <wp:extent cx="152400" cy="152400"/>
            <wp:effectExtent l="0" t="0" r="0" b="0"/>
            <wp:docPr id="20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w:t>
      </w:r>
    </w:p>
    <w:p w14:paraId="60B36321" w14:textId="77777777" w:rsidR="001C6946" w:rsidRDefault="001C6946" w:rsidP="001C6946">
      <w:pPr>
        <w:pStyle w:val="BodyText"/>
      </w:pPr>
      <w:r>
        <w:t>Condition that must be true for all things bound to a pattern property.</w:t>
      </w:r>
    </w:p>
    <w:p w14:paraId="5CEECDD7" w14:textId="77777777" w:rsidR="001C6946" w:rsidRDefault="001C6946" w:rsidP="001C6946">
      <w:pPr>
        <w:pStyle w:val="BodyText2"/>
      </w:pPr>
      <w:r>
        <w:rPr>
          <w:noProof/>
        </w:rPr>
        <w:drawing>
          <wp:inline distT="0" distB="0" distL="0" distR="0" wp14:anchorId="120E392A" wp14:editId="46B3C138">
            <wp:extent cx="152400" cy="152400"/>
            <wp:effectExtent l="0" t="0" r="0" b="0"/>
            <wp:docPr id="20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05B9DAD" w14:textId="77777777" w:rsidR="001C6946" w:rsidRDefault="001C6946" w:rsidP="001C6946">
      <w:pPr>
        <w:pStyle w:val="BodyText"/>
      </w:pPr>
      <w:r>
        <w:t>If true, Element must be explicitly asserted as the indicted type, not derived or inferred from a supertype or super property.</w:t>
      </w:r>
    </w:p>
    <w:p w14:paraId="65BCD741" w14:textId="77777777" w:rsidR="001C6946" w:rsidRDefault="001C6946" w:rsidP="001C6946"/>
    <w:p w14:paraId="189AB78D" w14:textId="77777777" w:rsidR="001C6946" w:rsidRDefault="001C6946" w:rsidP="001C6946">
      <w:pPr>
        <w:pStyle w:val="Heading3"/>
        <w:ind w:left="1080" w:hanging="1080"/>
      </w:pPr>
      <w:bookmarkStart w:id="502" w:name="_f81964c3ea1d96486073fdffcbb6fe29"/>
      <w:bookmarkStart w:id="503" w:name="_Toc463469735"/>
      <w:r>
        <w:lastRenderedPageBreak/>
        <w:t>Class Pattern Property Subset</w:t>
      </w:r>
      <w:bookmarkEnd w:id="502"/>
      <w:bookmarkEnd w:id="503"/>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2805506" w14:textId="77777777" w:rsidR="001C6946" w:rsidRDefault="001C6946" w:rsidP="001C6946">
      <w:r>
        <w:t>In a pattern or mapping rule, defines a property that represents a subset of another property. The subset may be constrained by a more specific type, expressions or required cardinalities.</w:t>
      </w:r>
      <w:r>
        <w:br/>
      </w:r>
    </w:p>
    <w:p w14:paraId="104A6E85" w14:textId="77777777" w:rsidR="001C6946" w:rsidRDefault="001C6946" w:rsidP="001C6946">
      <w:pPr>
        <w:pStyle w:val="Heading4"/>
        <w:ind w:left="1008" w:hanging="1008"/>
      </w:pPr>
      <w:r>
        <w:t>Attributes</w:t>
      </w:r>
    </w:p>
    <w:p w14:paraId="127EA5A9" w14:textId="77777777" w:rsidR="001C6946" w:rsidRDefault="001C6946" w:rsidP="001C6946">
      <w:pPr>
        <w:pStyle w:val="BodyText2"/>
      </w:pPr>
      <w:r>
        <w:rPr>
          <w:noProof/>
        </w:rPr>
        <w:drawing>
          <wp:inline distT="0" distB="0" distL="0" distR="0" wp14:anchorId="79086DB0" wp14:editId="5364EBCD">
            <wp:extent cx="152400" cy="152400"/>
            <wp:effectExtent l="0" t="0" r="0" b="0"/>
            <wp:docPr id="20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1FA5F77F" w14:textId="77777777" w:rsidR="001C6946" w:rsidRDefault="001C6946" w:rsidP="001C6946">
      <w:pPr>
        <w:pStyle w:val="BodyText"/>
      </w:pPr>
      <w:r>
        <w:t>True if the subset should be populated only if no other subsets have been populated.</w:t>
      </w:r>
    </w:p>
    <w:p w14:paraId="3D149855" w14:textId="77777777" w:rsidR="001C6946" w:rsidRDefault="001C6946" w:rsidP="001C6946"/>
    <w:p w14:paraId="5A24BC82" w14:textId="77777777" w:rsidR="001C6946" w:rsidRDefault="001C6946" w:rsidP="001C6946">
      <w:pPr>
        <w:pStyle w:val="Heading3"/>
        <w:ind w:left="1080" w:hanging="1080"/>
      </w:pPr>
      <w:bookmarkStart w:id="504" w:name="_ef18e024624b062995d1bb5acd223c15"/>
      <w:bookmarkStart w:id="505" w:name="_Toc463469736"/>
      <w:r>
        <w:t>Class Pattern Relationship</w:t>
      </w:r>
      <w:bookmarkEnd w:id="504"/>
      <w:bookmarkEnd w:id="505"/>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4E60B9F1" w14:textId="77777777" w:rsidR="001C6946" w:rsidRDefault="001C6946" w:rsidP="001C6946">
      <w:r>
        <w:t>A pattern relationship is part of the definition of a pattern, it extends a basic relationship in that it adds properties to determine the effect the relationship has on pattern instances.</w:t>
      </w:r>
    </w:p>
    <w:p w14:paraId="6FCA2FE9" w14:textId="77777777" w:rsidR="001C6946" w:rsidRDefault="001C6946" w:rsidP="001C6946">
      <w:pPr>
        <w:pStyle w:val="Heading4"/>
        <w:ind w:left="1008" w:hanging="1008"/>
      </w:pPr>
      <w:r>
        <w:t>Direct Supertypes</w:t>
      </w:r>
    </w:p>
    <w:p w14:paraId="3A9CE3EC" w14:textId="77777777" w:rsidR="001C6946" w:rsidRDefault="001C6946" w:rsidP="001C6946">
      <w:pPr>
        <w:ind w:left="360"/>
      </w:pPr>
      <w:hyperlink w:anchor="_f7a7f80baaeb7cc3f36c45e96eacd166" w:history="1">
        <w:r>
          <w:rPr>
            <w:rStyle w:val="Hyperlink"/>
          </w:rPr>
          <w:t>Relationship</w:t>
        </w:r>
      </w:hyperlink>
    </w:p>
    <w:p w14:paraId="2FE0AC54" w14:textId="77777777" w:rsidR="001C6946" w:rsidRDefault="001C6946" w:rsidP="001C6946">
      <w:pPr>
        <w:pStyle w:val="Heading4"/>
        <w:ind w:left="1008" w:hanging="1008"/>
      </w:pPr>
      <w:r>
        <w:t>Attributes</w:t>
      </w:r>
    </w:p>
    <w:p w14:paraId="593FD2F4" w14:textId="77777777" w:rsidR="001C6946" w:rsidRDefault="001C6946" w:rsidP="001C6946">
      <w:pPr>
        <w:pStyle w:val="BodyText2"/>
      </w:pPr>
      <w:r>
        <w:rPr>
          <w:noProof/>
        </w:rPr>
        <w:drawing>
          <wp:inline distT="0" distB="0" distL="0" distR="0" wp14:anchorId="61B702D8" wp14:editId="44F4FD79">
            <wp:extent cx="152400" cy="152400"/>
            <wp:effectExtent l="0" t="0" r="0" b="0"/>
            <wp:docPr id="21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008CBC93" w14:textId="77777777" w:rsidR="001C6946" w:rsidRDefault="001C6946" w:rsidP="001C6946">
      <w:pPr>
        <w:pStyle w:val="BodyText"/>
      </w:pPr>
      <w:r>
        <w:t>&lt;strength&gt; defines the behavior of an element with respect to a pattern - how it impacts the selection, evaluation or assertion of the pattern.</w:t>
      </w:r>
    </w:p>
    <w:p w14:paraId="322B1664" w14:textId="77777777" w:rsidR="001C6946" w:rsidRDefault="001C6946" w:rsidP="001C6946">
      <w:pPr>
        <w:pStyle w:val="BodyText2"/>
      </w:pPr>
      <w:r>
        <w:rPr>
          <w:noProof/>
        </w:rPr>
        <w:drawing>
          <wp:inline distT="0" distB="0" distL="0" distR="0" wp14:anchorId="05ACDF1B" wp14:editId="53F7C19C">
            <wp:extent cx="152400" cy="152400"/>
            <wp:effectExtent l="0" t="0" r="0" b="0"/>
            <wp:docPr id="21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3A06BCA4" w14:textId="77777777" w:rsidR="001C6946" w:rsidRDefault="001C6946" w:rsidP="001C6946">
      <w:pPr>
        <w:pStyle w:val="BodyText"/>
      </w:pPr>
      <w:r>
        <w:t>If true, Element must be explicitly asserted as the indicted type, not derived or inferred from a supertype or super property.</w:t>
      </w:r>
    </w:p>
    <w:p w14:paraId="2F7FBB67" w14:textId="77777777" w:rsidR="001C6946" w:rsidRDefault="001C6946" w:rsidP="001C6946"/>
    <w:p w14:paraId="52453C14" w14:textId="77777777" w:rsidR="001C6946" w:rsidRDefault="001C6946" w:rsidP="001C6946">
      <w:pPr>
        <w:pStyle w:val="Heading3"/>
        <w:ind w:left="1080" w:hanging="1080"/>
      </w:pPr>
      <w:bookmarkStart w:id="506" w:name="_11cb02063fcab262a907849b8f9adbe7"/>
      <w:bookmarkStart w:id="507" w:name="_Toc463469737"/>
      <w:r>
        <w:t>Association Pattern Relationship</w:t>
      </w:r>
      <w:bookmarkEnd w:id="506"/>
      <w:bookmarkEnd w:id="507"/>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451EA70E" w14:textId="77777777" w:rsidR="001C6946" w:rsidRDefault="001C6946" w:rsidP="001C6946">
      <w:r>
        <w:t>Definition of a relationship that must hold within all instances of a pattern.</w:t>
      </w:r>
    </w:p>
    <w:p w14:paraId="43FB8B1E" w14:textId="77777777" w:rsidR="001C6946" w:rsidRDefault="001C6946" w:rsidP="001C6946">
      <w:pPr>
        <w:pStyle w:val="Heading4"/>
        <w:ind w:left="1008" w:hanging="1008"/>
      </w:pPr>
      <w:r>
        <w:t>Direct Supertypes</w:t>
      </w:r>
    </w:p>
    <w:p w14:paraId="2414DF3B" w14:textId="77777777" w:rsidR="001C6946" w:rsidRDefault="001C6946" w:rsidP="001C6946">
      <w:pPr>
        <w:ind w:left="360"/>
      </w:pPr>
      <w:hyperlink w:anchor="_ae63cfff50cedcc072b5771554ea61a3" w:history="1">
        <w:r>
          <w:rPr>
            <w:rStyle w:val="Hyperlink"/>
          </w:rPr>
          <w:t>Statement</w:t>
        </w:r>
      </w:hyperlink>
    </w:p>
    <w:p w14:paraId="4FC4B266" w14:textId="77777777" w:rsidR="001C6946" w:rsidRDefault="001C6946" w:rsidP="001C6946">
      <w:pPr>
        <w:pStyle w:val="Heading4"/>
        <w:ind w:left="1008" w:hanging="1008"/>
      </w:pPr>
      <w:r>
        <w:t>Association Ends</w:t>
      </w:r>
    </w:p>
    <w:p w14:paraId="47FCD656" w14:textId="77777777" w:rsidR="001C6946" w:rsidRDefault="001C6946" w:rsidP="001C6946">
      <w:pPr>
        <w:ind w:firstLine="720"/>
      </w:pPr>
      <w:r>
        <w:rPr>
          <w:noProof/>
        </w:rPr>
        <w:drawing>
          <wp:inline distT="0" distB="0" distL="0" distR="0" wp14:anchorId="62CB5D5A" wp14:editId="2EC9442D">
            <wp:extent cx="152400" cy="152400"/>
            <wp:effectExtent l="0" t="0" r="0" b="0"/>
            <wp:docPr id="214"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owns relationship</w:t>
      </w:r>
      <w:r>
        <w:rPr>
          <w:rFonts w:cs="Arial"/>
        </w:rPr>
        <w:fldChar w:fldCharType="begin"/>
      </w:r>
      <w:r>
        <w:instrText>XE"</w:instrText>
      </w:r>
      <w:r w:rsidRPr="00413D75">
        <w:rPr>
          <w:rFonts w:cs="Arial"/>
        </w:rPr>
        <w:instrText>owns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p>
    <w:p w14:paraId="49B76E91" w14:textId="77777777" w:rsidR="001C6946" w:rsidRDefault="001C6946" w:rsidP="001C6946">
      <w:pPr>
        <w:pStyle w:val="BodyText"/>
        <w:ind w:firstLine="720"/>
      </w:pPr>
      <w:r>
        <w:t>A relationship defined within the context of a pattern. The semantics of the relationship is further defined by "has strength".</w:t>
      </w:r>
      <w:r>
        <w:br/>
        <w:t>Note that a pattern may also assert other propositions, including other rules and relationships.</w:t>
      </w:r>
    </w:p>
    <w:p w14:paraId="1D199BE7" w14:textId="77777777" w:rsidR="001C6946" w:rsidRDefault="001C6946" w:rsidP="001C6946">
      <w:pPr>
        <w:ind w:firstLine="720"/>
      </w:pPr>
      <w:r>
        <w:rPr>
          <w:noProof/>
        </w:rPr>
        <w:drawing>
          <wp:inline distT="0" distB="0" distL="0" distR="0" wp14:anchorId="7A493D33" wp14:editId="66BDB8F9">
            <wp:extent cx="152400" cy="152400"/>
            <wp:effectExtent l="0" t="0" r="0" b="0"/>
            <wp:docPr id="216" name="Picture 1598720827.emf" descr="15987208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98720827.emf"/>
                    <pic:cNvPicPr/>
                  </pic:nvPicPr>
                  <pic:blipFill>
                    <a:blip r:embed="rId3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7A7E9D9E" w14:textId="77777777" w:rsidR="001C6946" w:rsidRDefault="001C6946" w:rsidP="001C6946">
      <w:pPr>
        <w:pStyle w:val="BodyText"/>
        <w:ind w:firstLine="720"/>
      </w:pPr>
      <w:r>
        <w:t>Pattern owning a pattern relationship.</w:t>
      </w:r>
    </w:p>
    <w:p w14:paraId="6671B925" w14:textId="77777777" w:rsidR="001C6946" w:rsidRDefault="001C6946" w:rsidP="001C6946"/>
    <w:p w14:paraId="33D8BF4C" w14:textId="77777777" w:rsidR="001C6946" w:rsidRDefault="001C6946" w:rsidP="001C6946">
      <w:pPr>
        <w:pStyle w:val="Heading3"/>
        <w:ind w:left="1080" w:hanging="1080"/>
      </w:pPr>
      <w:bookmarkStart w:id="508" w:name="_ef5e0064e356df6ead8b83395eedd22c"/>
      <w:bookmarkStart w:id="509" w:name="_Toc463469738"/>
      <w:r>
        <w:t>Class Quantified Property</w:t>
      </w:r>
      <w:bookmarkEnd w:id="508"/>
      <w:bookmarkEnd w:id="509"/>
      <w:r w:rsidRPr="003A31EC">
        <w:rPr>
          <w:rFonts w:cs="Arial"/>
        </w:rPr>
        <w:t xml:space="preserve"> </w:t>
      </w:r>
      <w:r>
        <w:rPr>
          <w:rFonts w:cs="Arial"/>
        </w:rPr>
        <w:fldChar w:fldCharType="begin"/>
      </w:r>
      <w:r>
        <w:instrText>XE"</w:instrText>
      </w:r>
      <w:r w:rsidRPr="00413D75">
        <w:rPr>
          <w:rFonts w:cs="Arial"/>
        </w:rPr>
        <w:instrText>Quantified Property</w:instrText>
      </w:r>
      <w:r>
        <w:instrText>"</w:instrText>
      </w:r>
      <w:r>
        <w:rPr>
          <w:rFonts w:cs="Arial"/>
        </w:rPr>
        <w:fldChar w:fldCharType="end"/>
      </w:r>
    </w:p>
    <w:p w14:paraId="1D2F8DF2" w14:textId="77777777" w:rsidR="001C6946" w:rsidRDefault="001C6946" w:rsidP="001C6946">
      <w:r>
        <w:t>A quantified property defines a set of things resulting from the extent of the property type filtered by the quantifier. The resulting set may then be used in relationships or other assertions within the owning pattern.</w:t>
      </w:r>
    </w:p>
    <w:p w14:paraId="44652D65" w14:textId="77777777" w:rsidR="001C6946" w:rsidRDefault="001C6946" w:rsidP="001C6946">
      <w:pPr>
        <w:pStyle w:val="Heading4"/>
        <w:ind w:left="1008" w:hanging="1008"/>
      </w:pPr>
      <w:r>
        <w:t>Direct Supertypes</w:t>
      </w:r>
    </w:p>
    <w:p w14:paraId="788B432B" w14:textId="77777777" w:rsidR="001C6946" w:rsidRDefault="001C6946" w:rsidP="001C6946">
      <w:pPr>
        <w:ind w:left="360"/>
      </w:pPr>
      <w:hyperlink w:anchor="_4d83e476040c7444758dda440d3096fc" w:history="1">
        <w:r>
          <w:rPr>
            <w:rStyle w:val="Hyperlink"/>
          </w:rPr>
          <w:t>Pattern Property</w:t>
        </w:r>
      </w:hyperlink>
    </w:p>
    <w:p w14:paraId="119CD3C4" w14:textId="77777777" w:rsidR="001C6946" w:rsidRDefault="001C6946" w:rsidP="001C6946">
      <w:pPr>
        <w:pStyle w:val="Heading4"/>
        <w:ind w:left="1008" w:hanging="1008"/>
      </w:pPr>
      <w:r>
        <w:t>Attributes</w:t>
      </w:r>
    </w:p>
    <w:p w14:paraId="4874C584" w14:textId="77777777" w:rsidR="001C6946" w:rsidRDefault="001C6946" w:rsidP="001C6946">
      <w:pPr>
        <w:pStyle w:val="BodyText2"/>
      </w:pPr>
      <w:r>
        <w:rPr>
          <w:noProof/>
        </w:rPr>
        <w:drawing>
          <wp:inline distT="0" distB="0" distL="0" distR="0" wp14:anchorId="176E1495" wp14:editId="75184FB9">
            <wp:extent cx="152400" cy="152400"/>
            <wp:effectExtent l="0" t="0" r="0" b="0"/>
            <wp:docPr id="21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[1]</w:t>
      </w:r>
    </w:p>
    <w:p w14:paraId="42CA4573" w14:textId="77777777" w:rsidR="001C6946" w:rsidRDefault="001C6946" w:rsidP="001C6946">
      <w:pPr>
        <w:pStyle w:val="BodyText"/>
      </w:pPr>
      <w:r>
        <w:lastRenderedPageBreak/>
        <w:t>A quantified property defines a quantification  within a pattern. The quantifier defines the set of things that will populate the pattern property for all instances of the pattern. Default is "All".</w:t>
      </w:r>
      <w:r>
        <w:br/>
      </w:r>
      <w:r>
        <w:b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r>
        <w:br/>
      </w:r>
      <w:r>
        <w:br/>
      </w:r>
    </w:p>
    <w:p w14:paraId="64D72737" w14:textId="77777777" w:rsidR="001C6946" w:rsidRDefault="001C6946" w:rsidP="001C6946"/>
    <w:p w14:paraId="2D084C0A" w14:textId="77777777" w:rsidR="001C6946" w:rsidRDefault="001C6946" w:rsidP="001C6946">
      <w:pPr>
        <w:pStyle w:val="Heading3"/>
        <w:ind w:left="1080" w:hanging="1080"/>
      </w:pPr>
      <w:bookmarkStart w:id="510" w:name="_ea6776cff1b39b709bc823e54dd8cd52"/>
      <w:bookmarkStart w:id="511" w:name="_Toc463469739"/>
      <w:r>
        <w:t>Class Relative Property</w:t>
      </w:r>
      <w:bookmarkEnd w:id="510"/>
      <w:bookmarkEnd w:id="511"/>
      <w:r w:rsidRPr="003A31EC">
        <w:rPr>
          <w:rFonts w:cs="Arial"/>
        </w:rPr>
        <w:t xml:space="preserve"> </w:t>
      </w:r>
      <w:r>
        <w:rPr>
          <w:rFonts w:cs="Arial"/>
        </w:rPr>
        <w:fldChar w:fldCharType="begin"/>
      </w:r>
      <w:r>
        <w:instrText>XE"</w:instrText>
      </w:r>
      <w:r w:rsidRPr="00413D75">
        <w:rPr>
          <w:rFonts w:cs="Arial"/>
        </w:rPr>
        <w:instrText>Relative Property</w:instrText>
      </w:r>
      <w:r>
        <w:instrText>"</w:instrText>
      </w:r>
      <w:r>
        <w:rPr>
          <w:rFonts w:cs="Arial"/>
        </w:rPr>
        <w:fldChar w:fldCharType="end"/>
      </w:r>
    </w:p>
    <w:p w14:paraId="3259D40E" w14:textId="77777777" w:rsidR="001C6946" w:rsidRDefault="001C6946" w:rsidP="001C6946">
      <w:r>
        <w:t>A relative property defines additional semantics of the &lt;relative to&gt; property in the context of the owning pattern.</w:t>
      </w:r>
    </w:p>
    <w:p w14:paraId="3B28EE4F" w14:textId="77777777" w:rsidR="001C6946" w:rsidRDefault="001C6946" w:rsidP="001C6946">
      <w:pPr>
        <w:pStyle w:val="Heading4"/>
        <w:ind w:left="1008" w:hanging="1008"/>
      </w:pPr>
      <w:r>
        <w:t>Direct Supertypes</w:t>
      </w:r>
    </w:p>
    <w:p w14:paraId="2C4B22A5" w14:textId="77777777" w:rsidR="001C6946" w:rsidRDefault="001C6946" w:rsidP="001C6946">
      <w:pPr>
        <w:ind w:left="360"/>
      </w:pPr>
      <w:hyperlink w:anchor="_4d83e476040c7444758dda440d3096fc" w:history="1">
        <w:r>
          <w:rPr>
            <w:rStyle w:val="Hyperlink"/>
          </w:rPr>
          <w:t>Pattern Property</w:t>
        </w:r>
      </w:hyperlink>
    </w:p>
    <w:p w14:paraId="597CD487" w14:textId="77777777" w:rsidR="001C6946" w:rsidRDefault="001C6946" w:rsidP="001C6946">
      <w:pPr>
        <w:pStyle w:val="Heading4"/>
        <w:ind w:left="1008" w:hanging="1008"/>
      </w:pPr>
      <w:r>
        <w:t>Attributes</w:t>
      </w:r>
    </w:p>
    <w:p w14:paraId="24F22EEA" w14:textId="77777777" w:rsidR="001C6946" w:rsidRDefault="001C6946" w:rsidP="001C6946">
      <w:pPr>
        <w:pStyle w:val="BodyText2"/>
      </w:pPr>
      <w:r>
        <w:rPr>
          <w:noProof/>
        </w:rPr>
        <w:drawing>
          <wp:inline distT="0" distB="0" distL="0" distR="0" wp14:anchorId="40B763DE" wp14:editId="567F18A2">
            <wp:extent cx="152400" cy="152400"/>
            <wp:effectExtent l="0" t="0" r="0" b="0"/>
            <wp:docPr id="22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path expression</w:t>
      </w:r>
      <w:r>
        <w:rPr>
          <w:rFonts w:cs="Arial"/>
        </w:rPr>
        <w:fldChar w:fldCharType="begin"/>
      </w:r>
      <w:r>
        <w:instrText>XE"</w:instrText>
      </w:r>
      <w:r w:rsidRPr="00413D75">
        <w:rPr>
          <w:rFonts w:cs="Arial"/>
        </w:rPr>
        <w:instrText>path expression</w:instrText>
      </w:r>
      <w:r>
        <w:instrText>"</w:instrText>
      </w:r>
      <w:r>
        <w:rPr>
          <w:rFonts w:cs="Arial"/>
        </w:rPr>
        <w:fldChar w:fldCharType="end"/>
      </w:r>
      <w:r>
        <w:t xml:space="preserve"> : </w:t>
      </w:r>
      <w:hyperlink w:anchor="_0492440b12b90a76377a15324efa2182" w:history="1">
        <w:r>
          <w:rPr>
            <w:rStyle w:val="Hyperlink"/>
          </w:rPr>
          <w:t>Traversal</w:t>
        </w:r>
      </w:hyperlink>
      <w:r>
        <w:t xml:space="preserve"> [0..1]</w:t>
      </w:r>
    </w:p>
    <w:p w14:paraId="79FE81C0" w14:textId="77777777" w:rsidR="001C6946" w:rsidRDefault="001C6946" w:rsidP="001C6946">
      <w:pPr>
        <w:pStyle w:val="BodyText"/>
      </w:pPr>
      <w:r>
        <w:t xml:space="preserve">Path expression computes a value for the pattern element based on the expression applied to the related property or relationship. </w:t>
      </w:r>
      <w:r>
        <w:br/>
        <w:t>Where computation is used inverse mapping is not specified - any inverse mapping is implementation specific.</w:t>
      </w:r>
    </w:p>
    <w:p w14:paraId="33C48C2D" w14:textId="77777777" w:rsidR="001C6946" w:rsidRDefault="001C6946" w:rsidP="001C6946">
      <w:pPr>
        <w:pStyle w:val="BodyText2"/>
      </w:pPr>
      <w:r>
        <w:rPr>
          <w:noProof/>
        </w:rPr>
        <w:drawing>
          <wp:inline distT="0" distB="0" distL="0" distR="0" wp14:anchorId="64E0E8A6" wp14:editId="234A146E">
            <wp:extent cx="152400" cy="152400"/>
            <wp:effectExtent l="0" t="0" r="0" b="0"/>
            <wp:docPr id="22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164263B5" w14:textId="77777777" w:rsidR="001C6946" w:rsidRDefault="001C6946" w:rsidP="001C6946">
      <w:pPr>
        <w:pStyle w:val="BodyText"/>
      </w:pPr>
      <w:r>
        <w:t>&lt;has strength&gt; defines the behavior of an element with respect to a pattern - how it impacts the selection, evaluation or assertion of the pattern.</w:t>
      </w:r>
    </w:p>
    <w:p w14:paraId="0BF7C391" w14:textId="77777777" w:rsidR="001C6946" w:rsidRDefault="001C6946" w:rsidP="001C6946"/>
    <w:p w14:paraId="3B16369E" w14:textId="77777777" w:rsidR="001C6946" w:rsidRDefault="001C6946" w:rsidP="001C6946">
      <w:pPr>
        <w:pStyle w:val="Heading3"/>
        <w:ind w:left="1080" w:hanging="1080"/>
      </w:pPr>
      <w:bookmarkStart w:id="512" w:name="_c626cad4685e2f60e9e1375bf07a99b6"/>
      <w:bookmarkStart w:id="513" w:name="_Toc463469740"/>
      <w:r>
        <w:t>Association Subject of Pattern Relationship</w:t>
      </w:r>
      <w:bookmarkEnd w:id="512"/>
      <w:bookmarkEnd w:id="513"/>
      <w:r w:rsidRPr="003A31EC">
        <w:rPr>
          <w:rFonts w:cs="Arial"/>
        </w:rPr>
        <w:t xml:space="preserve"> </w:t>
      </w:r>
      <w:r>
        <w:rPr>
          <w:rFonts w:cs="Arial"/>
        </w:rPr>
        <w:fldChar w:fldCharType="begin"/>
      </w:r>
      <w:r>
        <w:instrText>XE"</w:instrText>
      </w:r>
      <w:r w:rsidRPr="00413D75">
        <w:rPr>
          <w:rFonts w:cs="Arial"/>
        </w:rPr>
        <w:instrText>Subject of Pattern Relationship</w:instrText>
      </w:r>
      <w:r>
        <w:instrText>"</w:instrText>
      </w:r>
      <w:r>
        <w:rPr>
          <w:rFonts w:cs="Arial"/>
        </w:rPr>
        <w:fldChar w:fldCharType="end"/>
      </w:r>
    </w:p>
    <w:p w14:paraId="5E3A13ED" w14:textId="77777777" w:rsidR="001C6946" w:rsidRDefault="001C6946" w:rsidP="001C6946">
      <w:r>
        <w:t>Relationship defining the subject pattern of a type specific pattern.</w:t>
      </w:r>
    </w:p>
    <w:p w14:paraId="751B64B4" w14:textId="77777777" w:rsidR="001C6946" w:rsidRDefault="001C6946" w:rsidP="001C6946">
      <w:pPr>
        <w:pStyle w:val="Heading4"/>
        <w:ind w:left="1008" w:hanging="1008"/>
      </w:pPr>
      <w:r>
        <w:t>Direct Supertypes</w:t>
      </w:r>
    </w:p>
    <w:p w14:paraId="36F34607" w14:textId="77777777" w:rsidR="001C6946" w:rsidRDefault="001C6946" w:rsidP="001C6946">
      <w:pPr>
        <w:ind w:left="360"/>
      </w:pPr>
      <w:hyperlink w:anchor="_98ff7066ce9f28f3ab4a80f88bc3fddc" w:history="1">
        <w:r>
          <w:rPr>
            <w:rStyle w:val="Hyperlink"/>
          </w:rPr>
          <w:t>Assertion</w:t>
        </w:r>
      </w:hyperlink>
    </w:p>
    <w:p w14:paraId="2DD23F1B" w14:textId="77777777" w:rsidR="001C6946" w:rsidRDefault="001C6946" w:rsidP="001C6946">
      <w:pPr>
        <w:pStyle w:val="Heading4"/>
        <w:ind w:left="1008" w:hanging="1008"/>
      </w:pPr>
      <w:r>
        <w:t>Association Ends</w:t>
      </w:r>
    </w:p>
    <w:p w14:paraId="75CBAA00" w14:textId="77777777" w:rsidR="001C6946" w:rsidRDefault="001C6946" w:rsidP="001C6946">
      <w:pPr>
        <w:ind w:firstLine="720"/>
      </w:pPr>
      <w:r>
        <w:rPr>
          <w:noProof/>
        </w:rPr>
        <w:drawing>
          <wp:inline distT="0" distB="0" distL="0" distR="0" wp14:anchorId="6BFE778E" wp14:editId="1C3D7A40">
            <wp:extent cx="152400" cy="152400"/>
            <wp:effectExtent l="0" t="0" r="0" b="0"/>
            <wp:docPr id="22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asserts pattern</w:t>
      </w:r>
      <w:r>
        <w:rPr>
          <w:rFonts w:cs="Arial"/>
        </w:rPr>
        <w:fldChar w:fldCharType="begin"/>
      </w:r>
      <w:r>
        <w:instrText>XE"</w:instrText>
      </w:r>
      <w:r w:rsidRPr="00413D75">
        <w:rPr>
          <w:rFonts w:cs="Arial"/>
        </w:rPr>
        <w:instrText>asserts pattern</w:instrText>
      </w:r>
      <w:r>
        <w:instrText>"</w:instrText>
      </w:r>
      <w:r>
        <w:rPr>
          <w:rFonts w:cs="Arial"/>
        </w:rPr>
        <w:fldChar w:fldCharType="end"/>
      </w:r>
      <w:r>
        <w:t xml:space="preserve"> : </w:t>
      </w:r>
      <w:hyperlink w:anchor="_d887c32e4bfb53e43fcdbf0a0fa25c0f" w:history="1">
        <w:r>
          <w:rPr>
            <w:rStyle w:val="Hyperlink"/>
          </w:rPr>
          <w:t>Pattern of Type</w:t>
        </w:r>
      </w:hyperlink>
      <w:r>
        <w:t xml:space="preserve"> [0..*] </w:t>
      </w:r>
    </w:p>
    <w:p w14:paraId="2145AEDF" w14:textId="77777777" w:rsidR="001C6946" w:rsidRDefault="001C6946" w:rsidP="001C6946">
      <w:pPr>
        <w:pStyle w:val="BodyText"/>
        <w:ind w:firstLine="720"/>
      </w:pPr>
      <w:r>
        <w:t>A pattern asserted for all instances of a type. Where the pattern includes parts, the type defines a composition.</w:t>
      </w:r>
    </w:p>
    <w:p w14:paraId="09527802" w14:textId="77777777" w:rsidR="001C6946" w:rsidRDefault="001C6946" w:rsidP="001C6946">
      <w:pPr>
        <w:ind w:firstLine="720"/>
      </w:pPr>
      <w:r>
        <w:rPr>
          <w:noProof/>
        </w:rPr>
        <w:drawing>
          <wp:inline distT="0" distB="0" distL="0" distR="0" wp14:anchorId="7D879FDF" wp14:editId="570D17CF">
            <wp:extent cx="152400" cy="152400"/>
            <wp:effectExtent l="0" t="0" r="0" b="0"/>
            <wp:docPr id="22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subject type</w:t>
      </w:r>
      <w:r>
        <w:rPr>
          <w:rFonts w:cs="Arial"/>
        </w:rPr>
        <w:fldChar w:fldCharType="begin"/>
      </w:r>
      <w:r>
        <w:instrText>XE"</w:instrText>
      </w:r>
      <w:r w:rsidRPr="00413D75">
        <w:rPr>
          <w:rFonts w:cs="Arial"/>
        </w:rPr>
        <w:instrText>subject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BD293C8" w14:textId="77777777" w:rsidR="001C6946" w:rsidRDefault="001C6946" w:rsidP="001C6946">
      <w:pPr>
        <w:pStyle w:val="BodyText"/>
        <w:ind w:firstLine="720"/>
      </w:pPr>
      <w:r>
        <w:t>The type which is the context of a pattern of type. The pattern is "about" the subject type.</w:t>
      </w:r>
    </w:p>
    <w:p w14:paraId="187C3C32" w14:textId="77777777" w:rsidR="001C6946" w:rsidRDefault="001C6946" w:rsidP="001C6946"/>
    <w:p w14:paraId="711E0A26" w14:textId="77777777" w:rsidR="001C6946" w:rsidRDefault="001C6946" w:rsidP="001C6946">
      <w:pPr>
        <w:pStyle w:val="Heading3"/>
        <w:ind w:left="1080" w:hanging="1080"/>
      </w:pPr>
      <w:bookmarkStart w:id="514" w:name="_e31b27a7745289f6f0e539acb4a8b867"/>
      <w:bookmarkStart w:id="515" w:name="_Toc463469741"/>
      <w:r>
        <w:t>Class Type Pattern Property</w:t>
      </w:r>
      <w:bookmarkEnd w:id="514"/>
      <w:bookmarkEnd w:id="515"/>
      <w:r w:rsidRPr="003A31EC">
        <w:rPr>
          <w:rFonts w:cs="Arial"/>
        </w:rPr>
        <w:t xml:space="preserve"> </w:t>
      </w:r>
      <w:r>
        <w:rPr>
          <w:rFonts w:cs="Arial"/>
        </w:rPr>
        <w:fldChar w:fldCharType="begin"/>
      </w:r>
      <w:r>
        <w:instrText>XE"</w:instrText>
      </w:r>
      <w:r w:rsidRPr="00413D75">
        <w:rPr>
          <w:rFonts w:cs="Arial"/>
        </w:rPr>
        <w:instrText>Type Pattern Property</w:instrText>
      </w:r>
      <w:r>
        <w:instrText>"</w:instrText>
      </w:r>
      <w:r>
        <w:rPr>
          <w:rFonts w:cs="Arial"/>
        </w:rPr>
        <w:fldChar w:fldCharType="end"/>
      </w:r>
    </w:p>
    <w:p w14:paraId="287858A8" w14:textId="77777777" w:rsidR="001C6946" w:rsidRDefault="001C6946" w:rsidP="001C6946">
      <w:r>
        <w:t>Type Pattern property is an abstract supertype that provides for a restriction that parts and focus properties must be owned by a pattern of a type.</w:t>
      </w:r>
    </w:p>
    <w:p w14:paraId="2BEDDA75" w14:textId="77777777" w:rsidR="001C6946" w:rsidRDefault="001C6946" w:rsidP="001C6946"/>
    <w:p w14:paraId="5EE28189" w14:textId="77777777" w:rsidR="001C6946" w:rsidRDefault="001C6946" w:rsidP="001C6946">
      <w:pPr>
        <w:pStyle w:val="Heading4"/>
        <w:ind w:left="1008" w:hanging="1008"/>
      </w:pPr>
      <w:bookmarkStart w:id="516" w:name="_8e8a996acf04b8f7f4fbad8fd901f2c2"/>
      <w:r>
        <w:t>Enumeration Pattern Element Strength</w:t>
      </w:r>
      <w:bookmarkEnd w:id="516"/>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3290461A" w14:textId="77777777" w:rsidR="001C6946" w:rsidRDefault="001C6946" w:rsidP="001C6946">
      <w:pPr>
        <w:pStyle w:val="BodyText"/>
      </w:pPr>
      <w:r>
        <w:t>Pattern Element Strength values define the behavior of an element with respect to a pattern - how it impacts the selection, evaluation or assertion of the pattern.</w:t>
      </w:r>
    </w:p>
    <w:p w14:paraId="63DE2B69" w14:textId="77777777" w:rsidR="001C6946" w:rsidRDefault="001C6946" w:rsidP="001C6946">
      <w:pPr>
        <w:pStyle w:val="Code0"/>
      </w:pPr>
      <w:r>
        <w:t>package SIMF Conceptual Model::Patterns</w:t>
      </w:r>
    </w:p>
    <w:p w14:paraId="5D343E6C" w14:textId="77777777" w:rsidR="001C6946" w:rsidRDefault="001C6946" w:rsidP="001C6946">
      <w:pPr>
        <w:pStyle w:val="Code0"/>
      </w:pPr>
      <w:r>
        <w:t>public enum Pattern Element Strength</w:t>
      </w:r>
    </w:p>
    <w:p w14:paraId="384BA8ED" w14:textId="77777777" w:rsidR="001C6946" w:rsidRDefault="001C6946" w:rsidP="001C6946">
      <w:pPr>
        <w:pStyle w:val="Code0"/>
      </w:pPr>
      <w:r>
        <w:t>{Select, Assert, Default, Exists}</w:t>
      </w:r>
    </w:p>
    <w:p w14:paraId="499C50F5" w14:textId="77777777" w:rsidR="001C6946" w:rsidRDefault="001C6946" w:rsidP="001C6946">
      <w:pPr>
        <w:pStyle w:val="Code0"/>
      </w:pPr>
    </w:p>
    <w:p w14:paraId="0CDA9E13" w14:textId="77777777" w:rsidR="001C6946" w:rsidRDefault="001C6946" w:rsidP="001C6946">
      <w:pPr>
        <w:pStyle w:val="Heading5"/>
        <w:ind w:left="0" w:firstLine="0"/>
      </w:pPr>
      <w:r>
        <w:lastRenderedPageBreak/>
        <w:t>Literals</w:t>
      </w:r>
    </w:p>
    <w:p w14:paraId="39EEF4ED" w14:textId="77777777" w:rsidR="001C6946" w:rsidRDefault="001C6946" w:rsidP="001C6946">
      <w:pPr>
        <w:ind w:left="605" w:hanging="245"/>
      </w:pPr>
      <w:r>
        <w:rPr>
          <w:noProof/>
        </w:rPr>
        <w:drawing>
          <wp:inline distT="0" distB="0" distL="0" distR="0" wp14:anchorId="2C574C53" wp14:editId="2C17C3C0">
            <wp:extent cx="152400" cy="152400"/>
            <wp:effectExtent l="0" t="0" r="0" b="0"/>
            <wp:docPr id="228"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Select</w:t>
      </w:r>
      <w:r>
        <w:rPr>
          <w:rFonts w:cs="Arial"/>
        </w:rPr>
        <w:fldChar w:fldCharType="begin"/>
      </w:r>
      <w:r>
        <w:instrText>XE"</w:instrText>
      </w:r>
      <w:r w:rsidRPr="00413D75">
        <w:rPr>
          <w:rFonts w:cs="Arial"/>
        </w:rPr>
        <w:instrText>Select</w:instrText>
      </w:r>
      <w:r>
        <w:instrText>"</w:instrText>
      </w:r>
      <w:r>
        <w:rPr>
          <w:rFonts w:cs="Arial"/>
        </w:rPr>
        <w:fldChar w:fldCharType="end"/>
      </w:r>
    </w:p>
    <w:p w14:paraId="1F370084" w14:textId="77777777" w:rsidR="001C6946" w:rsidRDefault="001C6946" w:rsidP="001C6946">
      <w:pPr>
        <w:pStyle w:val="BodyText"/>
      </w:pPr>
      <w:r>
        <w:t>Select is used in query and mapping patterns, all elements of the classified type that match the pattern are selected as instances of the pattern.</w:t>
      </w:r>
      <w:r>
        <w:br/>
        <w:t>Select may be considered a qualified "All". Select does not assert the existence of something, it determines the existence of a pattern match such that other assertions may be made.</w:t>
      </w:r>
      <w:r>
        <w:br/>
        <w:t>Relationships between properties with &lt;quantifier&gt;=Select must hold between the selected properties for the pattern to be asserted.</w:t>
      </w:r>
      <w:r>
        <w:br/>
      </w:r>
    </w:p>
    <w:p w14:paraId="1C1B8852" w14:textId="77777777" w:rsidR="001C6946" w:rsidRDefault="001C6946" w:rsidP="001C6946">
      <w:pPr>
        <w:ind w:left="605" w:hanging="245"/>
      </w:pPr>
      <w:r>
        <w:rPr>
          <w:noProof/>
        </w:rPr>
        <w:drawing>
          <wp:inline distT="0" distB="0" distL="0" distR="0" wp14:anchorId="26BD6E0D" wp14:editId="4C339F45">
            <wp:extent cx="152400" cy="152400"/>
            <wp:effectExtent l="0" t="0" r="0" b="0"/>
            <wp:docPr id="230"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67496663" w14:textId="77777777" w:rsidR="001C6946" w:rsidRDefault="001C6946" w:rsidP="001C6946">
      <w:pPr>
        <w:pStyle w:val="BodyText"/>
      </w:pPr>
      <w:r>
        <w:t>The element will be asserted as required for a valid pattern. Assert is the default.</w:t>
      </w:r>
    </w:p>
    <w:p w14:paraId="05E9D170" w14:textId="77777777" w:rsidR="001C6946" w:rsidRDefault="001C6946" w:rsidP="001C6946">
      <w:pPr>
        <w:ind w:left="605" w:hanging="245"/>
      </w:pPr>
      <w:r>
        <w:rPr>
          <w:noProof/>
        </w:rPr>
        <w:drawing>
          <wp:inline distT="0" distB="0" distL="0" distR="0" wp14:anchorId="7371FCE5" wp14:editId="76FFCD6E">
            <wp:extent cx="152400" cy="152400"/>
            <wp:effectExtent l="0" t="0" r="0" b="0"/>
            <wp:docPr id="232"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7614779F" w14:textId="77777777" w:rsidR="001C6946" w:rsidRDefault="001C6946" w:rsidP="001C6946">
      <w:pPr>
        <w:pStyle w:val="BodyText"/>
      </w:pPr>
      <w:r>
        <w:t>The element will be asserted only if no other values are asserted within the pattern or as pre-existing assertions.</w:t>
      </w:r>
    </w:p>
    <w:p w14:paraId="0A3E08F9" w14:textId="77777777" w:rsidR="001C6946" w:rsidRDefault="001C6946" w:rsidP="001C6946">
      <w:pPr>
        <w:ind w:left="605" w:hanging="245"/>
      </w:pPr>
      <w:r>
        <w:rPr>
          <w:noProof/>
        </w:rPr>
        <w:drawing>
          <wp:inline distT="0" distB="0" distL="0" distR="0" wp14:anchorId="4E78F90F" wp14:editId="11F79748">
            <wp:extent cx="152400" cy="152400"/>
            <wp:effectExtent l="0" t="0" r="0" b="0"/>
            <wp:docPr id="234"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08EAF5D4" w14:textId="77777777" w:rsidR="001C6946" w:rsidRDefault="001C6946" w:rsidP="001C6946">
      <w:pPr>
        <w:pStyle w:val="BodyText"/>
      </w:pPr>
      <w:r>
        <w:t>Existing element that will be used to compute other values but does not otherwise impact the pattern.</w:t>
      </w:r>
    </w:p>
    <w:p w14:paraId="38E5706D" w14:textId="77777777" w:rsidR="001C6946" w:rsidRDefault="001C6946" w:rsidP="001C6946"/>
    <w:p w14:paraId="5516D818" w14:textId="77777777" w:rsidR="001C6946" w:rsidRDefault="001C6946" w:rsidP="001C6946">
      <w:pPr>
        <w:pStyle w:val="Heading4"/>
        <w:ind w:left="1008" w:hanging="1008"/>
      </w:pPr>
      <w:bookmarkStart w:id="517" w:name="_b82d09af5a9584abc6560d3bfb03e524"/>
      <w:r>
        <w:t>Enumeration Quantifier</w:t>
      </w:r>
      <w:bookmarkEnd w:id="517"/>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686CEA08" w14:textId="77777777" w:rsidR="001C6946" w:rsidRDefault="001C6946" w:rsidP="001C6946">
      <w:pPr>
        <w:pStyle w:val="BodyText"/>
      </w:pPr>
      <w:r>
        <w:t>The set of quantifiers for pattern variables</w:t>
      </w:r>
    </w:p>
    <w:p w14:paraId="355B2287" w14:textId="77777777" w:rsidR="001C6946" w:rsidRDefault="001C6946" w:rsidP="001C6946">
      <w:pPr>
        <w:pStyle w:val="Code0"/>
      </w:pPr>
      <w:r>
        <w:t>package SIMF Conceptual Model::Patterns</w:t>
      </w:r>
    </w:p>
    <w:p w14:paraId="044864EC" w14:textId="77777777" w:rsidR="001C6946" w:rsidRDefault="001C6946" w:rsidP="001C6946">
      <w:pPr>
        <w:pStyle w:val="Code0"/>
      </w:pPr>
      <w:r>
        <w:t>public enum Quantifier</w:t>
      </w:r>
    </w:p>
    <w:p w14:paraId="685456F9" w14:textId="77777777" w:rsidR="001C6946" w:rsidRDefault="001C6946" w:rsidP="001C6946">
      <w:pPr>
        <w:pStyle w:val="Code0"/>
      </w:pPr>
      <w:r>
        <w:t>{None, There Exists, Exactly One, Most, All}</w:t>
      </w:r>
    </w:p>
    <w:p w14:paraId="069972DD" w14:textId="77777777" w:rsidR="001C6946" w:rsidRDefault="001C6946" w:rsidP="001C6946">
      <w:pPr>
        <w:pStyle w:val="Code0"/>
      </w:pPr>
    </w:p>
    <w:p w14:paraId="47D84B0C" w14:textId="77777777" w:rsidR="001C6946" w:rsidRDefault="001C6946" w:rsidP="001C6946">
      <w:pPr>
        <w:pStyle w:val="Heading5"/>
        <w:ind w:left="0" w:firstLine="0"/>
      </w:pPr>
      <w:r>
        <w:t>Literals</w:t>
      </w:r>
    </w:p>
    <w:p w14:paraId="4FC3DF21" w14:textId="77777777" w:rsidR="001C6946" w:rsidRDefault="001C6946" w:rsidP="001C6946">
      <w:pPr>
        <w:ind w:left="605" w:hanging="245"/>
      </w:pPr>
      <w:r>
        <w:rPr>
          <w:noProof/>
        </w:rPr>
        <w:drawing>
          <wp:inline distT="0" distB="0" distL="0" distR="0" wp14:anchorId="62736F09" wp14:editId="017789DC">
            <wp:extent cx="152400" cy="152400"/>
            <wp:effectExtent l="0" t="0" r="0" b="0"/>
            <wp:docPr id="236"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853D1AD" w14:textId="77777777" w:rsidR="001C6946" w:rsidRDefault="001C6946" w:rsidP="001C6946">
      <w:pPr>
        <w:pStyle w:val="BodyText"/>
      </w:pPr>
      <w:r>
        <w:t>A quantifier where no instance of the type may fill the role. E.g. "there may not exist".</w:t>
      </w:r>
    </w:p>
    <w:p w14:paraId="329FA7C6" w14:textId="77777777" w:rsidR="001C6946" w:rsidRDefault="001C6946" w:rsidP="001C6946">
      <w:pPr>
        <w:ind w:left="605" w:hanging="245"/>
      </w:pPr>
      <w:r>
        <w:rPr>
          <w:noProof/>
        </w:rPr>
        <w:drawing>
          <wp:inline distT="0" distB="0" distL="0" distR="0" wp14:anchorId="61F06B60" wp14:editId="5F543364">
            <wp:extent cx="152400" cy="152400"/>
            <wp:effectExtent l="0" t="0" r="0" b="0"/>
            <wp:docPr id="238"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1F42D2C" w14:textId="77777777" w:rsidR="001C6946" w:rsidRDefault="001C6946" w:rsidP="001C6946">
      <w:pPr>
        <w:pStyle w:val="BodyText"/>
      </w:pPr>
      <w:r>
        <w:t>The existential quantifier - at least one.  A logical "supertype" of "One of" and "Most"</w:t>
      </w:r>
    </w:p>
    <w:p w14:paraId="7F75CD71" w14:textId="77777777" w:rsidR="001C6946" w:rsidRDefault="001C6946" w:rsidP="001C6946">
      <w:pPr>
        <w:ind w:left="605" w:hanging="245"/>
      </w:pPr>
      <w:r>
        <w:rPr>
          <w:noProof/>
        </w:rPr>
        <w:drawing>
          <wp:inline distT="0" distB="0" distL="0" distR="0" wp14:anchorId="3C446FC0" wp14:editId="287FEC39">
            <wp:extent cx="152400" cy="152400"/>
            <wp:effectExtent l="0" t="0" r="0" b="0"/>
            <wp:docPr id="240"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65576DCC" w14:textId="77777777" w:rsidR="001C6946" w:rsidRDefault="001C6946" w:rsidP="001C6946">
      <w:pPr>
        <w:pStyle w:val="BodyText"/>
      </w:pPr>
      <w:r>
        <w:t>The existential quantifier limited to exactly one of a potentially larger set</w:t>
      </w:r>
    </w:p>
    <w:p w14:paraId="661C0DCA" w14:textId="77777777" w:rsidR="001C6946" w:rsidRDefault="001C6946" w:rsidP="001C6946">
      <w:pPr>
        <w:ind w:left="605" w:hanging="245"/>
      </w:pPr>
      <w:r>
        <w:rPr>
          <w:noProof/>
        </w:rPr>
        <w:drawing>
          <wp:inline distT="0" distB="0" distL="0" distR="0" wp14:anchorId="4E960785" wp14:editId="6CAB57B9">
            <wp:extent cx="152400" cy="152400"/>
            <wp:effectExtent l="0" t="0" r="0" b="0"/>
            <wp:docPr id="242"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5D49E0B0" w14:textId="77777777" w:rsidR="001C6946" w:rsidRDefault="001C6946" w:rsidP="001C6946">
      <w:pPr>
        <w:pStyle w:val="BodyText"/>
      </w:pPr>
      <w:r>
        <w:t>A stratified existential quantifier with a default for a "typical" value - example: &lt;Most&gt; people have 2 arms.</w:t>
      </w:r>
      <w:r>
        <w:br/>
        <w:t>For logics that do not support "most", most may be interpreted as "There exists".</w:t>
      </w:r>
    </w:p>
    <w:p w14:paraId="763DA5C3" w14:textId="77777777" w:rsidR="001C6946" w:rsidRDefault="001C6946" w:rsidP="001C6946">
      <w:pPr>
        <w:ind w:left="605" w:hanging="245"/>
      </w:pPr>
      <w:r>
        <w:rPr>
          <w:noProof/>
        </w:rPr>
        <w:drawing>
          <wp:inline distT="0" distB="0" distL="0" distR="0" wp14:anchorId="04514F51" wp14:editId="3E5C9AB0">
            <wp:extent cx="152400" cy="152400"/>
            <wp:effectExtent l="0" t="0" r="0" b="0"/>
            <wp:docPr id="244" name="Picture -922810790.emf" descr="-9228107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922810790.emf"/>
                    <pic:cNvPicPr/>
                  </pic:nvPicPr>
                  <pic:blipFill>
                    <a:blip r:embed="rId45"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60D2446" w14:textId="77777777" w:rsidR="001C6946" w:rsidRDefault="001C6946" w:rsidP="001C6946">
      <w:pPr>
        <w:pStyle w:val="BodyText"/>
      </w:pPr>
      <w:r>
        <w:t>The universal quantifier - the quantified property is a stand-in for all elements of  the existent of the quantified type</w:t>
      </w:r>
    </w:p>
    <w:p w14:paraId="313563C7" w14:textId="77777777" w:rsidR="001C6946" w:rsidRDefault="001C6946" w:rsidP="001C6946"/>
    <w:p w14:paraId="684194AB" w14:textId="77777777" w:rsidR="001C6946" w:rsidRDefault="001C6946" w:rsidP="001C6946">
      <w:pPr>
        <w:spacing w:after="200" w:line="276" w:lineRule="auto"/>
        <w:rPr>
          <w:b/>
          <w:bCs/>
          <w:color w:val="365F91"/>
          <w:sz w:val="40"/>
          <w:szCs w:val="40"/>
        </w:rPr>
      </w:pPr>
      <w:r>
        <w:br w:type="page"/>
      </w:r>
    </w:p>
    <w:p w14:paraId="36F159FC" w14:textId="77777777" w:rsidR="001C6946" w:rsidRDefault="001C6946" w:rsidP="001C6946">
      <w:pPr>
        <w:pStyle w:val="Heading2"/>
        <w:ind w:left="1080" w:hanging="1080"/>
      </w:pPr>
      <w:bookmarkStart w:id="518" w:name="_Toc463469742"/>
      <w:r>
        <w:lastRenderedPageBreak/>
        <w:t>SIMF Conceptual Model::Properties</w:t>
      </w:r>
      <w:bookmarkEnd w:id="518"/>
    </w:p>
    <w:p w14:paraId="6415E7AB" w14:textId="77777777" w:rsidR="001C6946" w:rsidRDefault="001C6946" w:rsidP="001C6946">
      <w:pPr>
        <w:pStyle w:val="BodyText"/>
      </w:pPr>
      <w:r>
        <w:t>Properties define the most granular connections between entities or values. Properties may be used as the ends of relationships, to represent individual characteristics or as elements of a data structure.</w:t>
      </w:r>
    </w:p>
    <w:p w14:paraId="37658422" w14:textId="77777777" w:rsidR="001C6946" w:rsidRDefault="001C6946" w:rsidP="001C6946">
      <w:pPr>
        <w:pStyle w:val="Heading3"/>
        <w:ind w:left="1080" w:hanging="1080"/>
      </w:pPr>
      <w:bookmarkStart w:id="519" w:name="_Toc463469743"/>
      <w:r>
        <w:t>Diagram: Properties</w:t>
      </w:r>
      <w:bookmarkEnd w:id="519"/>
    </w:p>
    <w:p w14:paraId="4C8ACD3D" w14:textId="77777777" w:rsidR="001C6946" w:rsidRDefault="001C6946" w:rsidP="001C6946">
      <w:pPr>
        <w:jc w:val="center"/>
        <w:rPr>
          <w:rFonts w:cs="Arial"/>
        </w:rPr>
      </w:pPr>
      <w:r>
        <w:rPr>
          <w:noProof/>
        </w:rPr>
        <w:drawing>
          <wp:inline distT="0" distB="0" distL="0" distR="0" wp14:anchorId="01A717A0" wp14:editId="024205C2">
            <wp:extent cx="6188075" cy="4921433"/>
            <wp:effectExtent l="0" t="0" r="0" b="0"/>
            <wp:docPr id="246" name="Picture 1387659996.emf" descr="13876599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387659996.emf"/>
                    <pic:cNvPicPr/>
                  </pic:nvPicPr>
                  <pic:blipFill>
                    <a:blip r:embed="rId46" cstate="print"/>
                    <a:stretch>
                      <a:fillRect/>
                    </a:stretch>
                  </pic:blipFill>
                  <pic:spPr>
                    <a:xfrm>
                      <a:off x="0" y="0"/>
                      <a:ext cx="6188075" cy="4921433"/>
                    </a:xfrm>
                    <a:prstGeom prst="rect">
                      <a:avLst/>
                    </a:prstGeom>
                  </pic:spPr>
                </pic:pic>
              </a:graphicData>
            </a:graphic>
          </wp:inline>
        </w:drawing>
      </w:r>
    </w:p>
    <w:p w14:paraId="03F0828B"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Properties</w:t>
      </w:r>
    </w:p>
    <w:p w14:paraId="3CCCB8C2" w14:textId="77777777" w:rsidR="001C6946" w:rsidRDefault="001C6946" w:rsidP="001C6946">
      <w:r>
        <w:t xml:space="preserve"> </w:t>
      </w:r>
    </w:p>
    <w:p w14:paraId="14D8AF0A" w14:textId="77777777" w:rsidR="001C6946" w:rsidRDefault="001C6946" w:rsidP="001C6946"/>
    <w:p w14:paraId="57BFCDD3" w14:textId="77777777" w:rsidR="001C6946" w:rsidRDefault="001C6946" w:rsidP="001C6946">
      <w:pPr>
        <w:pStyle w:val="Heading3"/>
        <w:ind w:left="1080" w:hanging="1080"/>
      </w:pPr>
      <w:bookmarkStart w:id="520" w:name="_630a40beaf4bbbac635cfcacaaf353d1"/>
      <w:bookmarkStart w:id="521" w:name="_Toc463469744"/>
      <w:r>
        <w:t>Class Annotation Property</w:t>
      </w:r>
      <w:bookmarkEnd w:id="520"/>
      <w:bookmarkEnd w:id="521"/>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74480485" w14:textId="77777777" w:rsidR="001C6946" w:rsidRDefault="001C6946" w:rsidP="001C6946">
      <w:r>
        <w:t>An annotation property is a specialization of property where the referenced elements represent metadata about the related proposition, structure or information (or model element) rather than a fact or condition of the domain being represented.</w:t>
      </w:r>
      <w:r>
        <w:br/>
        <w:t>For an annotation property, &lt;is of type&gt; describes instances of the structured type for which the property is defined.</w:t>
      </w:r>
      <w:r>
        <w:br/>
        <w:t>Typical uses of annotations include provenance of information, when a record was created, etc.</w:t>
      </w:r>
    </w:p>
    <w:p w14:paraId="09E25F9A" w14:textId="77777777" w:rsidR="001C6946" w:rsidRDefault="001C6946" w:rsidP="001C6946">
      <w:pPr>
        <w:pStyle w:val="Heading4"/>
        <w:ind w:left="1008" w:hanging="1008"/>
      </w:pPr>
      <w:r>
        <w:t>Direct Supertypes</w:t>
      </w:r>
    </w:p>
    <w:p w14:paraId="4C7A3F08" w14:textId="77777777" w:rsidR="001C6946" w:rsidRDefault="001C6946" w:rsidP="001C6946">
      <w:pPr>
        <w:ind w:left="360"/>
      </w:pPr>
      <w:hyperlink w:anchor="_9ee6787ca6750591f74aeb580057443b" w:history="1">
        <w:r>
          <w:rPr>
            <w:rStyle w:val="Hyperlink"/>
          </w:rPr>
          <w:t>Characteristic Type</w:t>
        </w:r>
      </w:hyperlink>
    </w:p>
    <w:p w14:paraId="08D0F691" w14:textId="77777777" w:rsidR="001C6946" w:rsidRDefault="001C6946" w:rsidP="001C6946"/>
    <w:p w14:paraId="538FD84A" w14:textId="77777777" w:rsidR="001C6946" w:rsidRDefault="001C6946" w:rsidP="001C6946">
      <w:pPr>
        <w:pStyle w:val="Heading3"/>
        <w:ind w:left="1080" w:hanging="1080"/>
      </w:pPr>
      <w:bookmarkStart w:id="522" w:name="_444acb79998335389f7e87d5befeeb68"/>
      <w:bookmarkStart w:id="523" w:name="_Toc463469745"/>
      <w:r>
        <w:lastRenderedPageBreak/>
        <w:t>Association Bound Individual</w:t>
      </w:r>
      <w:bookmarkEnd w:id="522"/>
      <w:bookmarkEnd w:id="523"/>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506970E3" w14:textId="77777777" w:rsidR="001C6946" w:rsidRDefault="001C6946" w:rsidP="001C6946">
      <w:r>
        <w:t>Relationship defining the thing bound to a subject based on a bound property.</w:t>
      </w:r>
    </w:p>
    <w:p w14:paraId="781CA4C7" w14:textId="77777777" w:rsidR="001C6946" w:rsidRDefault="001C6946" w:rsidP="001C6946">
      <w:pPr>
        <w:pStyle w:val="Heading4"/>
        <w:ind w:left="1008" w:hanging="1008"/>
      </w:pPr>
      <w:r>
        <w:t>Association Ends</w:t>
      </w:r>
    </w:p>
    <w:p w14:paraId="7DEA7135" w14:textId="77777777" w:rsidR="001C6946" w:rsidRDefault="001C6946" w:rsidP="001C6946">
      <w:pPr>
        <w:ind w:firstLine="720"/>
      </w:pPr>
      <w:r>
        <w:rPr>
          <w:noProof/>
        </w:rPr>
        <w:drawing>
          <wp:inline distT="0" distB="0" distL="0" distR="0" wp14:anchorId="39E39289" wp14:editId="6A795371">
            <wp:extent cx="152400" cy="152400"/>
            <wp:effectExtent l="0" t="0" r="0" b="0"/>
            <wp:docPr id="248"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2605F577" w14:textId="77777777" w:rsidR="001C6946" w:rsidRDefault="001C6946" w:rsidP="001C6946">
      <w:pPr>
        <w:pStyle w:val="BodyText"/>
        <w:ind w:firstLine="720"/>
      </w:pPr>
      <w:r>
        <w:t>The thing bound to a property in a specific situation. E.g. if the weight of truck-XYZ is 4500 LBS, the bound individual would be "4500 LBS".</w:t>
      </w:r>
    </w:p>
    <w:p w14:paraId="4DA6AFC5" w14:textId="77777777" w:rsidR="001C6946" w:rsidRDefault="001C6946" w:rsidP="001C6946">
      <w:pPr>
        <w:ind w:firstLine="720"/>
      </w:pPr>
      <w:r>
        <w:rPr>
          <w:noProof/>
        </w:rPr>
        <w:drawing>
          <wp:inline distT="0" distB="0" distL="0" distR="0" wp14:anchorId="4B82F416" wp14:editId="79DAC841">
            <wp:extent cx="152400" cy="152400"/>
            <wp:effectExtent l="0" t="0" r="0" b="0"/>
            <wp:docPr id="25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0EB1F4BB" w14:textId="77777777" w:rsidR="001C6946" w:rsidRDefault="001C6946" w:rsidP="001C6946">
      <w:pPr>
        <w:pStyle w:val="BodyText"/>
        <w:ind w:firstLine="720"/>
      </w:pPr>
      <w:r>
        <w:t>Bindings in which a thing participates.</w:t>
      </w:r>
    </w:p>
    <w:p w14:paraId="5C066D71" w14:textId="77777777" w:rsidR="001C6946" w:rsidRDefault="001C6946" w:rsidP="001C6946"/>
    <w:p w14:paraId="7DA17B23" w14:textId="77777777" w:rsidR="001C6946" w:rsidRDefault="001C6946" w:rsidP="001C6946">
      <w:pPr>
        <w:pStyle w:val="Heading3"/>
        <w:ind w:left="1080" w:hanging="1080"/>
      </w:pPr>
      <w:bookmarkStart w:id="524" w:name="_05fe47ba9f82b41047c153424cdf5894"/>
      <w:bookmarkStart w:id="525" w:name="_Toc463469746"/>
      <w:r>
        <w:t>Association Bound Property</w:t>
      </w:r>
      <w:bookmarkEnd w:id="524"/>
      <w:bookmarkEnd w:id="525"/>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36FDEDEB" w14:textId="77777777" w:rsidR="001C6946" w:rsidRDefault="001C6946" w:rsidP="001C6946">
      <w:r>
        <w:t>Relationship specifies the property type that defines the semantics of a property binding. E.g. if the weight of truck-XYZ is 4500 LBS, the bound property could be "has weight".</w:t>
      </w:r>
    </w:p>
    <w:p w14:paraId="469D221E" w14:textId="77777777" w:rsidR="001C6946" w:rsidRDefault="001C6946" w:rsidP="001C6946">
      <w:pPr>
        <w:pStyle w:val="Heading4"/>
        <w:ind w:left="1008" w:hanging="1008"/>
      </w:pPr>
      <w:r>
        <w:t>Direct Supertypes</w:t>
      </w:r>
    </w:p>
    <w:p w14:paraId="1532B942" w14:textId="77777777" w:rsidR="001C6946" w:rsidRDefault="001C6946" w:rsidP="001C6946">
      <w:pPr>
        <w:ind w:left="360"/>
      </w:pPr>
      <w:hyperlink w:anchor="_7930d7b301f56f0155603422a27ad833" w:history="1">
        <w:r>
          <w:rPr>
            <w:rStyle w:val="Hyperlink"/>
          </w:rPr>
          <w:t>Extent of Type</w:t>
        </w:r>
      </w:hyperlink>
    </w:p>
    <w:p w14:paraId="55F9E314" w14:textId="77777777" w:rsidR="001C6946" w:rsidRDefault="001C6946" w:rsidP="001C6946">
      <w:pPr>
        <w:pStyle w:val="Heading4"/>
        <w:ind w:left="1008" w:hanging="1008"/>
      </w:pPr>
      <w:r>
        <w:t>Association Ends</w:t>
      </w:r>
    </w:p>
    <w:p w14:paraId="6E8968C1" w14:textId="77777777" w:rsidR="001C6946" w:rsidRDefault="001C6946" w:rsidP="001C6946">
      <w:pPr>
        <w:ind w:firstLine="720"/>
      </w:pPr>
      <w:r>
        <w:rPr>
          <w:noProof/>
        </w:rPr>
        <w:drawing>
          <wp:inline distT="0" distB="0" distL="0" distR="0" wp14:anchorId="594164C4" wp14:editId="3CC3967C">
            <wp:extent cx="152400" cy="152400"/>
            <wp:effectExtent l="0" t="0" r="0" b="0"/>
            <wp:docPr id="25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2884A2EF" w14:textId="77777777" w:rsidR="001C6946" w:rsidRDefault="001C6946" w:rsidP="001C6946">
      <w:pPr>
        <w:pStyle w:val="BodyText"/>
        <w:ind w:firstLine="720"/>
      </w:pPr>
      <w:r>
        <w:t>Bindings referencing a property.</w:t>
      </w:r>
    </w:p>
    <w:p w14:paraId="036B772E" w14:textId="77777777" w:rsidR="001C6946" w:rsidRDefault="001C6946" w:rsidP="001C6946">
      <w:pPr>
        <w:ind w:firstLine="720"/>
      </w:pPr>
      <w:r>
        <w:rPr>
          <w:noProof/>
        </w:rPr>
        <w:drawing>
          <wp:inline distT="0" distB="0" distL="0" distR="0" wp14:anchorId="3670E060" wp14:editId="235C87BC">
            <wp:extent cx="152400" cy="152400"/>
            <wp:effectExtent l="0" t="0" r="0" b="0"/>
            <wp:docPr id="25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4CC7D6B5" w14:textId="77777777" w:rsidR="001C6946" w:rsidRDefault="001C6946" w:rsidP="001C6946">
      <w:pPr>
        <w:pStyle w:val="BodyText"/>
        <w:ind w:firstLine="720"/>
      </w:pPr>
      <w:r>
        <w:t>The property a binding binds a thing to.</w:t>
      </w:r>
    </w:p>
    <w:p w14:paraId="2984C408" w14:textId="77777777" w:rsidR="001C6946" w:rsidRDefault="001C6946" w:rsidP="001C6946"/>
    <w:p w14:paraId="65613E6C" w14:textId="77777777" w:rsidR="001C6946" w:rsidRDefault="001C6946" w:rsidP="001C6946">
      <w:pPr>
        <w:pStyle w:val="Heading3"/>
        <w:ind w:left="1080" w:hanging="1080"/>
      </w:pPr>
      <w:bookmarkStart w:id="526" w:name="_cecbcb963a1ccbfd64958a6886273e2c"/>
      <w:bookmarkStart w:id="527" w:name="_Toc463469747"/>
      <w:r>
        <w:t>Association Bound Subject</w:t>
      </w:r>
      <w:bookmarkEnd w:id="526"/>
      <w:bookmarkEnd w:id="527"/>
      <w:r w:rsidRPr="003A31EC">
        <w:rPr>
          <w:rFonts w:cs="Arial"/>
        </w:rPr>
        <w:t xml:space="preserve"> </w:t>
      </w:r>
      <w:r>
        <w:rPr>
          <w:rFonts w:cs="Arial"/>
        </w:rPr>
        <w:fldChar w:fldCharType="begin"/>
      </w:r>
      <w:r>
        <w:instrText>XE"</w:instrText>
      </w:r>
      <w:r w:rsidRPr="00413D75">
        <w:rPr>
          <w:rFonts w:cs="Arial"/>
        </w:rPr>
        <w:instrText>Bound Subject</w:instrText>
      </w:r>
      <w:r>
        <w:instrText>"</w:instrText>
      </w:r>
      <w:r>
        <w:rPr>
          <w:rFonts w:cs="Arial"/>
        </w:rPr>
        <w:fldChar w:fldCharType="end"/>
      </w:r>
    </w:p>
    <w:p w14:paraId="5EA49511" w14:textId="77777777" w:rsidR="001C6946" w:rsidRDefault="001C6946" w:rsidP="001C6946">
      <w:r>
        <w:t>Relationship defining the subject of a bound property. Where the subject is a relationship, the relationship becomes transparent and the applicable subject(s) are the other ends of the relationship. E.g. if the weight of truck-XYZ is 4500 LBS, the bound subject would be Truck-XYZ".</w:t>
      </w:r>
    </w:p>
    <w:p w14:paraId="6AF7933A" w14:textId="77777777" w:rsidR="001C6946" w:rsidRDefault="001C6946" w:rsidP="001C6946">
      <w:pPr>
        <w:pStyle w:val="Heading4"/>
        <w:ind w:left="1008" w:hanging="1008"/>
      </w:pPr>
      <w:r>
        <w:t>Association Ends</w:t>
      </w:r>
    </w:p>
    <w:p w14:paraId="36D8010C" w14:textId="77777777" w:rsidR="001C6946" w:rsidRDefault="001C6946" w:rsidP="001C6946">
      <w:pPr>
        <w:ind w:firstLine="720"/>
      </w:pPr>
      <w:r>
        <w:rPr>
          <w:noProof/>
        </w:rPr>
        <w:drawing>
          <wp:inline distT="0" distB="0" distL="0" distR="0" wp14:anchorId="2FD00E5D" wp14:editId="5BC3E22C">
            <wp:extent cx="152400" cy="152400"/>
            <wp:effectExtent l="0" t="0" r="0" b="0"/>
            <wp:docPr id="25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17ACEF45" w14:textId="77777777" w:rsidR="001C6946" w:rsidRDefault="001C6946" w:rsidP="001C6946">
      <w:pPr>
        <w:pStyle w:val="BodyText"/>
        <w:ind w:firstLine="720"/>
      </w:pPr>
      <w:r>
        <w:t>Bindings asserted for properties within a situation.</w:t>
      </w:r>
    </w:p>
    <w:p w14:paraId="6063EF99" w14:textId="77777777" w:rsidR="001C6946" w:rsidRDefault="001C6946" w:rsidP="001C6946">
      <w:pPr>
        <w:ind w:firstLine="720"/>
      </w:pPr>
      <w:r>
        <w:rPr>
          <w:noProof/>
        </w:rPr>
        <w:drawing>
          <wp:inline distT="0" distB="0" distL="0" distR="0" wp14:anchorId="04C88A67" wp14:editId="1C7251C9">
            <wp:extent cx="152400" cy="152400"/>
            <wp:effectExtent l="0" t="0" r="0" b="0"/>
            <wp:docPr id="25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74EBAFFF" w14:textId="77777777" w:rsidR="001C6946" w:rsidRDefault="001C6946" w:rsidP="001C6946">
      <w:pPr>
        <w:pStyle w:val="BodyText"/>
        <w:ind w:firstLine="720"/>
      </w:pPr>
      <w:r>
        <w:t>The subject of a property binding.</w:t>
      </w:r>
    </w:p>
    <w:p w14:paraId="10CBCDAA" w14:textId="77777777" w:rsidR="001C6946" w:rsidRDefault="001C6946" w:rsidP="001C6946"/>
    <w:p w14:paraId="759DA854" w14:textId="77777777" w:rsidR="001C6946" w:rsidRDefault="001C6946" w:rsidP="001C6946">
      <w:pPr>
        <w:pStyle w:val="Heading3"/>
        <w:ind w:left="1080" w:hanging="1080"/>
      </w:pPr>
      <w:bookmarkStart w:id="528" w:name="_5c6d6f43423a3230f0d5ed0876850222"/>
      <w:bookmarkStart w:id="529" w:name="_Toc463469748"/>
      <w:r>
        <w:t>Class Characteristic Binding</w:t>
      </w:r>
      <w:bookmarkEnd w:id="528"/>
      <w:bookmarkEnd w:id="529"/>
      <w:r w:rsidRPr="003A31EC">
        <w:rPr>
          <w:rFonts w:cs="Arial"/>
        </w:rPr>
        <w:t xml:space="preserve"> </w:t>
      </w:r>
      <w:r>
        <w:rPr>
          <w:rFonts w:cs="Arial"/>
        </w:rPr>
        <w:fldChar w:fldCharType="begin"/>
      </w:r>
      <w:r>
        <w:instrText>XE"</w:instrText>
      </w:r>
      <w:r w:rsidRPr="00413D75">
        <w:rPr>
          <w:rFonts w:cs="Arial"/>
        </w:rPr>
        <w:instrText>Characteristic Binding</w:instrText>
      </w:r>
      <w:r>
        <w:instrText>"</w:instrText>
      </w:r>
      <w:r>
        <w:rPr>
          <w:rFonts w:cs="Arial"/>
        </w:rPr>
        <w:fldChar w:fldCharType="end"/>
      </w:r>
    </w:p>
    <w:p w14:paraId="3C4F99D9" w14:textId="77777777" w:rsidR="001C6946" w:rsidRDefault="001C6946" w:rsidP="001C6946">
      <w:r>
        <w:t>A characteristic of a specific thing, e.g. the color of Pump-1234 in the &lt;bound to&gt; entity. A characteristic is a "first class" element and may participate in relationships and have annotations.</w:t>
      </w:r>
    </w:p>
    <w:p w14:paraId="54CDF312" w14:textId="77777777" w:rsidR="001C6946" w:rsidRDefault="001C6946" w:rsidP="001C6946">
      <w:pPr>
        <w:pStyle w:val="Heading4"/>
        <w:ind w:left="1008" w:hanging="1008"/>
      </w:pPr>
      <w:r>
        <w:t>Direct Supertypes</w:t>
      </w:r>
    </w:p>
    <w:p w14:paraId="7BF2E030" w14:textId="77777777" w:rsidR="001C6946" w:rsidRDefault="001C6946" w:rsidP="001C6946">
      <w:pPr>
        <w:ind w:left="360"/>
      </w:pPr>
      <w:hyperlink w:anchor="_318306db8339a16351b356169444c6ed" w:history="1">
        <w:r>
          <w:rPr>
            <w:rStyle w:val="Hyperlink"/>
          </w:rPr>
          <w:t>Actual Situation</w:t>
        </w:r>
      </w:hyperlink>
      <w:r>
        <w:t xml:space="preserve">, </w:t>
      </w:r>
      <w:hyperlink w:anchor="_e829344c78ea1a9e5e18c7bc51ff8f64" w:history="1">
        <w:r>
          <w:rPr>
            <w:rStyle w:val="Hyperlink"/>
          </w:rPr>
          <w:t>Property Binding</w:t>
        </w:r>
      </w:hyperlink>
    </w:p>
    <w:p w14:paraId="2F8F8BCC" w14:textId="77777777" w:rsidR="001C6946" w:rsidRDefault="001C6946" w:rsidP="001C6946"/>
    <w:p w14:paraId="30F2DC6A" w14:textId="77777777" w:rsidR="001C6946" w:rsidRDefault="001C6946" w:rsidP="001C6946">
      <w:pPr>
        <w:pStyle w:val="Heading3"/>
        <w:ind w:left="1080" w:hanging="1080"/>
      </w:pPr>
      <w:bookmarkStart w:id="530" w:name="_9ee6787ca6750591f74aeb580057443b"/>
      <w:bookmarkStart w:id="531" w:name="_Toc463469749"/>
      <w:r>
        <w:t>Class Characteristic Type</w:t>
      </w:r>
      <w:bookmarkEnd w:id="530"/>
      <w:bookmarkEnd w:id="531"/>
      <w:r w:rsidRPr="003A31EC">
        <w:rPr>
          <w:rFonts w:cs="Arial"/>
        </w:rPr>
        <w:t xml:space="preserve"> </w:t>
      </w:r>
      <w:r>
        <w:rPr>
          <w:rFonts w:cs="Arial"/>
        </w:rPr>
        <w:fldChar w:fldCharType="begin"/>
      </w:r>
      <w:r>
        <w:instrText>XE"</w:instrText>
      </w:r>
      <w:r w:rsidRPr="00413D75">
        <w:rPr>
          <w:rFonts w:cs="Arial"/>
        </w:rPr>
        <w:instrText>Characteristic Type</w:instrText>
      </w:r>
      <w:r>
        <w:instrText>"</w:instrText>
      </w:r>
      <w:r>
        <w:rPr>
          <w:rFonts w:cs="Arial"/>
        </w:rPr>
        <w:fldChar w:fldCharType="end"/>
      </w:r>
    </w:p>
    <w:p w14:paraId="6FFE9709" w14:textId="77777777" w:rsidR="001C6946" w:rsidRDefault="001C6946" w:rsidP="001C6946">
      <w:r>
        <w:t>A kind of characteristic of a type of thing may have, e.g. paint may have a color. Characteristic kind is the type of characteristic bindings which are "first class" elements and may participate in relationships and have meta-characteristics.</w:t>
      </w:r>
    </w:p>
    <w:p w14:paraId="14F52DE2" w14:textId="77777777" w:rsidR="001C6946" w:rsidRDefault="001C6946" w:rsidP="001C6946">
      <w:pPr>
        <w:pStyle w:val="Heading4"/>
        <w:ind w:left="1008" w:hanging="1008"/>
      </w:pPr>
      <w:r>
        <w:lastRenderedPageBreak/>
        <w:t>Direct Supertypes</w:t>
      </w:r>
    </w:p>
    <w:p w14:paraId="1CEDE316" w14:textId="77777777" w:rsidR="001C6946" w:rsidRDefault="001C6946" w:rsidP="001C6946">
      <w:pPr>
        <w:ind w:left="360"/>
      </w:pPr>
      <w:hyperlink w:anchor="_aec2b4f875c8e48059ff0f3cf4fdb05d" w:history="1">
        <w:r>
          <w:rPr>
            <w:rStyle w:val="Hyperlink"/>
          </w:rPr>
          <w:t>Property Type</w:t>
        </w:r>
      </w:hyperlink>
      <w:r>
        <w:t xml:space="preserve">, </w:t>
      </w:r>
      <w:hyperlink w:anchor="_50241f5936e61055293ca95f860768d8" w:history="1">
        <w:r>
          <w:rPr>
            <w:rStyle w:val="Hyperlink"/>
          </w:rPr>
          <w:t>Situation Type</w:t>
        </w:r>
      </w:hyperlink>
    </w:p>
    <w:p w14:paraId="6D2D8E5E" w14:textId="77777777" w:rsidR="001C6946" w:rsidRDefault="001C6946" w:rsidP="001C6946"/>
    <w:p w14:paraId="07BBA204" w14:textId="77777777" w:rsidR="001C6946" w:rsidRDefault="001C6946" w:rsidP="001C6946">
      <w:pPr>
        <w:pStyle w:val="Heading3"/>
        <w:ind w:left="1080" w:hanging="1080"/>
      </w:pPr>
      <w:bookmarkStart w:id="532" w:name="_fb9773c1339db51431ac49244bf66cf0"/>
      <w:bookmarkStart w:id="533" w:name="_Toc463469750"/>
      <w:r>
        <w:t>Association Properties Relationship</w:t>
      </w:r>
      <w:bookmarkEnd w:id="532"/>
      <w:bookmarkEnd w:id="533"/>
      <w:r w:rsidRPr="003A31EC">
        <w:rPr>
          <w:rFonts w:cs="Arial"/>
        </w:rPr>
        <w:t xml:space="preserve"> </w:t>
      </w:r>
      <w:r>
        <w:rPr>
          <w:rFonts w:cs="Arial"/>
        </w:rPr>
        <w:fldChar w:fldCharType="begin"/>
      </w:r>
      <w:r>
        <w:instrText>XE"</w:instrText>
      </w:r>
      <w:r w:rsidRPr="00413D75">
        <w:rPr>
          <w:rFonts w:cs="Arial"/>
        </w:rPr>
        <w:instrText>Properties Relationship</w:instrText>
      </w:r>
      <w:r>
        <w:instrText>"</w:instrText>
      </w:r>
      <w:r>
        <w:rPr>
          <w:rFonts w:cs="Arial"/>
        </w:rPr>
        <w:fldChar w:fldCharType="end"/>
      </w:r>
    </w:p>
    <w:p w14:paraId="44431C4A" w14:textId="77777777" w:rsidR="001C6946" w:rsidRDefault="001C6946" w:rsidP="001C6946">
      <w:r>
        <w:t>Relationship defining the set of properties defined for a type.</w:t>
      </w:r>
      <w:r>
        <w:br/>
        <w:t>Where the &lt;property of&gt; type is a relationship type, the "subject" of the property is the other ends (properties) of the relationship.</w:t>
      </w:r>
      <w:r>
        <w:br/>
        <w:t>Where the &lt;property of&gt; type is not a relationship, the subject of the property is the &lt;property of&gt; type.</w:t>
      </w:r>
    </w:p>
    <w:p w14:paraId="5DA11C7F" w14:textId="77777777" w:rsidR="001C6946" w:rsidRDefault="001C6946" w:rsidP="001C6946">
      <w:pPr>
        <w:pStyle w:val="Heading4"/>
        <w:ind w:left="1008" w:hanging="1008"/>
      </w:pPr>
      <w:r>
        <w:t>Association Ends</w:t>
      </w:r>
    </w:p>
    <w:p w14:paraId="08CF1745" w14:textId="77777777" w:rsidR="001C6946" w:rsidRDefault="001C6946" w:rsidP="001C6946">
      <w:pPr>
        <w:ind w:firstLine="720"/>
      </w:pPr>
      <w:r>
        <w:rPr>
          <w:noProof/>
        </w:rPr>
        <w:drawing>
          <wp:inline distT="0" distB="0" distL="0" distR="0" wp14:anchorId="68B8409E" wp14:editId="7F93DADD">
            <wp:extent cx="152400" cy="152400"/>
            <wp:effectExtent l="0" t="0" r="0" b="0"/>
            <wp:docPr id="26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 </w:t>
      </w:r>
    </w:p>
    <w:p w14:paraId="0BBC7176" w14:textId="77777777" w:rsidR="001C6946" w:rsidRDefault="001C6946" w:rsidP="001C6946">
      <w:pPr>
        <w:pStyle w:val="BodyText"/>
        <w:ind w:firstLine="720"/>
      </w:pPr>
      <w:r>
        <w:t>A property of a structured type such that there may be bindings of a thing to instances of the structured type with reference to the property which defines the semantics of the bound thing withing the context of the structure.</w:t>
      </w:r>
    </w:p>
    <w:p w14:paraId="5759629B" w14:textId="77777777" w:rsidR="001C6946" w:rsidRDefault="001C6946" w:rsidP="001C6946">
      <w:pPr>
        <w:ind w:firstLine="720"/>
      </w:pPr>
      <w:r>
        <w:rPr>
          <w:noProof/>
        </w:rPr>
        <w:drawing>
          <wp:inline distT="0" distB="0" distL="0" distR="0" wp14:anchorId="66405EF2" wp14:editId="4E87641F">
            <wp:extent cx="152400" cy="152400"/>
            <wp:effectExtent l="0" t="0" r="0" b="0"/>
            <wp:docPr id="26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1B28AAA1" w14:textId="77777777" w:rsidR="001C6946" w:rsidRDefault="001C6946" w:rsidP="001C6946">
      <w:pPr>
        <w:pStyle w:val="BodyText"/>
        <w:ind w:firstLine="720"/>
      </w:pPr>
      <w:r>
        <w:t xml:space="preserve">Type for which a property is relevant. The domain of the property. </w:t>
      </w:r>
    </w:p>
    <w:p w14:paraId="02269F8F" w14:textId="77777777" w:rsidR="001C6946" w:rsidRDefault="001C6946" w:rsidP="001C6946"/>
    <w:p w14:paraId="1EC3E5DA" w14:textId="77777777" w:rsidR="001C6946" w:rsidRDefault="001C6946" w:rsidP="001C6946">
      <w:pPr>
        <w:pStyle w:val="Heading3"/>
        <w:ind w:left="1080" w:hanging="1080"/>
      </w:pPr>
      <w:bookmarkStart w:id="534" w:name="_e829344c78ea1a9e5e18c7bc51ff8f64"/>
      <w:bookmarkStart w:id="535" w:name="_Toc463469751"/>
      <w:r>
        <w:t>Class Property Binding</w:t>
      </w:r>
      <w:bookmarkEnd w:id="534"/>
      <w:bookmarkEnd w:id="535"/>
      <w:r w:rsidRPr="003A31EC">
        <w:rPr>
          <w:rFonts w:cs="Arial"/>
        </w:rPr>
        <w:t xml:space="preserve"> </w:t>
      </w:r>
      <w:r>
        <w:rPr>
          <w:rFonts w:cs="Arial"/>
        </w:rPr>
        <w:fldChar w:fldCharType="begin"/>
      </w:r>
      <w:r>
        <w:instrText>XE"</w:instrText>
      </w:r>
      <w:r w:rsidRPr="00413D75">
        <w:rPr>
          <w:rFonts w:cs="Arial"/>
        </w:rPr>
        <w:instrText>Property Binding</w:instrText>
      </w:r>
      <w:r>
        <w:instrText>"</w:instrText>
      </w:r>
      <w:r>
        <w:rPr>
          <w:rFonts w:cs="Arial"/>
        </w:rPr>
        <w:fldChar w:fldCharType="end"/>
      </w:r>
    </w:p>
    <w:p w14:paraId="5C5598D0" w14:textId="77777777" w:rsidR="001C6946" w:rsidRDefault="001C6946" w:rsidP="001C6946">
      <w:r>
        <w:t>A property value binding binds a particular thing (the value) to a situation based on a defined property.</w:t>
      </w:r>
      <w:r>
        <w:br/>
      </w:r>
      <w:r>
        <w:br/>
        <w:t>For relations (which are structures), this is also known as an "association end".</w:t>
      </w:r>
      <w:r>
        <w:br/>
      </w:r>
      <w:r>
        <w:br/>
        <w:t>Where &lt;binds&gt; is an expression evaluation, the property value shall evaluate to the evaluation of the expression.</w:t>
      </w:r>
      <w:r>
        <w:br/>
      </w:r>
      <w:r>
        <w:br/>
        <w:t>Where &lt;binds&gt; is a property, the property value shall be the property values bound to that property in &lt;bound to&gt; situation.</w:t>
      </w:r>
      <w:r>
        <w:br/>
      </w:r>
      <w:r>
        <w:br/>
        <w:t>The bound to thing must conform with the &lt;is of type&gt; type of the property. If the bound individual conforms to the "requires type" of the property, the &lt;is of type&gt; of the bound thing will be asserted.</w:t>
      </w:r>
      <w:r>
        <w:br/>
      </w:r>
      <w:r>
        <w:br/>
        <w:t>The type of the &lt;bound to&gt; structure must (directly or indirectly) have the type the &lt;bound by&gt; properties &lt;property of&gt; type.</w:t>
      </w:r>
    </w:p>
    <w:p w14:paraId="5AD45261" w14:textId="77777777" w:rsidR="001C6946" w:rsidRDefault="001C6946" w:rsidP="001C6946">
      <w:pPr>
        <w:pStyle w:val="Heading4"/>
        <w:ind w:left="1008" w:hanging="1008"/>
      </w:pPr>
      <w:r>
        <w:t>Direct Supertypes</w:t>
      </w:r>
    </w:p>
    <w:p w14:paraId="1E6945E2" w14:textId="77777777" w:rsidR="001C6946" w:rsidRDefault="001C6946" w:rsidP="001C6946">
      <w:pPr>
        <w:ind w:left="360"/>
      </w:pPr>
      <w:hyperlink w:anchor="_a52cb0ff6e414b3170b58afe10b6afcb" w:history="1">
        <w:r>
          <w:rPr>
            <w:rStyle w:val="Hyperlink"/>
          </w:rPr>
          <w:t>Thing</w:t>
        </w:r>
      </w:hyperlink>
    </w:p>
    <w:p w14:paraId="47AA9F21" w14:textId="77777777" w:rsidR="001C6946" w:rsidRDefault="001C6946" w:rsidP="001C6946"/>
    <w:p w14:paraId="77A79F62" w14:textId="77777777" w:rsidR="001C6946" w:rsidRDefault="001C6946" w:rsidP="001C6946">
      <w:pPr>
        <w:pStyle w:val="Heading3"/>
        <w:ind w:left="1080" w:hanging="1080"/>
      </w:pPr>
      <w:bookmarkStart w:id="536" w:name="_aec2b4f875c8e48059ff0f3cf4fdb05d"/>
      <w:bookmarkStart w:id="537" w:name="_Toc463469752"/>
      <w:r>
        <w:t>Class Property Type</w:t>
      </w:r>
      <w:bookmarkEnd w:id="536"/>
      <w:bookmarkEnd w:id="537"/>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749A701B" w14:textId="77777777" w:rsidR="001C6946" w:rsidRDefault="001C6946" w:rsidP="001C6946">
      <w:r>
        <w:t>A property type defines the way in which instances of a type participate in (or, are involved in) instances of another type (including relationships). Sometimes called a variable, argument or role.</w:t>
      </w:r>
      <w:r>
        <w:br/>
        <w:t>In a conceptual model the terms associated with a property kind are typically "verb phrases" defining how instances of the involved type participate in the situation or relationship.</w:t>
      </w:r>
      <w:r>
        <w:br/>
        <w:t>In a record (data structure) the property is a "slot" of a record and may have a term which is a noun or verb phrase.</w:t>
      </w:r>
      <w:r>
        <w:b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r>
        <w:br/>
        <w:t>In a function, a property is a function argument.</w:t>
      </w:r>
      <w:r>
        <w:br/>
      </w:r>
      <w:r>
        <w:br/>
      </w:r>
    </w:p>
    <w:p w14:paraId="63CB9F3D" w14:textId="77777777" w:rsidR="001C6946" w:rsidRDefault="001C6946" w:rsidP="001C6946">
      <w:pPr>
        <w:pStyle w:val="Heading4"/>
        <w:ind w:left="1008" w:hanging="1008"/>
      </w:pPr>
      <w:r>
        <w:t>Direct Supertypes</w:t>
      </w:r>
    </w:p>
    <w:p w14:paraId="15A8C280" w14:textId="77777777" w:rsidR="001C6946" w:rsidRDefault="001C6946" w:rsidP="001C6946">
      <w:pPr>
        <w:ind w:left="360"/>
      </w:pPr>
      <w:hyperlink w:anchor="_dfe1514224ca21cedba7b2b29802db50" w:history="1">
        <w:r>
          <w:rPr>
            <w:rStyle w:val="Hyperlink"/>
          </w:rPr>
          <w:t>Type</w:t>
        </w:r>
      </w:hyperlink>
    </w:p>
    <w:p w14:paraId="063A6C17" w14:textId="77777777" w:rsidR="001C6946" w:rsidRDefault="001C6946" w:rsidP="001C6946"/>
    <w:p w14:paraId="0A515BB1" w14:textId="77777777" w:rsidR="001C6946" w:rsidRDefault="001C6946" w:rsidP="001C6946">
      <w:pPr>
        <w:spacing w:after="200" w:line="276" w:lineRule="auto"/>
        <w:rPr>
          <w:b/>
          <w:bCs/>
          <w:color w:val="365F91"/>
          <w:sz w:val="40"/>
          <w:szCs w:val="40"/>
        </w:rPr>
      </w:pPr>
      <w:r>
        <w:lastRenderedPageBreak/>
        <w:br w:type="page"/>
      </w:r>
    </w:p>
    <w:p w14:paraId="6E3744A7" w14:textId="77777777" w:rsidR="001C6946" w:rsidRDefault="001C6946" w:rsidP="001C6946">
      <w:pPr>
        <w:pStyle w:val="Heading2"/>
        <w:ind w:left="1080" w:hanging="1080"/>
      </w:pPr>
      <w:bookmarkStart w:id="538" w:name="_Toc463469753"/>
      <w:r>
        <w:lastRenderedPageBreak/>
        <w:t>SIMF Conceptual Model::Relationships</w:t>
      </w:r>
      <w:bookmarkEnd w:id="538"/>
    </w:p>
    <w:p w14:paraId="5951B314" w14:textId="77777777" w:rsidR="001C6946" w:rsidRDefault="001C6946" w:rsidP="001C6946">
      <w:pPr>
        <w:pStyle w:val="BodyText"/>
      </w:pPr>
      <w:r>
        <w:t>Relationships are primitive facts about anything, relating  individuals through properties of the relationships. Relationships have their semantics described by a relationship type. The ends of relationships are defined by "structured property type", a relationship may have any number of "ends".</w:t>
      </w:r>
    </w:p>
    <w:p w14:paraId="2E4FDC36" w14:textId="77777777" w:rsidR="001C6946" w:rsidRDefault="001C6946" w:rsidP="001C6946">
      <w:pPr>
        <w:pStyle w:val="Heading3"/>
        <w:ind w:left="1080" w:hanging="1080"/>
      </w:pPr>
      <w:bookmarkStart w:id="539" w:name="_Toc463469754"/>
      <w:r>
        <w:t>Diagram: Relationships</w:t>
      </w:r>
      <w:bookmarkEnd w:id="539"/>
    </w:p>
    <w:p w14:paraId="48BFC435" w14:textId="77777777" w:rsidR="001C6946" w:rsidRDefault="001C6946" w:rsidP="001C6946">
      <w:pPr>
        <w:jc w:val="center"/>
        <w:rPr>
          <w:rFonts w:cs="Arial"/>
        </w:rPr>
      </w:pPr>
      <w:r>
        <w:rPr>
          <w:noProof/>
        </w:rPr>
        <w:drawing>
          <wp:inline distT="0" distB="0" distL="0" distR="0" wp14:anchorId="3B18DCEB" wp14:editId="43DFED2D">
            <wp:extent cx="6188075" cy="4982417"/>
            <wp:effectExtent l="0" t="0" r="0" b="0"/>
            <wp:docPr id="264" name="Picture 1840254907.emf" descr="1840254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840254907.emf"/>
                    <pic:cNvPicPr/>
                  </pic:nvPicPr>
                  <pic:blipFill>
                    <a:blip r:embed="rId47" cstate="print"/>
                    <a:stretch>
                      <a:fillRect/>
                    </a:stretch>
                  </pic:blipFill>
                  <pic:spPr>
                    <a:xfrm>
                      <a:off x="0" y="0"/>
                      <a:ext cx="6188075" cy="4982417"/>
                    </a:xfrm>
                    <a:prstGeom prst="rect">
                      <a:avLst/>
                    </a:prstGeom>
                  </pic:spPr>
                </pic:pic>
              </a:graphicData>
            </a:graphic>
          </wp:inline>
        </w:drawing>
      </w:r>
    </w:p>
    <w:p w14:paraId="7FD6EEC1"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Relationships</w:t>
      </w:r>
    </w:p>
    <w:p w14:paraId="73926995" w14:textId="77777777" w:rsidR="001C6946" w:rsidRDefault="001C6946" w:rsidP="001C6946">
      <w:pPr>
        <w:pStyle w:val="BodyText"/>
      </w:pPr>
      <w:r>
        <w:t>Relations are atomic situations that bind 2 or more properties as a fact.</w:t>
      </w:r>
    </w:p>
    <w:p w14:paraId="52E9628D" w14:textId="77777777" w:rsidR="001C6946" w:rsidRDefault="001C6946" w:rsidP="001C6946">
      <w:r>
        <w:t xml:space="preserve"> </w:t>
      </w:r>
    </w:p>
    <w:p w14:paraId="5E76AAF0" w14:textId="77777777" w:rsidR="001C6946" w:rsidRDefault="001C6946" w:rsidP="001C6946"/>
    <w:p w14:paraId="0988B2BA" w14:textId="77777777" w:rsidR="001C6946" w:rsidRDefault="001C6946" w:rsidP="001C6946">
      <w:pPr>
        <w:pStyle w:val="Heading3"/>
        <w:ind w:left="1080" w:hanging="1080"/>
      </w:pPr>
      <w:bookmarkStart w:id="540" w:name="_f7a7f80baaeb7cc3f36c45e96eacd166"/>
      <w:bookmarkStart w:id="541" w:name="_Toc463469755"/>
      <w:r>
        <w:t>Class Relationship</w:t>
      </w:r>
      <w:bookmarkEnd w:id="540"/>
      <w:bookmarkEnd w:id="541"/>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5C3D2E82" w14:textId="77777777" w:rsidR="001C6946" w:rsidRDefault="001C6946" w:rsidP="001C6946">
      <w:r>
        <w:t xml:space="preserve">A relationship defines a condition involving related things. A relationship may be asserted within a context as true or false within that context. Each relationship type has a number of  bindings of which do not change for the life of the relationship.. </w:t>
      </w:r>
      <w:r>
        <w:br/>
        <w:t>A relationship may be true or false within its context (including a timeframe) but is atomic in its truth value.</w:t>
      </w:r>
      <w:r>
        <w:br/>
        <w:t>Relationships may participate in (be bound to) other relationships and as such bindings involving a relationship may change over time. That is, relationships are "first class" objects.</w:t>
      </w:r>
      <w:r>
        <w:br/>
      </w:r>
    </w:p>
    <w:p w14:paraId="322E201F" w14:textId="77777777" w:rsidR="001C6946" w:rsidRDefault="001C6946" w:rsidP="001C6946">
      <w:pPr>
        <w:pStyle w:val="Heading4"/>
        <w:ind w:left="1008" w:hanging="1008"/>
      </w:pPr>
      <w:r>
        <w:lastRenderedPageBreak/>
        <w:t>Direct Supertypes</w:t>
      </w:r>
    </w:p>
    <w:p w14:paraId="2E931882" w14:textId="77777777" w:rsidR="001C6946" w:rsidRDefault="001C6946" w:rsidP="001C6946">
      <w:pPr>
        <w:ind w:left="360"/>
      </w:pPr>
      <w:hyperlink w:anchor="_318306db8339a16351b356169444c6ed" w:history="1">
        <w:r>
          <w:rPr>
            <w:rStyle w:val="Hyperlink"/>
          </w:rPr>
          <w:t>Actual Situation</w:t>
        </w:r>
      </w:hyperlink>
      <w:r>
        <w:t xml:space="preserve">, </w:t>
      </w:r>
      <w:hyperlink w:anchor="_e60871f18b94666411d0d4023a66bd0b" w:history="1">
        <w:r>
          <w:rPr>
            <w:rStyle w:val="Hyperlink"/>
          </w:rPr>
          <w:t>Structure</w:t>
        </w:r>
      </w:hyperlink>
    </w:p>
    <w:p w14:paraId="5C20057F" w14:textId="77777777" w:rsidR="001C6946" w:rsidRDefault="001C6946" w:rsidP="001C6946"/>
    <w:p w14:paraId="537FC3E9" w14:textId="77777777" w:rsidR="001C6946" w:rsidRDefault="001C6946" w:rsidP="001C6946">
      <w:pPr>
        <w:pStyle w:val="Heading3"/>
        <w:ind w:left="1080" w:hanging="1080"/>
      </w:pPr>
      <w:bookmarkStart w:id="542" w:name="_adbc34bb07fb06a9fcdba6f84fc4c37a"/>
      <w:bookmarkStart w:id="543" w:name="_Toc463469756"/>
      <w:r>
        <w:t>Class Relationship Type</w:t>
      </w:r>
      <w:bookmarkEnd w:id="542"/>
      <w:bookmarkEnd w:id="543"/>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678B9543" w14:textId="77777777" w:rsidR="001C6946" w:rsidRDefault="001C6946" w:rsidP="001C6946">
      <w:r>
        <w:t xml:space="preserve">A relationship type defines a type of condition, the relationship, involving related things. A relationship may be asserted within a context as true or false within that context. Each relationship type has a number of &lt;has property&gt; "structured property type" properties which describe the role of the related things with respect to the relationship, values of which uniquely do not change for the life of the relationship. </w:t>
      </w:r>
      <w:r>
        <w:br/>
        <w:t>A relationship may be true or false within its context (including a timeframe) but is atomic in its truth value.</w:t>
      </w:r>
      <w:r>
        <w:br/>
        <w:t xml:space="preserve">Relationships may participate in (be bound to) other relationships and as such bindings involving a relationship may change over time.  </w:t>
      </w:r>
      <w:r>
        <w:br/>
        <w:t>The terms for properties of a relationship in a conceptual model are typically verb phrases, connecting the relationship with the related types.</w:t>
      </w:r>
      <w:r>
        <w:br/>
      </w:r>
    </w:p>
    <w:p w14:paraId="70EA2073" w14:textId="77777777" w:rsidR="001C6946" w:rsidRDefault="001C6946" w:rsidP="001C6946">
      <w:pPr>
        <w:pStyle w:val="Heading4"/>
        <w:ind w:left="1008" w:hanging="1008"/>
      </w:pPr>
      <w:r>
        <w:t>Direct Supertypes</w:t>
      </w:r>
    </w:p>
    <w:p w14:paraId="60EBD84E" w14:textId="77777777" w:rsidR="001C6946" w:rsidRDefault="001C6946" w:rsidP="001C6946">
      <w:pPr>
        <w:ind w:left="360"/>
      </w:pPr>
      <w:hyperlink w:anchor="_50241f5936e61055293ca95f860768d8" w:history="1">
        <w:r>
          <w:rPr>
            <w:rStyle w:val="Hyperlink"/>
          </w:rPr>
          <w:t>Situation Type</w:t>
        </w:r>
      </w:hyperlink>
      <w:r>
        <w:t xml:space="preserve">, </w:t>
      </w:r>
      <w:hyperlink w:anchor="_3b0c6b335aca4015ef569068da1bec31" w:history="1">
        <w:r>
          <w:rPr>
            <w:rStyle w:val="Hyperlink"/>
          </w:rPr>
          <w:t>Structure Type</w:t>
        </w:r>
      </w:hyperlink>
    </w:p>
    <w:p w14:paraId="52D62457" w14:textId="77777777" w:rsidR="001C6946" w:rsidRDefault="001C6946" w:rsidP="001C6946"/>
    <w:p w14:paraId="7C3D0F0B" w14:textId="77777777" w:rsidR="001C6946" w:rsidRDefault="001C6946" w:rsidP="001C6946">
      <w:pPr>
        <w:spacing w:after="200" w:line="276" w:lineRule="auto"/>
        <w:rPr>
          <w:b/>
          <w:bCs/>
          <w:color w:val="365F91"/>
          <w:sz w:val="40"/>
          <w:szCs w:val="40"/>
        </w:rPr>
      </w:pPr>
      <w:r>
        <w:br w:type="page"/>
      </w:r>
    </w:p>
    <w:p w14:paraId="4D771959" w14:textId="77777777" w:rsidR="001C6946" w:rsidRDefault="001C6946" w:rsidP="001C6946">
      <w:pPr>
        <w:pStyle w:val="Heading2"/>
        <w:ind w:left="1080" w:hanging="1080"/>
      </w:pPr>
      <w:bookmarkStart w:id="544" w:name="_Toc463469757"/>
      <w:r>
        <w:lastRenderedPageBreak/>
        <w:t>SIMF Conceptual Model::Rules</w:t>
      </w:r>
      <w:bookmarkEnd w:id="544"/>
    </w:p>
    <w:p w14:paraId="6D144B03" w14:textId="77777777" w:rsidR="001C6946" w:rsidRDefault="001C6946" w:rsidP="001C6946">
      <w:pPr>
        <w:pStyle w:val="BodyText"/>
      </w:pPr>
      <w:r>
        <w:t>Rules define constraints or behaviors that are asserted in specified context.</w:t>
      </w:r>
    </w:p>
    <w:p w14:paraId="3E8EB092" w14:textId="77777777" w:rsidR="001C6946" w:rsidRDefault="001C6946" w:rsidP="001C6946">
      <w:pPr>
        <w:pStyle w:val="Heading3"/>
        <w:ind w:left="1080" w:hanging="1080"/>
      </w:pPr>
      <w:bookmarkStart w:id="545" w:name="_Toc463469758"/>
      <w:r>
        <w:t>Diagram: General Rules</w:t>
      </w:r>
      <w:bookmarkEnd w:id="545"/>
    </w:p>
    <w:p w14:paraId="03189BE5" w14:textId="77777777" w:rsidR="001C6946" w:rsidRDefault="001C6946" w:rsidP="001C6946">
      <w:pPr>
        <w:jc w:val="center"/>
        <w:rPr>
          <w:rFonts w:cs="Arial"/>
        </w:rPr>
      </w:pPr>
      <w:r>
        <w:rPr>
          <w:noProof/>
        </w:rPr>
        <w:drawing>
          <wp:inline distT="0" distB="0" distL="0" distR="0" wp14:anchorId="009AADF8" wp14:editId="4910B5AC">
            <wp:extent cx="6188075" cy="3992306"/>
            <wp:effectExtent l="0" t="0" r="0" b="0"/>
            <wp:docPr id="266" name="Picture -1592699881.emf" descr="-15926998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592699881.emf"/>
                    <pic:cNvPicPr/>
                  </pic:nvPicPr>
                  <pic:blipFill>
                    <a:blip r:embed="rId48" cstate="print"/>
                    <a:stretch>
                      <a:fillRect/>
                    </a:stretch>
                  </pic:blipFill>
                  <pic:spPr>
                    <a:xfrm>
                      <a:off x="0" y="0"/>
                      <a:ext cx="6188075" cy="3992306"/>
                    </a:xfrm>
                    <a:prstGeom prst="rect">
                      <a:avLst/>
                    </a:prstGeom>
                  </pic:spPr>
                </pic:pic>
              </a:graphicData>
            </a:graphic>
          </wp:inline>
        </w:drawing>
      </w:r>
    </w:p>
    <w:p w14:paraId="62216546"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General Rules</w:t>
      </w:r>
    </w:p>
    <w:p w14:paraId="36371A68" w14:textId="77777777" w:rsidR="001C6946" w:rsidRDefault="001C6946" w:rsidP="001C6946">
      <w:pPr>
        <w:pStyle w:val="Heading3"/>
        <w:ind w:left="1080" w:hanging="1080"/>
      </w:pPr>
      <w:bookmarkStart w:id="546" w:name="_Toc463469759"/>
      <w:r>
        <w:lastRenderedPageBreak/>
        <w:t>Diagram: Property Constraints</w:t>
      </w:r>
      <w:bookmarkEnd w:id="546"/>
    </w:p>
    <w:p w14:paraId="7AFCC871" w14:textId="77777777" w:rsidR="001C6946" w:rsidRDefault="001C6946" w:rsidP="001C6946">
      <w:pPr>
        <w:jc w:val="center"/>
        <w:rPr>
          <w:rFonts w:cs="Arial"/>
        </w:rPr>
      </w:pPr>
      <w:r>
        <w:rPr>
          <w:noProof/>
        </w:rPr>
        <w:drawing>
          <wp:inline distT="0" distB="0" distL="0" distR="0" wp14:anchorId="21165244" wp14:editId="705EC448">
            <wp:extent cx="6188074" cy="4110216"/>
            <wp:effectExtent l="0" t="0" r="0" b="0"/>
            <wp:docPr id="268" name="Picture 696642590.emf" descr="6966425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696642590.emf"/>
                    <pic:cNvPicPr/>
                  </pic:nvPicPr>
                  <pic:blipFill>
                    <a:blip r:embed="rId49" cstate="print"/>
                    <a:stretch>
                      <a:fillRect/>
                    </a:stretch>
                  </pic:blipFill>
                  <pic:spPr>
                    <a:xfrm>
                      <a:off x="0" y="0"/>
                      <a:ext cx="6188074" cy="4110216"/>
                    </a:xfrm>
                    <a:prstGeom prst="rect">
                      <a:avLst/>
                    </a:prstGeom>
                  </pic:spPr>
                </pic:pic>
              </a:graphicData>
            </a:graphic>
          </wp:inline>
        </w:drawing>
      </w:r>
    </w:p>
    <w:p w14:paraId="4EA28DE3"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Property Constraints</w:t>
      </w:r>
    </w:p>
    <w:p w14:paraId="4D2A1A9A" w14:textId="77777777" w:rsidR="001C6946" w:rsidRDefault="001C6946" w:rsidP="001C6946">
      <w:pPr>
        <w:pStyle w:val="Heading3"/>
        <w:ind w:left="1080" w:hanging="1080"/>
      </w:pPr>
      <w:bookmarkStart w:id="547" w:name="_Toc463469760"/>
      <w:r>
        <w:lastRenderedPageBreak/>
        <w:t>Diagram: Rules in Context</w:t>
      </w:r>
      <w:bookmarkEnd w:id="547"/>
    </w:p>
    <w:p w14:paraId="634B5751" w14:textId="77777777" w:rsidR="001C6946" w:rsidRDefault="001C6946" w:rsidP="001C6946">
      <w:pPr>
        <w:jc w:val="center"/>
        <w:rPr>
          <w:rFonts w:cs="Arial"/>
        </w:rPr>
      </w:pPr>
      <w:r>
        <w:rPr>
          <w:noProof/>
        </w:rPr>
        <w:drawing>
          <wp:inline distT="0" distB="0" distL="0" distR="0" wp14:anchorId="7E9CE63A" wp14:editId="64394ACF">
            <wp:extent cx="6038850" cy="5619750"/>
            <wp:effectExtent l="0" t="0" r="0" b="0"/>
            <wp:docPr id="270" name="Picture -354185556.emf" descr="-3541855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354185556.emf"/>
                    <pic:cNvPicPr/>
                  </pic:nvPicPr>
                  <pic:blipFill>
                    <a:blip r:embed="rId50" cstate="print"/>
                    <a:stretch>
                      <a:fillRect/>
                    </a:stretch>
                  </pic:blipFill>
                  <pic:spPr>
                    <a:xfrm>
                      <a:off x="0" y="0"/>
                      <a:ext cx="6038850" cy="5619750"/>
                    </a:xfrm>
                    <a:prstGeom prst="rect">
                      <a:avLst/>
                    </a:prstGeom>
                  </pic:spPr>
                </pic:pic>
              </a:graphicData>
            </a:graphic>
          </wp:inline>
        </w:drawing>
      </w:r>
    </w:p>
    <w:p w14:paraId="5C61A24E"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Rules in Context</w:t>
      </w:r>
    </w:p>
    <w:p w14:paraId="289C690C" w14:textId="77777777" w:rsidR="001C6946" w:rsidRDefault="001C6946" w:rsidP="001C6946">
      <w:pPr>
        <w:pStyle w:val="Heading3"/>
        <w:ind w:left="1080" w:hanging="1080"/>
      </w:pPr>
      <w:bookmarkStart w:id="548" w:name="_Toc463469761"/>
      <w:r>
        <w:lastRenderedPageBreak/>
        <w:t>Diagram: Rules Summary</w:t>
      </w:r>
      <w:bookmarkEnd w:id="548"/>
    </w:p>
    <w:p w14:paraId="1376BB9E" w14:textId="77777777" w:rsidR="001C6946" w:rsidRDefault="001C6946" w:rsidP="001C6946">
      <w:pPr>
        <w:jc w:val="center"/>
        <w:rPr>
          <w:rFonts w:cs="Arial"/>
        </w:rPr>
      </w:pPr>
      <w:r>
        <w:rPr>
          <w:noProof/>
        </w:rPr>
        <w:drawing>
          <wp:inline distT="0" distB="0" distL="0" distR="0" wp14:anchorId="04F7DE44" wp14:editId="34167BDE">
            <wp:extent cx="6188075" cy="6517151"/>
            <wp:effectExtent l="0" t="0" r="0" b="0"/>
            <wp:docPr id="272" name="Picture 1195746072.emf" descr="11957460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195746072.emf"/>
                    <pic:cNvPicPr/>
                  </pic:nvPicPr>
                  <pic:blipFill>
                    <a:blip r:embed="rId51" cstate="print"/>
                    <a:stretch>
                      <a:fillRect/>
                    </a:stretch>
                  </pic:blipFill>
                  <pic:spPr>
                    <a:xfrm>
                      <a:off x="0" y="0"/>
                      <a:ext cx="6188075" cy="6517151"/>
                    </a:xfrm>
                    <a:prstGeom prst="rect">
                      <a:avLst/>
                    </a:prstGeom>
                  </pic:spPr>
                </pic:pic>
              </a:graphicData>
            </a:graphic>
          </wp:inline>
        </w:drawing>
      </w:r>
    </w:p>
    <w:p w14:paraId="4D085019"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Rules Summary</w:t>
      </w:r>
    </w:p>
    <w:p w14:paraId="52F5B5A8" w14:textId="77777777" w:rsidR="001C6946" w:rsidRDefault="001C6946" w:rsidP="001C6946">
      <w:pPr>
        <w:pStyle w:val="Heading3"/>
        <w:ind w:left="1080" w:hanging="1080"/>
      </w:pPr>
      <w:bookmarkStart w:id="549" w:name="_Toc463469762"/>
      <w:r>
        <w:lastRenderedPageBreak/>
        <w:t>Diagram: Type Constraints</w:t>
      </w:r>
      <w:bookmarkEnd w:id="549"/>
    </w:p>
    <w:p w14:paraId="3746E16C" w14:textId="77777777" w:rsidR="001C6946" w:rsidRDefault="001C6946" w:rsidP="001C6946">
      <w:pPr>
        <w:jc w:val="center"/>
        <w:rPr>
          <w:rFonts w:cs="Arial"/>
        </w:rPr>
      </w:pPr>
      <w:r>
        <w:rPr>
          <w:noProof/>
        </w:rPr>
        <w:drawing>
          <wp:inline distT="0" distB="0" distL="0" distR="0" wp14:anchorId="5D9AD115" wp14:editId="1753FFE1">
            <wp:extent cx="6188075" cy="5263264"/>
            <wp:effectExtent l="0" t="0" r="0" b="0"/>
            <wp:docPr id="274" name="Picture 759495079.emf" descr="7594950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759495079.emf"/>
                    <pic:cNvPicPr/>
                  </pic:nvPicPr>
                  <pic:blipFill>
                    <a:blip r:embed="rId52" cstate="print"/>
                    <a:stretch>
                      <a:fillRect/>
                    </a:stretch>
                  </pic:blipFill>
                  <pic:spPr>
                    <a:xfrm>
                      <a:off x="0" y="0"/>
                      <a:ext cx="6188075" cy="5263264"/>
                    </a:xfrm>
                    <a:prstGeom prst="rect">
                      <a:avLst/>
                    </a:prstGeom>
                  </pic:spPr>
                </pic:pic>
              </a:graphicData>
            </a:graphic>
          </wp:inline>
        </w:drawing>
      </w:r>
    </w:p>
    <w:p w14:paraId="3542BB96"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Type Constraints</w:t>
      </w:r>
    </w:p>
    <w:p w14:paraId="5C232AAE" w14:textId="77777777" w:rsidR="001C6946" w:rsidRDefault="001C6946" w:rsidP="001C6946">
      <w:r>
        <w:t xml:space="preserve"> </w:t>
      </w:r>
    </w:p>
    <w:p w14:paraId="4C293019" w14:textId="77777777" w:rsidR="001C6946" w:rsidRDefault="001C6946" w:rsidP="001C6946"/>
    <w:p w14:paraId="63271595" w14:textId="77777777" w:rsidR="001C6946" w:rsidRDefault="001C6946" w:rsidP="001C6946">
      <w:pPr>
        <w:pStyle w:val="Heading3"/>
        <w:ind w:left="1080" w:hanging="1080"/>
      </w:pPr>
      <w:bookmarkStart w:id="550" w:name="_3d425949001fb1cb0502a6157c8cf51e"/>
      <w:bookmarkStart w:id="551" w:name="_Toc463469763"/>
      <w:r>
        <w:t>Class Conditional Rule</w:t>
      </w:r>
      <w:bookmarkEnd w:id="550"/>
      <w:bookmarkEnd w:id="551"/>
      <w:r w:rsidRPr="003A31EC">
        <w:rPr>
          <w:rFonts w:cs="Arial"/>
        </w:rPr>
        <w:t xml:space="preserve"> </w:t>
      </w:r>
      <w:r>
        <w:rPr>
          <w:rFonts w:cs="Arial"/>
        </w:rPr>
        <w:fldChar w:fldCharType="begin"/>
      </w:r>
      <w:r>
        <w:instrText>XE"</w:instrText>
      </w:r>
      <w:r w:rsidRPr="00413D75">
        <w:rPr>
          <w:rFonts w:cs="Arial"/>
        </w:rPr>
        <w:instrText>Conditional Rule</w:instrText>
      </w:r>
      <w:r>
        <w:instrText>"</w:instrText>
      </w:r>
      <w:r>
        <w:rPr>
          <w:rFonts w:cs="Arial"/>
        </w:rPr>
        <w:fldChar w:fldCharType="end"/>
      </w:r>
    </w:p>
    <w:p w14:paraId="6D73E18C" w14:textId="77777777" w:rsidR="001C6946" w:rsidRDefault="001C6946" w:rsidP="001C6946">
      <w:r>
        <w:t>A rule with a general expression as a condition that applies to what the rule &lt;constrains&gt;. Where asserted, the condition must be true.</w:t>
      </w:r>
    </w:p>
    <w:p w14:paraId="11A0B1B2" w14:textId="77777777" w:rsidR="001C6946" w:rsidRDefault="001C6946" w:rsidP="001C6946">
      <w:pPr>
        <w:pStyle w:val="Heading4"/>
        <w:ind w:left="1008" w:hanging="1008"/>
      </w:pPr>
      <w:r>
        <w:t>Direct Supertypes</w:t>
      </w:r>
    </w:p>
    <w:p w14:paraId="5CCDBAA0" w14:textId="77777777" w:rsidR="001C6946" w:rsidRDefault="001C6946" w:rsidP="001C6946">
      <w:pPr>
        <w:ind w:left="360"/>
      </w:pPr>
      <w:hyperlink w:anchor="_82919e40af9ad2e13647e9d37bbf0956" w:history="1">
        <w:r>
          <w:rPr>
            <w:rStyle w:val="Hyperlink"/>
          </w:rPr>
          <w:t>Rule</w:t>
        </w:r>
      </w:hyperlink>
    </w:p>
    <w:p w14:paraId="5B7D7878" w14:textId="77777777" w:rsidR="001C6946" w:rsidRDefault="001C6946" w:rsidP="001C6946">
      <w:pPr>
        <w:pStyle w:val="Heading4"/>
        <w:ind w:left="1008" w:hanging="1008"/>
      </w:pPr>
      <w:r>
        <w:t>Attributes</w:t>
      </w:r>
    </w:p>
    <w:p w14:paraId="77838675" w14:textId="77777777" w:rsidR="001C6946" w:rsidRDefault="001C6946" w:rsidP="001C6946">
      <w:pPr>
        <w:pStyle w:val="BodyText2"/>
      </w:pPr>
      <w:r>
        <w:rPr>
          <w:noProof/>
        </w:rPr>
        <w:drawing>
          <wp:inline distT="0" distB="0" distL="0" distR="0" wp14:anchorId="0C8C07C6" wp14:editId="7312F0C6">
            <wp:extent cx="152400" cy="152400"/>
            <wp:effectExtent l="0" t="0" r="0" b="0"/>
            <wp:docPr id="27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w:t>
      </w:r>
    </w:p>
    <w:p w14:paraId="0BCA21CE" w14:textId="77777777" w:rsidR="001C6946" w:rsidRDefault="001C6946" w:rsidP="001C6946">
      <w:pPr>
        <w:pStyle w:val="BodyText"/>
      </w:pPr>
      <w:r>
        <w:t>Condition that must be TRUE for the rule to "fire". All other values are FALSE.</w:t>
      </w:r>
    </w:p>
    <w:p w14:paraId="647F9381" w14:textId="77777777" w:rsidR="001C6946" w:rsidRDefault="001C6946" w:rsidP="001C6946"/>
    <w:p w14:paraId="0D4ABA7F" w14:textId="77777777" w:rsidR="001C6946" w:rsidRDefault="001C6946" w:rsidP="001C6946">
      <w:pPr>
        <w:pStyle w:val="Heading3"/>
        <w:ind w:left="1080" w:hanging="1080"/>
      </w:pPr>
      <w:bookmarkStart w:id="552" w:name="_507049575ebfa9f535e8f25db14a0760"/>
      <w:bookmarkStart w:id="553" w:name="_Toc463469764"/>
      <w:r>
        <w:lastRenderedPageBreak/>
        <w:t>Class Covering Constraint</w:t>
      </w:r>
      <w:bookmarkEnd w:id="552"/>
      <w:bookmarkEnd w:id="553"/>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06E14C91" w14:textId="77777777" w:rsidR="001C6946" w:rsidRDefault="001C6946" w:rsidP="001C6946">
      <w:r>
        <w:t>A constraint that the extent (&lt;categorizes&gt; things) of the &lt;constrains&gt; type is equivalent to the union of the extents of the &lt;is covered by&gt; types.</w:t>
      </w:r>
    </w:p>
    <w:p w14:paraId="0C431385" w14:textId="77777777" w:rsidR="001C6946" w:rsidRDefault="001C6946" w:rsidP="001C6946">
      <w:pPr>
        <w:pStyle w:val="Heading4"/>
        <w:ind w:left="1008" w:hanging="1008"/>
      </w:pPr>
      <w:r>
        <w:t>Direct Supertypes</w:t>
      </w:r>
    </w:p>
    <w:p w14:paraId="04509BAE" w14:textId="77777777" w:rsidR="001C6946" w:rsidRDefault="001C6946" w:rsidP="001C6946">
      <w:pPr>
        <w:ind w:left="360"/>
      </w:pPr>
      <w:hyperlink w:anchor="_ded47679f07683882f8f128d6911711a" w:history="1">
        <w:r>
          <w:rPr>
            <w:rStyle w:val="Hyperlink"/>
          </w:rPr>
          <w:t>Type Constraint</w:t>
        </w:r>
      </w:hyperlink>
    </w:p>
    <w:p w14:paraId="237104D4" w14:textId="77777777" w:rsidR="001C6946" w:rsidRDefault="001C6946" w:rsidP="001C6946"/>
    <w:p w14:paraId="41D30FB5" w14:textId="77777777" w:rsidR="001C6946" w:rsidRDefault="001C6946" w:rsidP="001C6946">
      <w:pPr>
        <w:pStyle w:val="Heading3"/>
        <w:ind w:left="1080" w:hanging="1080"/>
      </w:pPr>
      <w:bookmarkStart w:id="554" w:name="_a1274ebc0020cb18816512f705fdac69"/>
      <w:bookmarkStart w:id="555" w:name="_Toc463469765"/>
      <w:r>
        <w:t>Association Covering Constraint</w:t>
      </w:r>
      <w:bookmarkEnd w:id="554"/>
      <w:bookmarkEnd w:id="555"/>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590E72A9" w14:textId="77777777" w:rsidR="001C6946" w:rsidRDefault="001C6946" w:rsidP="001C6946">
      <w:r>
        <w:t>Relationship defining the types covered by a covering constraint.</w:t>
      </w:r>
    </w:p>
    <w:p w14:paraId="1A51AA6B" w14:textId="77777777" w:rsidR="001C6946" w:rsidRDefault="001C6946" w:rsidP="001C6946">
      <w:pPr>
        <w:pStyle w:val="Heading4"/>
        <w:ind w:left="1008" w:hanging="1008"/>
      </w:pPr>
      <w:r>
        <w:t>Association Ends</w:t>
      </w:r>
    </w:p>
    <w:p w14:paraId="4A03895C" w14:textId="77777777" w:rsidR="001C6946" w:rsidRDefault="001C6946" w:rsidP="001C6946">
      <w:pPr>
        <w:ind w:firstLine="720"/>
      </w:pPr>
      <w:r>
        <w:rPr>
          <w:noProof/>
        </w:rPr>
        <w:drawing>
          <wp:inline distT="0" distB="0" distL="0" distR="0" wp14:anchorId="38ABBE76" wp14:editId="2FB68950">
            <wp:extent cx="152400" cy="152400"/>
            <wp:effectExtent l="0" t="0" r="0" b="0"/>
            <wp:docPr id="27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04B97AFF" w14:textId="77777777" w:rsidR="001C6946" w:rsidRDefault="001C6946" w:rsidP="001C6946">
      <w:pPr>
        <w:pStyle w:val="BodyText"/>
        <w:ind w:firstLine="720"/>
      </w:pPr>
      <w:r>
        <w:t>A type covered by a covering constraint.</w:t>
      </w:r>
      <w:r>
        <w:br/>
      </w:r>
      <w:r>
        <w:br/>
        <w:t>The &lt;constrains&gt; type must be a direct supertype of all &lt;is covered by&gt; types.</w:t>
      </w:r>
      <w:r>
        <w:br/>
      </w:r>
    </w:p>
    <w:p w14:paraId="5AB043AE" w14:textId="77777777" w:rsidR="001C6946" w:rsidRDefault="001C6946" w:rsidP="001C6946">
      <w:pPr>
        <w:ind w:firstLine="720"/>
      </w:pPr>
      <w:r>
        <w:rPr>
          <w:noProof/>
        </w:rPr>
        <w:drawing>
          <wp:inline distT="0" distB="0" distL="0" distR="0" wp14:anchorId="08BE90BE" wp14:editId="11C371DD">
            <wp:extent cx="152400" cy="152400"/>
            <wp:effectExtent l="0" t="0" r="0" b="0"/>
            <wp:docPr id="28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37214925" w14:textId="77777777" w:rsidR="001C6946" w:rsidRDefault="001C6946" w:rsidP="001C6946">
      <w:pPr>
        <w:pStyle w:val="BodyText"/>
        <w:ind w:firstLine="720"/>
      </w:pPr>
      <w:r>
        <w:t>Covering constraints of a type.</w:t>
      </w:r>
    </w:p>
    <w:p w14:paraId="12FFEF9A" w14:textId="77777777" w:rsidR="001C6946" w:rsidRDefault="001C6946" w:rsidP="001C6946"/>
    <w:p w14:paraId="7F97B4A4" w14:textId="77777777" w:rsidR="001C6946" w:rsidRDefault="001C6946" w:rsidP="001C6946">
      <w:pPr>
        <w:pStyle w:val="Heading3"/>
        <w:ind w:left="1080" w:hanging="1080"/>
      </w:pPr>
      <w:bookmarkStart w:id="556" w:name="_141639bfc7d23be7f533db476cadd0ff"/>
      <w:bookmarkStart w:id="557" w:name="_Toc463469766"/>
      <w:r>
        <w:t>Class Disjoint</w:t>
      </w:r>
      <w:bookmarkEnd w:id="556"/>
      <w:bookmarkEnd w:id="557"/>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79FA05A4" w14:textId="77777777" w:rsidR="001C6946" w:rsidRDefault="001C6946" w:rsidP="001C6946">
      <w:r>
        <w:t>Disjoint is a rule that the things denoted by what the rule &lt;constrains&gt; do not and may not denote any of the same set of things.</w:t>
      </w:r>
      <w:r>
        <w:br/>
        <w:t>When applied to a context (including types) all elements contextualized are included in the set of disjoint individuals.</w:t>
      </w:r>
      <w:r>
        <w:br/>
      </w:r>
    </w:p>
    <w:p w14:paraId="07B74D68" w14:textId="77777777" w:rsidR="001C6946" w:rsidRDefault="001C6946" w:rsidP="001C6946">
      <w:pPr>
        <w:pStyle w:val="Heading4"/>
        <w:ind w:left="1008" w:hanging="1008"/>
      </w:pPr>
      <w:r>
        <w:t>Direct Supertypes</w:t>
      </w:r>
    </w:p>
    <w:p w14:paraId="1E2146C1" w14:textId="77777777" w:rsidR="001C6946" w:rsidRDefault="001C6946" w:rsidP="001C6946">
      <w:pPr>
        <w:ind w:left="360"/>
      </w:pPr>
      <w:hyperlink w:anchor="_82919e40af9ad2e13647e9d37bbf0956" w:history="1">
        <w:r>
          <w:rPr>
            <w:rStyle w:val="Hyperlink"/>
          </w:rPr>
          <w:t>Rule</w:t>
        </w:r>
      </w:hyperlink>
    </w:p>
    <w:p w14:paraId="7DA427E3" w14:textId="77777777" w:rsidR="001C6946" w:rsidRDefault="001C6946" w:rsidP="001C6946"/>
    <w:p w14:paraId="1D9B1E23" w14:textId="77777777" w:rsidR="001C6946" w:rsidRDefault="001C6946" w:rsidP="001C6946">
      <w:pPr>
        <w:pStyle w:val="Heading3"/>
        <w:ind w:left="1080" w:hanging="1080"/>
      </w:pPr>
      <w:bookmarkStart w:id="558" w:name="_2ec7764a8ba3b29c599c56dc46fe72f6"/>
      <w:bookmarkStart w:id="559" w:name="_Toc463469767"/>
      <w:r>
        <w:t>Class Enumerated</w:t>
      </w:r>
      <w:bookmarkEnd w:id="558"/>
      <w:bookmarkEnd w:id="559"/>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2DFE321" w14:textId="77777777" w:rsidR="001C6946" w:rsidRDefault="001C6946" w:rsidP="001C6946">
      <w:r>
        <w:t>The contextualized elements of the &lt;constrains&gt; context is a closed (enumerated) set, it can not be extended. A.K.A. "Closed World Assumption". Elements may not be asserted by any context other than the one specified in &lt;holds within&gt;.</w:t>
      </w:r>
    </w:p>
    <w:p w14:paraId="42194E97" w14:textId="77777777" w:rsidR="001C6946" w:rsidRDefault="001C6946" w:rsidP="001C6946">
      <w:pPr>
        <w:pStyle w:val="Heading4"/>
        <w:ind w:left="1008" w:hanging="1008"/>
      </w:pPr>
      <w:r>
        <w:t>Direct Supertypes</w:t>
      </w:r>
    </w:p>
    <w:p w14:paraId="5FE8DC62" w14:textId="77777777" w:rsidR="001C6946" w:rsidRDefault="001C6946" w:rsidP="001C6946">
      <w:pPr>
        <w:ind w:left="360"/>
      </w:pPr>
      <w:hyperlink w:anchor="_82919e40af9ad2e13647e9d37bbf0956" w:history="1">
        <w:r>
          <w:rPr>
            <w:rStyle w:val="Hyperlink"/>
          </w:rPr>
          <w:t>Rule</w:t>
        </w:r>
      </w:hyperlink>
    </w:p>
    <w:p w14:paraId="035B7A2A" w14:textId="77777777" w:rsidR="001C6946" w:rsidRDefault="001C6946" w:rsidP="001C6946"/>
    <w:p w14:paraId="676A5993" w14:textId="77777777" w:rsidR="001C6946" w:rsidRDefault="001C6946" w:rsidP="001C6946">
      <w:pPr>
        <w:pStyle w:val="Heading3"/>
        <w:ind w:left="1080" w:hanging="1080"/>
      </w:pPr>
      <w:bookmarkStart w:id="560" w:name="_10a243d8b2330fdc0ff939b6c6625e89"/>
      <w:bookmarkStart w:id="561" w:name="_Toc463469768"/>
      <w:r>
        <w:t>Class Equivalent</w:t>
      </w:r>
      <w:bookmarkEnd w:id="560"/>
      <w:bookmarkEnd w:id="561"/>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75FB3EB5" w14:textId="77777777" w:rsidR="001C6946" w:rsidRDefault="001C6946" w:rsidP="001C6946">
      <w:r>
        <w:t>Equivalent is a rule that the things the rule &lt;constraints&gt; denote the same set of things. When applied to a context (including types) each thing the context contextualizes is included in the set of equivalent things.</w:t>
      </w:r>
      <w:r>
        <w:br/>
      </w:r>
    </w:p>
    <w:p w14:paraId="42A18B95" w14:textId="77777777" w:rsidR="001C6946" w:rsidRDefault="001C6946" w:rsidP="001C6946">
      <w:pPr>
        <w:pStyle w:val="Heading4"/>
        <w:ind w:left="1008" w:hanging="1008"/>
      </w:pPr>
      <w:r>
        <w:t>Direct Supertypes</w:t>
      </w:r>
    </w:p>
    <w:p w14:paraId="4A74A746" w14:textId="77777777" w:rsidR="001C6946" w:rsidRDefault="001C6946" w:rsidP="001C6946">
      <w:pPr>
        <w:ind w:left="360"/>
      </w:pPr>
      <w:hyperlink w:anchor="_82919e40af9ad2e13647e9d37bbf0956" w:history="1">
        <w:r>
          <w:rPr>
            <w:rStyle w:val="Hyperlink"/>
          </w:rPr>
          <w:t>Rule</w:t>
        </w:r>
      </w:hyperlink>
    </w:p>
    <w:p w14:paraId="78420197" w14:textId="77777777" w:rsidR="001C6946" w:rsidRDefault="001C6946" w:rsidP="001C6946"/>
    <w:p w14:paraId="174403E8" w14:textId="77777777" w:rsidR="001C6946" w:rsidRDefault="001C6946" w:rsidP="001C6946">
      <w:pPr>
        <w:pStyle w:val="Heading3"/>
        <w:ind w:left="1080" w:hanging="1080"/>
      </w:pPr>
      <w:bookmarkStart w:id="562" w:name="_5a628eea0bece484dee7d3b72103afa0"/>
      <w:bookmarkStart w:id="563" w:name="_Toc463469769"/>
      <w:r>
        <w:t>Class Facet Classification Constraint</w:t>
      </w:r>
      <w:bookmarkEnd w:id="562"/>
      <w:bookmarkEnd w:id="563"/>
      <w:r w:rsidRPr="003A31EC">
        <w:rPr>
          <w:rFonts w:cs="Arial"/>
        </w:rPr>
        <w:t xml:space="preserve"> </w:t>
      </w:r>
      <w:r>
        <w:rPr>
          <w:rFonts w:cs="Arial"/>
        </w:rPr>
        <w:fldChar w:fldCharType="begin"/>
      </w:r>
      <w:r>
        <w:instrText>XE"</w:instrText>
      </w:r>
      <w:r w:rsidRPr="00413D75">
        <w:rPr>
          <w:rFonts w:cs="Arial"/>
        </w:rPr>
        <w:instrText>Facet Classification Constraint</w:instrText>
      </w:r>
      <w:r>
        <w:instrText>"</w:instrText>
      </w:r>
      <w:r>
        <w:rPr>
          <w:rFonts w:cs="Arial"/>
        </w:rPr>
        <w:fldChar w:fldCharType="end"/>
      </w:r>
    </w:p>
    <w:p w14:paraId="27568D1C" w14:textId="77777777" w:rsidR="001C6946" w:rsidRDefault="001C6946" w:rsidP="001C6946">
      <w:r>
        <w:t xml:space="preserve">A Facet Classification Constraint asserts that the specialized type is "non rigid" with respect to the general (rigid) type - that is the &lt;has specific&gt; type may change over the lifetime of instances of the &lt;has general&gt; type. The &lt;has specific&gt; </w:t>
      </w:r>
      <w:r>
        <w:lastRenderedPageBreak/>
        <w:t xml:space="preserve">type will be inferred to be a Facet. e.g. "Registered voter" is a facet of a person. </w:t>
      </w:r>
      <w:r>
        <w:br/>
      </w:r>
    </w:p>
    <w:p w14:paraId="3E703CFE" w14:textId="77777777" w:rsidR="001C6946" w:rsidRDefault="001C6946" w:rsidP="001C6946">
      <w:pPr>
        <w:pStyle w:val="Heading4"/>
        <w:ind w:left="1008" w:hanging="1008"/>
      </w:pPr>
      <w:r>
        <w:t>Direct Supertypes</w:t>
      </w:r>
    </w:p>
    <w:p w14:paraId="72E0C399" w14:textId="77777777" w:rsidR="001C6946" w:rsidRDefault="001C6946" w:rsidP="001C6946">
      <w:pPr>
        <w:ind w:left="360"/>
      </w:pPr>
      <w:hyperlink w:anchor="_5f3998cf1a072f724861db93cee66cbf" w:history="1">
        <w:r>
          <w:rPr>
            <w:rStyle w:val="Hyperlink"/>
          </w:rPr>
          <w:t>Type Generalization Constraint</w:t>
        </w:r>
      </w:hyperlink>
    </w:p>
    <w:p w14:paraId="33BCB0EE" w14:textId="77777777" w:rsidR="001C6946" w:rsidRDefault="001C6946" w:rsidP="001C6946"/>
    <w:p w14:paraId="68DC671C" w14:textId="77777777" w:rsidR="001C6946" w:rsidRDefault="001C6946" w:rsidP="001C6946">
      <w:pPr>
        <w:pStyle w:val="Heading3"/>
        <w:ind w:left="1080" w:hanging="1080"/>
      </w:pPr>
      <w:bookmarkStart w:id="564" w:name="_d7269c662fe37a3e417f52a430bbe220"/>
      <w:bookmarkStart w:id="565" w:name="_Toc463469770"/>
      <w:r>
        <w:t>Association Generalization</w:t>
      </w:r>
      <w:bookmarkEnd w:id="564"/>
      <w:bookmarkEnd w:id="565"/>
      <w:r w:rsidRPr="003A31EC">
        <w:rPr>
          <w:rFonts w:cs="Arial"/>
        </w:rPr>
        <w:t xml:space="preserve"> </w:t>
      </w:r>
      <w:r>
        <w:rPr>
          <w:rFonts w:cs="Arial"/>
        </w:rPr>
        <w:fldChar w:fldCharType="begin"/>
      </w:r>
      <w:r>
        <w:instrText>XE"</w:instrText>
      </w:r>
      <w:r w:rsidRPr="00413D75">
        <w:rPr>
          <w:rFonts w:cs="Arial"/>
        </w:rPr>
        <w:instrText>Generalization</w:instrText>
      </w:r>
      <w:r>
        <w:instrText>"</w:instrText>
      </w:r>
      <w:r>
        <w:rPr>
          <w:rFonts w:cs="Arial"/>
        </w:rPr>
        <w:fldChar w:fldCharType="end"/>
      </w:r>
    </w:p>
    <w:p w14:paraId="6A6C9667" w14:textId="77777777" w:rsidR="001C6946" w:rsidRDefault="001C6946" w:rsidP="001C6946">
      <w:r>
        <w:t>Relationship defining the general type of a generalization constraint.</w:t>
      </w:r>
    </w:p>
    <w:p w14:paraId="62D2E993" w14:textId="77777777" w:rsidR="001C6946" w:rsidRDefault="001C6946" w:rsidP="001C6946">
      <w:pPr>
        <w:pStyle w:val="Heading4"/>
        <w:ind w:left="1008" w:hanging="1008"/>
      </w:pPr>
      <w:r>
        <w:t>Association Ends</w:t>
      </w:r>
    </w:p>
    <w:p w14:paraId="5057856B" w14:textId="77777777" w:rsidR="001C6946" w:rsidRDefault="001C6946" w:rsidP="001C6946">
      <w:pPr>
        <w:ind w:firstLine="720"/>
      </w:pPr>
      <w:r>
        <w:rPr>
          <w:noProof/>
        </w:rPr>
        <w:drawing>
          <wp:inline distT="0" distB="0" distL="0" distR="0" wp14:anchorId="11F3DE8A" wp14:editId="53AD10E6">
            <wp:extent cx="152400" cy="152400"/>
            <wp:effectExtent l="0" t="0" r="0" b="0"/>
            <wp:docPr id="28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48A62B9E" w14:textId="77777777" w:rsidR="001C6946" w:rsidRDefault="001C6946" w:rsidP="001C6946">
      <w:pPr>
        <w:pStyle w:val="BodyText"/>
        <w:ind w:firstLine="720"/>
      </w:pPr>
      <w:r>
        <w:t>The general type in the Generalization rule.</w:t>
      </w:r>
    </w:p>
    <w:p w14:paraId="29E42CC2" w14:textId="77777777" w:rsidR="001C6946" w:rsidRDefault="001C6946" w:rsidP="001C6946">
      <w:pPr>
        <w:ind w:firstLine="720"/>
      </w:pPr>
      <w:r>
        <w:rPr>
          <w:noProof/>
        </w:rPr>
        <w:drawing>
          <wp:inline distT="0" distB="0" distL="0" distR="0" wp14:anchorId="316E2D4F" wp14:editId="6ACCFCCC">
            <wp:extent cx="152400" cy="152400"/>
            <wp:effectExtent l="0" t="0" r="0" b="0"/>
            <wp:docPr id="28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3195D895" w14:textId="77777777" w:rsidR="001C6946" w:rsidRDefault="001C6946" w:rsidP="001C6946">
      <w:pPr>
        <w:pStyle w:val="BodyText"/>
        <w:ind w:firstLine="720"/>
      </w:pPr>
      <w:r>
        <w:t>Specialization rules for a type.</w:t>
      </w:r>
    </w:p>
    <w:p w14:paraId="5CA29841" w14:textId="77777777" w:rsidR="001C6946" w:rsidRDefault="001C6946" w:rsidP="001C6946"/>
    <w:p w14:paraId="64B7E46E" w14:textId="77777777" w:rsidR="001C6946" w:rsidRDefault="001C6946" w:rsidP="001C6946">
      <w:pPr>
        <w:pStyle w:val="Heading3"/>
        <w:ind w:left="1080" w:hanging="1080"/>
      </w:pPr>
      <w:bookmarkStart w:id="566" w:name="_4ff1432ad36ac8beb6cbb7e9323d9f24"/>
      <w:bookmarkStart w:id="567" w:name="_Toc463469771"/>
      <w:r>
        <w:t>Class Multiplicity Constraint</w:t>
      </w:r>
      <w:bookmarkEnd w:id="566"/>
      <w:bookmarkEnd w:id="567"/>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7DC34299" w14:textId="77777777" w:rsidR="001C6946" w:rsidRDefault="001C6946" w:rsidP="001C6946">
      <w:r>
        <w:t xml:space="preserve">A Multiplicity constraint constrains the number of bindings &lt;multiplicity of&gt; types (including property types) may have in a particular instance of the constrained type. </w:t>
      </w:r>
      <w:r>
        <w:br/>
      </w:r>
      <w:r>
        <w:br/>
        <w:t xml:space="preserve">For a property type, The number of instances bound to a property for the set of instances bound to &lt;with respect to&gt; shall be limited by the minimum and maximum number of the multiplicity. </w:t>
      </w:r>
      <w:r>
        <w:br/>
      </w:r>
      <w:r>
        <w:br/>
        <w:t>For non-property types, the multiplicity shall apply to the extent of the type as described by &lt;classifies&gt;.</w:t>
      </w:r>
    </w:p>
    <w:p w14:paraId="46DEE456" w14:textId="77777777" w:rsidR="001C6946" w:rsidRDefault="001C6946" w:rsidP="001C6946">
      <w:pPr>
        <w:pStyle w:val="Heading4"/>
        <w:ind w:left="1008" w:hanging="1008"/>
      </w:pPr>
      <w:r>
        <w:t>Direct Supertypes</w:t>
      </w:r>
    </w:p>
    <w:p w14:paraId="6FEAA1B6" w14:textId="77777777" w:rsidR="001C6946" w:rsidRDefault="001C6946" w:rsidP="001C6946">
      <w:pPr>
        <w:ind w:left="360"/>
      </w:pPr>
      <w:hyperlink w:anchor="_ded47679f07683882f8f128d6911711a" w:history="1">
        <w:r>
          <w:rPr>
            <w:rStyle w:val="Hyperlink"/>
          </w:rPr>
          <w:t>Type Constraint</w:t>
        </w:r>
      </w:hyperlink>
    </w:p>
    <w:p w14:paraId="174AC798" w14:textId="77777777" w:rsidR="001C6946" w:rsidRDefault="001C6946" w:rsidP="001C6946">
      <w:pPr>
        <w:pStyle w:val="Heading4"/>
        <w:ind w:left="1008" w:hanging="1008"/>
      </w:pPr>
      <w:r>
        <w:t>Attributes</w:t>
      </w:r>
    </w:p>
    <w:p w14:paraId="2AD7CB17" w14:textId="77777777" w:rsidR="001C6946" w:rsidRDefault="001C6946" w:rsidP="001C6946">
      <w:pPr>
        <w:pStyle w:val="BodyText2"/>
      </w:pPr>
      <w:r>
        <w:rPr>
          <w:noProof/>
        </w:rPr>
        <w:drawing>
          <wp:inline distT="0" distB="0" distL="0" distR="0" wp14:anchorId="550B1ACA" wp14:editId="260F9AD1">
            <wp:extent cx="152400" cy="152400"/>
            <wp:effectExtent l="0" t="0" r="0" b="0"/>
            <wp:docPr id="28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33970607" w14:textId="77777777" w:rsidR="001C6946" w:rsidRDefault="001C6946" w:rsidP="001C6946">
      <w:pPr>
        <w:pStyle w:val="BodyText"/>
      </w:pPr>
      <w:r>
        <w:t>Minimum number in a set as constrained by a multiplicity.</w:t>
      </w:r>
    </w:p>
    <w:p w14:paraId="43CEF7C2" w14:textId="77777777" w:rsidR="001C6946" w:rsidRDefault="001C6946" w:rsidP="001C6946">
      <w:pPr>
        <w:pStyle w:val="BodyText2"/>
      </w:pPr>
      <w:r>
        <w:rPr>
          <w:noProof/>
        </w:rPr>
        <w:drawing>
          <wp:inline distT="0" distB="0" distL="0" distR="0" wp14:anchorId="3FB2F8D3" wp14:editId="500099A2">
            <wp:extent cx="152400" cy="152400"/>
            <wp:effectExtent l="0" t="0" r="0" b="0"/>
            <wp:docPr id="288"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7603B6AC" w14:textId="77777777" w:rsidR="001C6946" w:rsidRDefault="001C6946" w:rsidP="001C6946">
      <w:pPr>
        <w:pStyle w:val="BodyText"/>
      </w:pPr>
      <w:r>
        <w:t>Maximum number in a set as constrained by a multiplicity.</w:t>
      </w:r>
    </w:p>
    <w:p w14:paraId="0783E597" w14:textId="77777777" w:rsidR="001C6946" w:rsidRDefault="001C6946" w:rsidP="001C6946">
      <w:pPr>
        <w:pStyle w:val="BodyText2"/>
      </w:pPr>
      <w:r>
        <w:rPr>
          <w:noProof/>
        </w:rPr>
        <w:drawing>
          <wp:inline distT="0" distB="0" distL="0" distR="0" wp14:anchorId="4212B3AB" wp14:editId="62837C76">
            <wp:extent cx="152400" cy="152400"/>
            <wp:effectExtent l="0" t="0" r="0" b="0"/>
            <wp:docPr id="29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6A0B8421" w14:textId="77777777" w:rsidR="001C6946" w:rsidRDefault="001C6946" w:rsidP="001C6946">
      <w:pPr>
        <w:pStyle w:val="BodyText"/>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56D8E19E" w14:textId="77777777" w:rsidR="001C6946" w:rsidRDefault="001C6946" w:rsidP="001C6946">
      <w:pPr>
        <w:pStyle w:val="BodyText2"/>
      </w:pPr>
      <w:r>
        <w:rPr>
          <w:noProof/>
        </w:rPr>
        <w:drawing>
          <wp:inline distT="0" distB="0" distL="0" distR="0" wp14:anchorId="694AB6CC" wp14:editId="72539A94">
            <wp:extent cx="152400" cy="152400"/>
            <wp:effectExtent l="0" t="0" r="0" b="0"/>
            <wp:docPr id="29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9545F5C" w14:textId="77777777" w:rsidR="001C6946" w:rsidRDefault="001C6946" w:rsidP="001C6946">
      <w:pPr>
        <w:pStyle w:val="BodyText"/>
      </w:pPr>
      <w:r>
        <w:t>One of the set of sufficient conditions that will infer the type designated in &lt;constrains&gt;.</w:t>
      </w:r>
    </w:p>
    <w:p w14:paraId="14DB3B05" w14:textId="77777777" w:rsidR="001C6946" w:rsidRDefault="001C6946" w:rsidP="001C6946"/>
    <w:p w14:paraId="3973E630" w14:textId="77777777" w:rsidR="001C6946" w:rsidRDefault="001C6946" w:rsidP="001C6946">
      <w:pPr>
        <w:pStyle w:val="Heading3"/>
        <w:ind w:left="1080" w:hanging="1080"/>
      </w:pPr>
      <w:bookmarkStart w:id="568" w:name="_ed0e236e287ed6e0d387f83ba2c70900"/>
      <w:bookmarkStart w:id="569" w:name="_Toc463469772"/>
      <w:r>
        <w:t>Association Multiplicity Reference</w:t>
      </w:r>
      <w:bookmarkEnd w:id="568"/>
      <w:bookmarkEnd w:id="569"/>
      <w:r w:rsidRPr="003A31EC">
        <w:rPr>
          <w:rFonts w:cs="Arial"/>
        </w:rPr>
        <w:t xml:space="preserve"> </w:t>
      </w:r>
      <w:r>
        <w:rPr>
          <w:rFonts w:cs="Arial"/>
        </w:rPr>
        <w:fldChar w:fldCharType="begin"/>
      </w:r>
      <w:r>
        <w:instrText>XE"</w:instrText>
      </w:r>
      <w:r w:rsidRPr="00413D75">
        <w:rPr>
          <w:rFonts w:cs="Arial"/>
        </w:rPr>
        <w:instrText>Multiplicity Reference</w:instrText>
      </w:r>
      <w:r>
        <w:instrText>"</w:instrText>
      </w:r>
      <w:r>
        <w:rPr>
          <w:rFonts w:cs="Arial"/>
        </w:rPr>
        <w:fldChar w:fldCharType="end"/>
      </w:r>
    </w:p>
    <w:p w14:paraId="2E52A232" w14:textId="77777777" w:rsidR="001C6946" w:rsidRDefault="001C6946" w:rsidP="001C6946">
      <w:r>
        <w:t xml:space="preserve">Multiplicity may be defined between things. E.g. there are 2 wheels on a motorcycle. This is most often required where relationships have more than 2 ends. </w:t>
      </w:r>
      <w:r>
        <w:br/>
        <w:t>Multiplicity reference defines the "from" side of such a multiplicity (e.g. the motorcycle).</w:t>
      </w:r>
    </w:p>
    <w:p w14:paraId="33251B13" w14:textId="77777777" w:rsidR="001C6946" w:rsidRDefault="001C6946" w:rsidP="001C6946">
      <w:pPr>
        <w:pStyle w:val="Heading4"/>
        <w:ind w:left="1008" w:hanging="1008"/>
      </w:pPr>
      <w:r>
        <w:t>Association Ends</w:t>
      </w:r>
    </w:p>
    <w:p w14:paraId="318C899C" w14:textId="77777777" w:rsidR="001C6946" w:rsidRDefault="001C6946" w:rsidP="001C6946">
      <w:pPr>
        <w:ind w:firstLine="720"/>
      </w:pPr>
      <w:r>
        <w:rPr>
          <w:noProof/>
        </w:rPr>
        <w:drawing>
          <wp:inline distT="0" distB="0" distL="0" distR="0" wp14:anchorId="0C5E243E" wp14:editId="12A11766">
            <wp:extent cx="152400" cy="152400"/>
            <wp:effectExtent l="0" t="0" r="0" b="0"/>
            <wp:docPr id="29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7787FA1D" w14:textId="77777777" w:rsidR="001C6946" w:rsidRDefault="001C6946" w:rsidP="001C6946">
      <w:pPr>
        <w:pStyle w:val="BodyText"/>
        <w:ind w:firstLine="720"/>
      </w:pPr>
      <w:r>
        <w:lastRenderedPageBreak/>
        <w:t xml:space="preserve">One or more types or properties that define the "from" side of a multiplicity. </w:t>
      </w:r>
      <w:r>
        <w:br/>
      </w:r>
      <w:r>
        <w:br/>
        <w:t>Where with respect to is undefined and &lt;multiplicity of&gt; is a property, all properties that are &lt;property of&gt; the same structured type as &lt;multiplicity of&gt; shall be considered the set of &lt;with respect to&gt; properties.  I.e. all the "other ends" of a relationship.</w:t>
      </w:r>
      <w:r>
        <w:br/>
      </w:r>
      <w:r>
        <w:br/>
        <w:t xml:space="preserve">&lt;with respect to&gt; provides for complex multiplicities across n-ary situations, data structures and relationships. </w:t>
      </w:r>
    </w:p>
    <w:p w14:paraId="36931F93" w14:textId="77777777" w:rsidR="001C6946" w:rsidRDefault="001C6946" w:rsidP="001C6946">
      <w:pPr>
        <w:ind w:firstLine="720"/>
      </w:pPr>
      <w:r>
        <w:rPr>
          <w:noProof/>
        </w:rPr>
        <w:drawing>
          <wp:inline distT="0" distB="0" distL="0" distR="0" wp14:anchorId="490B525C" wp14:editId="52637700">
            <wp:extent cx="152400" cy="152400"/>
            <wp:effectExtent l="0" t="0" r="0" b="0"/>
            <wp:docPr id="296"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52F19C0" w14:textId="77777777" w:rsidR="001C6946" w:rsidRDefault="001C6946" w:rsidP="001C6946">
      <w:pPr>
        <w:pStyle w:val="BodyText"/>
        <w:ind w:firstLine="720"/>
      </w:pPr>
      <w:r>
        <w:t>Multiplicity constraints using a property or type as a &lt;with respect to&gt; reference.</w:t>
      </w:r>
    </w:p>
    <w:p w14:paraId="3AFBC24D" w14:textId="77777777" w:rsidR="001C6946" w:rsidRDefault="001C6946" w:rsidP="001C6946"/>
    <w:p w14:paraId="6759DEDC" w14:textId="77777777" w:rsidR="001C6946" w:rsidRDefault="001C6946" w:rsidP="001C6946">
      <w:pPr>
        <w:pStyle w:val="Heading3"/>
        <w:ind w:left="1080" w:hanging="1080"/>
      </w:pPr>
      <w:bookmarkStart w:id="570" w:name="_21d6541333265d82edbd9c7ea84ff00f"/>
      <w:bookmarkStart w:id="571" w:name="_Toc463469773"/>
      <w:r>
        <w:t>Association Multiplicity Target</w:t>
      </w:r>
      <w:bookmarkEnd w:id="570"/>
      <w:bookmarkEnd w:id="571"/>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7DC7846C" w14:textId="77777777" w:rsidR="001C6946" w:rsidRDefault="001C6946" w:rsidP="001C6946">
      <w:r>
        <w:t>Relationship defining the type a multiplicity rule applies to. Note that properties are types and may also have multiplicity constraints.</w:t>
      </w:r>
    </w:p>
    <w:p w14:paraId="6A300FA7" w14:textId="77777777" w:rsidR="001C6946" w:rsidRDefault="001C6946" w:rsidP="001C6946">
      <w:pPr>
        <w:pStyle w:val="Heading4"/>
        <w:ind w:left="1008" w:hanging="1008"/>
      </w:pPr>
      <w:r>
        <w:t>Direct Supertypes</w:t>
      </w:r>
    </w:p>
    <w:p w14:paraId="50D57393" w14:textId="77777777" w:rsidR="001C6946" w:rsidRDefault="001C6946" w:rsidP="001C6946">
      <w:pPr>
        <w:ind w:left="360"/>
      </w:pPr>
      <w:hyperlink w:anchor="_9562d6c08cbe5eb32022ec9309bb6160" w:history="1">
        <w:r>
          <w:rPr>
            <w:rStyle w:val="Hyperlink"/>
          </w:rPr>
          <w:t>Rule Constrains</w:t>
        </w:r>
      </w:hyperlink>
    </w:p>
    <w:p w14:paraId="27BFBC8C" w14:textId="77777777" w:rsidR="001C6946" w:rsidRDefault="001C6946" w:rsidP="001C6946">
      <w:pPr>
        <w:pStyle w:val="Heading4"/>
        <w:ind w:left="1008" w:hanging="1008"/>
      </w:pPr>
      <w:r>
        <w:t>Association Ends</w:t>
      </w:r>
    </w:p>
    <w:p w14:paraId="01B12127" w14:textId="77777777" w:rsidR="001C6946" w:rsidRDefault="001C6946" w:rsidP="001C6946">
      <w:pPr>
        <w:ind w:firstLine="720"/>
      </w:pPr>
      <w:r>
        <w:rPr>
          <w:noProof/>
        </w:rPr>
        <w:drawing>
          <wp:inline distT="0" distB="0" distL="0" distR="0" wp14:anchorId="4CD92433" wp14:editId="414E9344">
            <wp:extent cx="152400" cy="152400"/>
            <wp:effectExtent l="0" t="0" r="0" b="0"/>
            <wp:docPr id="29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035183ED" w14:textId="77777777" w:rsidR="001C6946" w:rsidRDefault="001C6946" w:rsidP="001C6946">
      <w:pPr>
        <w:pStyle w:val="BodyText"/>
        <w:ind w:firstLine="720"/>
      </w:pPr>
      <w:r>
        <w:t>The type or property that is the subject of a multiplicity constraint.</w:t>
      </w:r>
    </w:p>
    <w:p w14:paraId="693EDBC3" w14:textId="77777777" w:rsidR="001C6946" w:rsidRDefault="001C6946" w:rsidP="001C6946">
      <w:pPr>
        <w:ind w:firstLine="720"/>
      </w:pPr>
      <w:r>
        <w:rPr>
          <w:noProof/>
        </w:rPr>
        <w:drawing>
          <wp:inline distT="0" distB="0" distL="0" distR="0" wp14:anchorId="7E747044" wp14:editId="5403D55E">
            <wp:extent cx="152400" cy="152400"/>
            <wp:effectExtent l="0" t="0" r="0" b="0"/>
            <wp:docPr id="30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B81AF50" w14:textId="77777777" w:rsidR="001C6946" w:rsidRDefault="001C6946" w:rsidP="001C6946">
      <w:pPr>
        <w:pStyle w:val="BodyText"/>
        <w:ind w:firstLine="720"/>
      </w:pPr>
      <w:r>
        <w:t>Multiplicity constraint of a type or property.</w:t>
      </w:r>
    </w:p>
    <w:p w14:paraId="292F5C57" w14:textId="77777777" w:rsidR="001C6946" w:rsidRDefault="001C6946" w:rsidP="001C6946"/>
    <w:p w14:paraId="18F64C00" w14:textId="77777777" w:rsidR="001C6946" w:rsidRDefault="001C6946" w:rsidP="001C6946">
      <w:pPr>
        <w:pStyle w:val="Heading3"/>
        <w:ind w:left="1080" w:hanging="1080"/>
      </w:pPr>
      <w:bookmarkStart w:id="572" w:name="_91be190e8014514a597300b286148d3e"/>
      <w:bookmarkStart w:id="573" w:name="_Toc463469774"/>
      <w:r>
        <w:t>Class Property Constraint</w:t>
      </w:r>
      <w:bookmarkEnd w:id="572"/>
      <w:bookmarkEnd w:id="573"/>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3BCE6009" w14:textId="77777777" w:rsidR="001C6946" w:rsidRDefault="001C6946" w:rsidP="001C6946">
      <w:r>
        <w:t>Abstract supertype for constraints that constrain properties types.</w:t>
      </w:r>
      <w:r>
        <w:br/>
      </w:r>
    </w:p>
    <w:p w14:paraId="77471068" w14:textId="77777777" w:rsidR="001C6946" w:rsidRDefault="001C6946" w:rsidP="001C6946">
      <w:pPr>
        <w:pStyle w:val="Heading4"/>
        <w:ind w:left="1008" w:hanging="1008"/>
      </w:pPr>
      <w:r>
        <w:t>Direct Supertypes</w:t>
      </w:r>
    </w:p>
    <w:p w14:paraId="7C4D6F7F" w14:textId="77777777" w:rsidR="001C6946" w:rsidRDefault="001C6946" w:rsidP="001C6946">
      <w:pPr>
        <w:ind w:left="360"/>
      </w:pPr>
      <w:hyperlink w:anchor="_82919e40af9ad2e13647e9d37bbf0956" w:history="1">
        <w:r>
          <w:rPr>
            <w:rStyle w:val="Hyperlink"/>
          </w:rPr>
          <w:t>Rule</w:t>
        </w:r>
      </w:hyperlink>
    </w:p>
    <w:p w14:paraId="41BB55F2" w14:textId="77777777" w:rsidR="001C6946" w:rsidRDefault="001C6946" w:rsidP="001C6946"/>
    <w:p w14:paraId="4ADCF3AA" w14:textId="77777777" w:rsidR="001C6946" w:rsidRDefault="001C6946" w:rsidP="001C6946">
      <w:pPr>
        <w:pStyle w:val="Heading3"/>
        <w:ind w:left="1080" w:hanging="1080"/>
      </w:pPr>
      <w:bookmarkStart w:id="574" w:name="_46f4ceb21a63f9cbfb722eec3ff6daf3"/>
      <w:bookmarkStart w:id="575" w:name="_Toc463469775"/>
      <w:r>
        <w:t>Class Property Transitivity Constraint</w:t>
      </w:r>
      <w:bookmarkEnd w:id="574"/>
      <w:bookmarkEnd w:id="575"/>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197C96EE" w14:textId="77777777" w:rsidR="001C6946" w:rsidRDefault="001C6946" w:rsidP="001C6946">
      <w:r>
        <w:t xml:space="preserve">A transitive property defined by &lt;constrains&gt; interlinks two individuals A and C whenever it interlinks A with B and B with C for some individual B. </w:t>
      </w:r>
      <w:r>
        <w:br/>
        <w:t>For example "larger than" is transitive in that if Joe is larger than Sue and Sue is Larger then Sam, then Joe is larger than Sam.</w:t>
      </w:r>
      <w:r>
        <w:br/>
      </w:r>
      <w:r>
        <w:br/>
      </w:r>
    </w:p>
    <w:p w14:paraId="5BB6D797" w14:textId="77777777" w:rsidR="001C6946" w:rsidRDefault="001C6946" w:rsidP="001C6946">
      <w:pPr>
        <w:pStyle w:val="Heading4"/>
        <w:ind w:left="1008" w:hanging="1008"/>
      </w:pPr>
      <w:r>
        <w:t>Direct Supertypes</w:t>
      </w:r>
    </w:p>
    <w:p w14:paraId="10799F5D" w14:textId="77777777" w:rsidR="001C6946" w:rsidRDefault="001C6946" w:rsidP="001C6946">
      <w:pPr>
        <w:ind w:left="360"/>
      </w:pPr>
      <w:hyperlink w:anchor="_91be190e8014514a597300b286148d3e" w:history="1">
        <w:r>
          <w:rPr>
            <w:rStyle w:val="Hyperlink"/>
          </w:rPr>
          <w:t>Property Constraint</w:t>
        </w:r>
      </w:hyperlink>
    </w:p>
    <w:p w14:paraId="24E36EA8" w14:textId="77777777" w:rsidR="001C6946" w:rsidRDefault="001C6946" w:rsidP="001C6946"/>
    <w:p w14:paraId="4418DB87" w14:textId="77777777" w:rsidR="001C6946" w:rsidRDefault="001C6946" w:rsidP="001C6946">
      <w:pPr>
        <w:pStyle w:val="Heading3"/>
        <w:ind w:left="1080" w:hanging="1080"/>
      </w:pPr>
      <w:bookmarkStart w:id="576" w:name="_21a81395f43285b5cc64ed921bc787b7"/>
      <w:bookmarkStart w:id="577" w:name="_Toc463469776"/>
      <w:r>
        <w:t>Association Property Type</w:t>
      </w:r>
      <w:bookmarkEnd w:id="576"/>
      <w:bookmarkEnd w:id="577"/>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08AAA23D" w14:textId="77777777" w:rsidR="001C6946" w:rsidRDefault="001C6946" w:rsidP="001C6946">
      <w:r>
        <w:t>Relationship defining the type of a property.</w:t>
      </w:r>
    </w:p>
    <w:p w14:paraId="151EA99F" w14:textId="77777777" w:rsidR="001C6946" w:rsidRDefault="001C6946" w:rsidP="001C6946">
      <w:pPr>
        <w:pStyle w:val="Heading4"/>
        <w:ind w:left="1008" w:hanging="1008"/>
      </w:pPr>
      <w:r>
        <w:t>Association Ends</w:t>
      </w:r>
    </w:p>
    <w:p w14:paraId="545DF9B9" w14:textId="77777777" w:rsidR="001C6946" w:rsidRDefault="001C6946" w:rsidP="001C6946">
      <w:pPr>
        <w:ind w:firstLine="720"/>
      </w:pPr>
      <w:r>
        <w:rPr>
          <w:noProof/>
        </w:rPr>
        <w:drawing>
          <wp:inline distT="0" distB="0" distL="0" distR="0" wp14:anchorId="321D49F2" wp14:editId="28AA97BE">
            <wp:extent cx="152400" cy="152400"/>
            <wp:effectExtent l="0" t="0" r="0" b="0"/>
            <wp:docPr id="30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4421A8E" w14:textId="77777777" w:rsidR="001C6946" w:rsidRDefault="001C6946" w:rsidP="001C6946">
      <w:pPr>
        <w:pStyle w:val="BodyText"/>
        <w:ind w:firstLine="720"/>
      </w:pPr>
      <w:r>
        <w:lastRenderedPageBreak/>
        <w:t>A required type of a thing bound to a property.</w:t>
      </w:r>
      <w:r>
        <w:br/>
        <w:t>Note that the type may be inferred based on the value of &lt;prerequisite type&gt;.</w:t>
      </w:r>
    </w:p>
    <w:p w14:paraId="67018616" w14:textId="77777777" w:rsidR="001C6946" w:rsidRDefault="001C6946" w:rsidP="001C6946">
      <w:pPr>
        <w:ind w:firstLine="720"/>
      </w:pPr>
      <w:r>
        <w:rPr>
          <w:noProof/>
        </w:rPr>
        <w:drawing>
          <wp:inline distT="0" distB="0" distL="0" distR="0" wp14:anchorId="338C0ACC" wp14:editId="1E87057C">
            <wp:extent cx="152400" cy="152400"/>
            <wp:effectExtent l="0" t="0" r="0" b="0"/>
            <wp:docPr id="30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properties of type</w:t>
      </w:r>
      <w:r>
        <w:rPr>
          <w:rFonts w:cs="Arial"/>
        </w:rPr>
        <w:fldChar w:fldCharType="begin"/>
      </w:r>
      <w:r>
        <w:instrText>XE"</w:instrText>
      </w:r>
      <w:r w:rsidRPr="00413D75">
        <w:rPr>
          <w:rFonts w:cs="Arial"/>
        </w:rPr>
        <w:instrText>properties of 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4081E54A" w14:textId="77777777" w:rsidR="001C6946" w:rsidRDefault="001C6946" w:rsidP="001C6946">
      <w:pPr>
        <w:pStyle w:val="BodyText"/>
        <w:ind w:firstLine="720"/>
      </w:pPr>
      <w:r>
        <w:t>Properties typed by a type</w:t>
      </w:r>
    </w:p>
    <w:p w14:paraId="524625EB" w14:textId="77777777" w:rsidR="001C6946" w:rsidRDefault="001C6946" w:rsidP="001C6946"/>
    <w:p w14:paraId="682980A2" w14:textId="77777777" w:rsidR="001C6946" w:rsidRDefault="001C6946" w:rsidP="001C6946">
      <w:pPr>
        <w:pStyle w:val="Heading3"/>
        <w:ind w:left="1080" w:hanging="1080"/>
      </w:pPr>
      <w:bookmarkStart w:id="578" w:name="_3e4d7d36a3b2cb4c9b85c1b88930178a"/>
      <w:bookmarkStart w:id="579" w:name="_Toc463469777"/>
      <w:r>
        <w:t>Class Property Type Constraint</w:t>
      </w:r>
      <w:bookmarkEnd w:id="578"/>
      <w:bookmarkEnd w:id="579"/>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1B38C602" w14:textId="77777777" w:rsidR="001C6946" w:rsidRDefault="001C6946" w:rsidP="001C6946">
      <w:r>
        <w:t>A property type constraint defines the type(s) of a property.</w:t>
      </w:r>
      <w:r>
        <w:br/>
        <w:t>All elements bound to a property must have the type &lt;is of type&gt;. &lt;is of type&gt; may be pre-existing or inferred based on the value of &lt;prerequisite type&gt;.</w:t>
      </w:r>
      <w:r>
        <w:br/>
        <w:t>Note that Property Type Constraint is a rule independent of the definition of a property to allow for the type of a property to be refined in a more restrictive context.</w:t>
      </w:r>
    </w:p>
    <w:p w14:paraId="6C10F791" w14:textId="77777777" w:rsidR="001C6946" w:rsidRDefault="001C6946" w:rsidP="001C6946">
      <w:pPr>
        <w:pStyle w:val="Heading4"/>
        <w:ind w:left="1008" w:hanging="1008"/>
      </w:pPr>
      <w:r>
        <w:t>Direct Supertypes</w:t>
      </w:r>
    </w:p>
    <w:p w14:paraId="61F66265" w14:textId="77777777" w:rsidR="001C6946" w:rsidRDefault="001C6946" w:rsidP="001C6946">
      <w:pPr>
        <w:ind w:left="360"/>
      </w:pPr>
      <w:hyperlink w:anchor="_91be190e8014514a597300b286148d3e" w:history="1">
        <w:r>
          <w:rPr>
            <w:rStyle w:val="Hyperlink"/>
          </w:rPr>
          <w:t>Property Constraint</w:t>
        </w:r>
      </w:hyperlink>
    </w:p>
    <w:p w14:paraId="4429AC1C" w14:textId="77777777" w:rsidR="001C6946" w:rsidRDefault="001C6946" w:rsidP="001C6946">
      <w:pPr>
        <w:pStyle w:val="Heading4"/>
        <w:ind w:left="1008" w:hanging="1008"/>
      </w:pPr>
      <w:r>
        <w:t>Attributes</w:t>
      </w:r>
    </w:p>
    <w:p w14:paraId="0DBC8BD6" w14:textId="77777777" w:rsidR="001C6946" w:rsidRDefault="001C6946" w:rsidP="001C6946">
      <w:pPr>
        <w:pStyle w:val="BodyText2"/>
      </w:pPr>
      <w:r>
        <w:rPr>
          <w:noProof/>
        </w:rPr>
        <w:drawing>
          <wp:inline distT="0" distB="0" distL="0" distR="0" wp14:anchorId="3CEA2390" wp14:editId="7D632A05">
            <wp:extent cx="152400" cy="152400"/>
            <wp:effectExtent l="0" t="0" r="0" b="0"/>
            <wp:docPr id="30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154D462B" w14:textId="77777777" w:rsidR="001C6946" w:rsidRDefault="001C6946" w:rsidP="001C6946">
      <w:pPr>
        <w:pStyle w:val="BodyText"/>
      </w:pPr>
      <w:r>
        <w:t>If true, &lt;is of type&gt; is a prerequisite - the bound thing must be of the given type for the property to be bound. A non prerequisite type will cause a binding to infer &lt;is of type&gt;, provided all prerequisite types have been satisfied.</w:t>
      </w:r>
      <w:r>
        <w:br/>
      </w:r>
    </w:p>
    <w:p w14:paraId="5089A6A7" w14:textId="77777777" w:rsidR="001C6946" w:rsidRDefault="001C6946" w:rsidP="001C6946"/>
    <w:p w14:paraId="4BCB3600" w14:textId="77777777" w:rsidR="001C6946" w:rsidRDefault="001C6946" w:rsidP="001C6946">
      <w:pPr>
        <w:pStyle w:val="Heading3"/>
        <w:ind w:left="1080" w:hanging="1080"/>
      </w:pPr>
      <w:bookmarkStart w:id="580" w:name="_82919e40af9ad2e13647e9d37bbf0956"/>
      <w:bookmarkStart w:id="581" w:name="_Toc463469778"/>
      <w:r>
        <w:t>Class Rule</w:t>
      </w:r>
      <w:bookmarkEnd w:id="580"/>
      <w:bookmarkEnd w:id="581"/>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4DE375F7" w14:textId="77777777" w:rsidR="001C6946" w:rsidRDefault="001C6946" w:rsidP="001C6946">
      <w:r>
        <w:t>A rule is a proposition that constrains one or more entities by limiting possible conditions or producing some effect.</w:t>
      </w:r>
      <w:r>
        <w:br/>
        <w:t>Note that rules may or may not be defined in the same context that they hold within or constraint. This support the "open world assumption" that a rule may be asserted outside of the scope of the rule or what the rule is constraining.</w:t>
      </w:r>
    </w:p>
    <w:p w14:paraId="2A316803" w14:textId="77777777" w:rsidR="001C6946" w:rsidRDefault="001C6946" w:rsidP="001C6946">
      <w:pPr>
        <w:pStyle w:val="Heading4"/>
        <w:ind w:left="1008" w:hanging="1008"/>
      </w:pPr>
      <w:r>
        <w:t>Direct Supertypes</w:t>
      </w:r>
    </w:p>
    <w:p w14:paraId="4470086A" w14:textId="77777777" w:rsidR="001C6946" w:rsidRDefault="001C6946" w:rsidP="001C6946">
      <w:pPr>
        <w:ind w:left="360"/>
      </w:pPr>
      <w:hyperlink w:anchor="_3bd7c7d249201ad6f2447c6d182ba7f1" w:history="1">
        <w:r>
          <w:rPr>
            <w:rStyle w:val="Hyperlink"/>
          </w:rPr>
          <w:t>Proposition</w:t>
        </w:r>
      </w:hyperlink>
    </w:p>
    <w:p w14:paraId="18FFB5BC" w14:textId="77777777" w:rsidR="001C6946" w:rsidRDefault="001C6946" w:rsidP="001C6946"/>
    <w:p w14:paraId="24EB9E01" w14:textId="77777777" w:rsidR="001C6946" w:rsidRDefault="001C6946" w:rsidP="001C6946">
      <w:pPr>
        <w:pStyle w:val="Heading3"/>
        <w:ind w:left="1080" w:hanging="1080"/>
      </w:pPr>
      <w:bookmarkStart w:id="582" w:name="_9562d6c08cbe5eb32022ec9309bb6160"/>
      <w:bookmarkStart w:id="583" w:name="_Toc463469779"/>
      <w:r>
        <w:t>Association Rule Constrains</w:t>
      </w:r>
      <w:bookmarkEnd w:id="582"/>
      <w:bookmarkEnd w:id="583"/>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7E194262" w14:textId="77777777" w:rsidR="001C6946" w:rsidRDefault="001C6946" w:rsidP="001C6946">
      <w:r>
        <w:t>Relationship defining the entity constrained by a rule. Where no constrained entity is specified, all entities are constrained with the scope of &lt;holds within&gt; are constrained.</w:t>
      </w:r>
      <w:r>
        <w:br/>
      </w:r>
    </w:p>
    <w:p w14:paraId="2A14A862" w14:textId="77777777" w:rsidR="001C6946" w:rsidRDefault="001C6946" w:rsidP="001C6946">
      <w:pPr>
        <w:pStyle w:val="Heading4"/>
        <w:ind w:left="1008" w:hanging="1008"/>
      </w:pPr>
      <w:r>
        <w:t>Association Ends</w:t>
      </w:r>
    </w:p>
    <w:p w14:paraId="758C77F6" w14:textId="77777777" w:rsidR="001C6946" w:rsidRDefault="001C6946" w:rsidP="001C6946">
      <w:pPr>
        <w:ind w:firstLine="720"/>
      </w:pPr>
      <w:r>
        <w:rPr>
          <w:noProof/>
        </w:rPr>
        <w:drawing>
          <wp:inline distT="0" distB="0" distL="0" distR="0" wp14:anchorId="604FF26F" wp14:editId="76146676">
            <wp:extent cx="152400" cy="152400"/>
            <wp:effectExtent l="0" t="0" r="0" b="0"/>
            <wp:docPr id="30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28E319B2" w14:textId="77777777" w:rsidR="001C6946" w:rsidRDefault="001C6946" w:rsidP="001C6946">
      <w:pPr>
        <w:pStyle w:val="BodyText"/>
        <w:ind w:firstLine="72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14:paraId="2B5D88EC" w14:textId="77777777" w:rsidR="001C6946" w:rsidRDefault="001C6946" w:rsidP="001C6946">
      <w:pPr>
        <w:ind w:firstLine="720"/>
      </w:pPr>
      <w:r>
        <w:rPr>
          <w:noProof/>
        </w:rPr>
        <w:drawing>
          <wp:inline distT="0" distB="0" distL="0" distR="0" wp14:anchorId="07ABAA6B" wp14:editId="5FB56D90">
            <wp:extent cx="152400" cy="152400"/>
            <wp:effectExtent l="0" t="0" r="0" b="0"/>
            <wp:docPr id="31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E5A959C" w14:textId="77777777" w:rsidR="001C6946" w:rsidRDefault="001C6946" w:rsidP="001C6946">
      <w:pPr>
        <w:pStyle w:val="BodyText"/>
        <w:ind w:firstLine="720"/>
      </w:pPr>
      <w:r>
        <w:t>Rules applying to an entity.</w:t>
      </w:r>
    </w:p>
    <w:p w14:paraId="342A4D47" w14:textId="77777777" w:rsidR="001C6946" w:rsidRDefault="001C6946" w:rsidP="001C6946"/>
    <w:p w14:paraId="55E35AD5" w14:textId="77777777" w:rsidR="001C6946" w:rsidRDefault="001C6946" w:rsidP="001C6946">
      <w:pPr>
        <w:pStyle w:val="Heading3"/>
        <w:ind w:left="1080" w:hanging="1080"/>
      </w:pPr>
      <w:bookmarkStart w:id="584" w:name="_2673929faa9fd17148b1fb800c5f8cd0"/>
      <w:bookmarkStart w:id="585" w:name="_Toc463469780"/>
      <w:r>
        <w:t>Association Rule Subsumption</w:t>
      </w:r>
      <w:bookmarkEnd w:id="584"/>
      <w:bookmarkEnd w:id="585"/>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E208682" w14:textId="77777777" w:rsidR="001C6946" w:rsidRDefault="001C6946" w:rsidP="001C6946">
      <w:r>
        <w:t>Relationship defining rule subsumption. When a rule subsumes another the subsumed rule will not apply (fire) if the &lt;subsumed by&gt; rules applies (fires).</w:t>
      </w:r>
      <w:r>
        <w:br/>
      </w:r>
    </w:p>
    <w:p w14:paraId="10D4D6A3" w14:textId="77777777" w:rsidR="001C6946" w:rsidRDefault="001C6946" w:rsidP="001C6946">
      <w:pPr>
        <w:pStyle w:val="Heading4"/>
        <w:ind w:left="1008" w:hanging="1008"/>
      </w:pPr>
      <w:r>
        <w:lastRenderedPageBreak/>
        <w:t>Association Ends</w:t>
      </w:r>
    </w:p>
    <w:p w14:paraId="503AE18A" w14:textId="77777777" w:rsidR="001C6946" w:rsidRDefault="001C6946" w:rsidP="001C6946">
      <w:pPr>
        <w:ind w:firstLine="720"/>
      </w:pPr>
      <w:r>
        <w:rPr>
          <w:noProof/>
        </w:rPr>
        <w:drawing>
          <wp:inline distT="0" distB="0" distL="0" distR="0" wp14:anchorId="4E390AF9" wp14:editId="7D66CE3E">
            <wp:extent cx="152400" cy="152400"/>
            <wp:effectExtent l="0" t="0" r="0" b="0"/>
            <wp:docPr id="31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7DEB390E" w14:textId="77777777" w:rsidR="001C6946" w:rsidRDefault="001C6946" w:rsidP="001C6946">
      <w:pPr>
        <w:pStyle w:val="BodyText"/>
        <w:ind w:firstLine="720"/>
      </w:pPr>
      <w:r>
        <w:t>When a rule subsumes another the subsumed rule will not apply (fire) if the &lt;subsumed by&gt; rules applies (fires).</w:t>
      </w:r>
      <w:r>
        <w:br/>
        <w:t>Where rules are also patterns, a rule may specialize another which will subsume the specialized rule as well as include the generalized rule parts as parts of the specialized rule.</w:t>
      </w:r>
    </w:p>
    <w:p w14:paraId="43F8CAB1" w14:textId="77777777" w:rsidR="001C6946" w:rsidRDefault="001C6946" w:rsidP="001C6946">
      <w:pPr>
        <w:ind w:firstLine="720"/>
      </w:pPr>
      <w:r>
        <w:rPr>
          <w:noProof/>
        </w:rPr>
        <w:drawing>
          <wp:inline distT="0" distB="0" distL="0" distR="0" wp14:anchorId="6C030DEB" wp14:editId="4C39D1B4">
            <wp:extent cx="152400" cy="152400"/>
            <wp:effectExtent l="0" t="0" r="0" b="0"/>
            <wp:docPr id="31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A84C4D6" w14:textId="77777777" w:rsidR="001C6946" w:rsidRDefault="001C6946" w:rsidP="001C6946">
      <w:pPr>
        <w:pStyle w:val="BodyText"/>
        <w:ind w:firstLine="720"/>
      </w:pPr>
      <w:r>
        <w:t>When rule is &lt;subsumed by&gt; another the subsumed rule will not apply (fire) if the &lt;subsumed by&gt; rules applies (fires).</w:t>
      </w:r>
    </w:p>
    <w:p w14:paraId="12802C19" w14:textId="77777777" w:rsidR="001C6946" w:rsidRDefault="001C6946" w:rsidP="001C6946"/>
    <w:p w14:paraId="5A287334" w14:textId="77777777" w:rsidR="001C6946" w:rsidRDefault="001C6946" w:rsidP="001C6946">
      <w:pPr>
        <w:pStyle w:val="Heading3"/>
        <w:ind w:left="1080" w:hanging="1080"/>
      </w:pPr>
      <w:bookmarkStart w:id="586" w:name="_41c2b6fb1f0e7f7bc2f2e429d762af6f"/>
      <w:bookmarkStart w:id="587" w:name="_Toc463469781"/>
      <w:r>
        <w:t>Association Specialization</w:t>
      </w:r>
      <w:bookmarkEnd w:id="586"/>
      <w:bookmarkEnd w:id="587"/>
      <w:r w:rsidRPr="003A31EC">
        <w:rPr>
          <w:rFonts w:cs="Arial"/>
        </w:rPr>
        <w:t xml:space="preserve"> </w:t>
      </w:r>
      <w:r>
        <w:rPr>
          <w:rFonts w:cs="Arial"/>
        </w:rPr>
        <w:fldChar w:fldCharType="begin"/>
      </w:r>
      <w:r>
        <w:instrText>XE"</w:instrText>
      </w:r>
      <w:r w:rsidRPr="00413D75">
        <w:rPr>
          <w:rFonts w:cs="Arial"/>
        </w:rPr>
        <w:instrText>Specialization</w:instrText>
      </w:r>
      <w:r>
        <w:instrText>"</w:instrText>
      </w:r>
      <w:r>
        <w:rPr>
          <w:rFonts w:cs="Arial"/>
        </w:rPr>
        <w:fldChar w:fldCharType="end"/>
      </w:r>
    </w:p>
    <w:p w14:paraId="5CD86D9A" w14:textId="77777777" w:rsidR="001C6946" w:rsidRDefault="001C6946" w:rsidP="001C6946">
      <w:r>
        <w:t>Relationship defining the specific type of a generalization constraint.</w:t>
      </w:r>
    </w:p>
    <w:p w14:paraId="75F1935F" w14:textId="77777777" w:rsidR="001C6946" w:rsidRDefault="001C6946" w:rsidP="001C6946">
      <w:pPr>
        <w:pStyle w:val="Heading4"/>
        <w:ind w:left="1008" w:hanging="1008"/>
      </w:pPr>
      <w:r>
        <w:t>Direct Supertypes</w:t>
      </w:r>
    </w:p>
    <w:p w14:paraId="4FAF88F7" w14:textId="77777777" w:rsidR="001C6946" w:rsidRDefault="001C6946" w:rsidP="001C6946">
      <w:pPr>
        <w:ind w:left="360"/>
      </w:pPr>
      <w:hyperlink w:anchor="_9562d6c08cbe5eb32022ec9309bb6160" w:history="1">
        <w:r>
          <w:rPr>
            <w:rStyle w:val="Hyperlink"/>
          </w:rPr>
          <w:t>Rule Constrains</w:t>
        </w:r>
      </w:hyperlink>
    </w:p>
    <w:p w14:paraId="1C264379" w14:textId="77777777" w:rsidR="001C6946" w:rsidRDefault="001C6946" w:rsidP="001C6946">
      <w:pPr>
        <w:pStyle w:val="Heading4"/>
        <w:ind w:left="1008" w:hanging="1008"/>
      </w:pPr>
      <w:r>
        <w:t>Association Ends</w:t>
      </w:r>
    </w:p>
    <w:p w14:paraId="02F74756" w14:textId="77777777" w:rsidR="001C6946" w:rsidRDefault="001C6946" w:rsidP="001C6946">
      <w:pPr>
        <w:ind w:firstLine="720"/>
      </w:pPr>
      <w:r>
        <w:rPr>
          <w:noProof/>
        </w:rPr>
        <w:drawing>
          <wp:inline distT="0" distB="0" distL="0" distR="0" wp14:anchorId="612EBE6E" wp14:editId="594C6C35">
            <wp:extent cx="152400" cy="152400"/>
            <wp:effectExtent l="0" t="0" r="0" b="0"/>
            <wp:docPr id="31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786191" w14:textId="77777777" w:rsidR="001C6946" w:rsidRDefault="001C6946" w:rsidP="001C6946">
      <w:pPr>
        <w:pStyle w:val="BodyText"/>
        <w:ind w:firstLine="720"/>
      </w:pPr>
      <w:r>
        <w:t>The specific type in a generalization rule.</w:t>
      </w:r>
    </w:p>
    <w:p w14:paraId="1C43E1C7" w14:textId="77777777" w:rsidR="001C6946" w:rsidRDefault="001C6946" w:rsidP="001C6946">
      <w:pPr>
        <w:ind w:firstLine="720"/>
      </w:pPr>
      <w:r>
        <w:rPr>
          <w:noProof/>
        </w:rPr>
        <w:drawing>
          <wp:inline distT="0" distB="0" distL="0" distR="0" wp14:anchorId="63E01CD2" wp14:editId="27BE8FE3">
            <wp:extent cx="152400" cy="152400"/>
            <wp:effectExtent l="0" t="0" r="0" b="0"/>
            <wp:docPr id="31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73396190" w14:textId="77777777" w:rsidR="001C6946" w:rsidRDefault="001C6946" w:rsidP="001C6946">
      <w:pPr>
        <w:pStyle w:val="BodyText"/>
        <w:ind w:firstLine="720"/>
      </w:pPr>
      <w:r>
        <w:t>Generalization rules for a type</w:t>
      </w:r>
    </w:p>
    <w:p w14:paraId="7B60BC15" w14:textId="77777777" w:rsidR="001C6946" w:rsidRDefault="001C6946" w:rsidP="001C6946"/>
    <w:p w14:paraId="491C6BB0" w14:textId="77777777" w:rsidR="001C6946" w:rsidRDefault="001C6946" w:rsidP="001C6946">
      <w:pPr>
        <w:pStyle w:val="Heading3"/>
        <w:ind w:left="1080" w:hanging="1080"/>
      </w:pPr>
      <w:bookmarkStart w:id="588" w:name="_ded47679f07683882f8f128d6911711a"/>
      <w:bookmarkStart w:id="589" w:name="_Toc463469782"/>
      <w:r>
        <w:t>Class Type Constraint</w:t>
      </w:r>
      <w:bookmarkEnd w:id="588"/>
      <w:bookmarkEnd w:id="589"/>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625C14BB" w14:textId="77777777" w:rsidR="001C6946" w:rsidRDefault="001C6946" w:rsidP="001C6946">
      <w:r>
        <w:t>A constraint of a type, including Relationships types.</w:t>
      </w:r>
      <w:r>
        <w:br/>
      </w:r>
    </w:p>
    <w:p w14:paraId="019422F4" w14:textId="77777777" w:rsidR="001C6946" w:rsidRDefault="001C6946" w:rsidP="001C6946">
      <w:pPr>
        <w:pStyle w:val="Heading4"/>
        <w:ind w:left="1008" w:hanging="1008"/>
      </w:pPr>
      <w:r>
        <w:t>Direct Supertypes</w:t>
      </w:r>
    </w:p>
    <w:p w14:paraId="2B0D9607" w14:textId="77777777" w:rsidR="001C6946" w:rsidRDefault="001C6946" w:rsidP="001C6946">
      <w:pPr>
        <w:ind w:left="360"/>
      </w:pPr>
      <w:hyperlink w:anchor="_82919e40af9ad2e13647e9d37bbf0956" w:history="1">
        <w:r>
          <w:rPr>
            <w:rStyle w:val="Hyperlink"/>
          </w:rPr>
          <w:t>Rule</w:t>
        </w:r>
      </w:hyperlink>
    </w:p>
    <w:p w14:paraId="4341448A" w14:textId="77777777" w:rsidR="001C6946" w:rsidRDefault="001C6946" w:rsidP="001C6946"/>
    <w:p w14:paraId="39EF37BD" w14:textId="77777777" w:rsidR="001C6946" w:rsidRDefault="001C6946" w:rsidP="001C6946">
      <w:pPr>
        <w:pStyle w:val="Heading3"/>
        <w:ind w:left="1080" w:hanging="1080"/>
      </w:pPr>
      <w:bookmarkStart w:id="590" w:name="_5f3998cf1a072f724861db93cee66cbf"/>
      <w:bookmarkStart w:id="591" w:name="_Toc463469783"/>
      <w:r>
        <w:t>Class Type Generalization Constraint</w:t>
      </w:r>
      <w:bookmarkEnd w:id="590"/>
      <w:bookmarkEnd w:id="591"/>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293A287A" w14:textId="77777777" w:rsidR="001C6946" w:rsidRDefault="001C6946" w:rsidP="001C6946">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r>
        <w:br/>
        <w:t>The extent (&lt;categorizes&gt; property) of the specific type is the same as or a subset of the extent of the more general type.</w:t>
      </w:r>
      <w:r>
        <w:br/>
        <w:t>Note that "multiple inheritance" is supported.</w:t>
      </w:r>
    </w:p>
    <w:p w14:paraId="372F897E" w14:textId="77777777" w:rsidR="001C6946" w:rsidRDefault="001C6946" w:rsidP="001C6946">
      <w:pPr>
        <w:pStyle w:val="Heading4"/>
        <w:ind w:left="1008" w:hanging="1008"/>
      </w:pPr>
      <w:r>
        <w:t>Direct Supertypes</w:t>
      </w:r>
    </w:p>
    <w:p w14:paraId="35BA70F4" w14:textId="77777777" w:rsidR="001C6946" w:rsidRDefault="001C6946" w:rsidP="001C6946">
      <w:pPr>
        <w:ind w:left="360"/>
      </w:pPr>
      <w:hyperlink w:anchor="_ded47679f07683882f8f128d6911711a" w:history="1">
        <w:r>
          <w:rPr>
            <w:rStyle w:val="Hyperlink"/>
          </w:rPr>
          <w:t>Type Constraint</w:t>
        </w:r>
      </w:hyperlink>
    </w:p>
    <w:p w14:paraId="4C8C13BC" w14:textId="77777777" w:rsidR="001C6946" w:rsidRDefault="001C6946" w:rsidP="001C6946">
      <w:pPr>
        <w:pStyle w:val="Heading4"/>
        <w:ind w:left="1008" w:hanging="1008"/>
      </w:pPr>
      <w:r>
        <w:t>Attributes</w:t>
      </w:r>
    </w:p>
    <w:p w14:paraId="34DDFDFF" w14:textId="77777777" w:rsidR="001C6946" w:rsidRDefault="001C6946" w:rsidP="001C6946">
      <w:pPr>
        <w:pStyle w:val="BodyText2"/>
      </w:pPr>
      <w:r>
        <w:rPr>
          <w:noProof/>
        </w:rPr>
        <w:drawing>
          <wp:inline distT="0" distB="0" distL="0" distR="0" wp14:anchorId="54A2CB02" wp14:editId="0452F9E0">
            <wp:extent cx="152400" cy="152400"/>
            <wp:effectExtent l="0" t="0" r="0" b="0"/>
            <wp:docPr id="32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4365EC4A" w14:textId="77777777" w:rsidR="001C6946" w:rsidRDefault="001C6946" w:rsidP="001C6946">
      <w:pPr>
        <w:pStyle w:val="BodyText"/>
      </w:pPr>
      <w:r>
        <w:t>Defines the generalization as a redefinition, subsuming the more general type.</w:t>
      </w:r>
      <w:r>
        <w:br/>
      </w:r>
      <w:r>
        <w:br/>
        <w:t>Where &lt;redefines&gt; is true the more specific type subsumes the more general type in the definition context. In this case the more general and more specific sets are equivalent. A type may be redefined multiple times, as long as it is unambiguous which definition applies for a particular instance.</w:t>
      </w:r>
      <w:r>
        <w:br/>
      </w:r>
      <w:r>
        <w:br/>
        <w:t>Where &lt;redefines&gt; is false or not defined the more specific type represents a subset of the more general property.</w:t>
      </w:r>
      <w:r>
        <w:br/>
      </w:r>
      <w:r>
        <w:lastRenderedPageBreak/>
        <w:br/>
        <w:t>Redefinition is most often used with properties (as defined in UML) but may also be applied to other types.</w:t>
      </w:r>
    </w:p>
    <w:p w14:paraId="3826A5C1" w14:textId="77777777" w:rsidR="001C6946" w:rsidRDefault="001C6946" w:rsidP="001C6946"/>
    <w:p w14:paraId="3DB1B2E8" w14:textId="77777777" w:rsidR="001C6946" w:rsidRDefault="001C6946" w:rsidP="001C6946">
      <w:pPr>
        <w:pStyle w:val="Heading3"/>
        <w:ind w:left="1080" w:hanging="1080"/>
      </w:pPr>
      <w:bookmarkStart w:id="592" w:name="_59324bc0a187b5b1a45abfbd51f5a493"/>
      <w:bookmarkStart w:id="593" w:name="_Toc463469784"/>
      <w:r>
        <w:t>Association Unique Set</w:t>
      </w:r>
      <w:bookmarkEnd w:id="592"/>
      <w:bookmarkEnd w:id="593"/>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529474B" w14:textId="77777777" w:rsidR="001C6946" w:rsidRDefault="001C6946" w:rsidP="001C6946">
      <w:r>
        <w:t>Relationship defining the set of properties that uniquely identify an instance of the constrained type.</w:t>
      </w:r>
    </w:p>
    <w:p w14:paraId="7BA1005A" w14:textId="77777777" w:rsidR="001C6946" w:rsidRDefault="001C6946" w:rsidP="001C6946">
      <w:pPr>
        <w:pStyle w:val="Heading4"/>
        <w:ind w:left="1008" w:hanging="1008"/>
      </w:pPr>
      <w:r>
        <w:t>Association Ends</w:t>
      </w:r>
    </w:p>
    <w:p w14:paraId="6A97836A" w14:textId="77777777" w:rsidR="001C6946" w:rsidRDefault="001C6946" w:rsidP="001C6946">
      <w:pPr>
        <w:ind w:firstLine="720"/>
      </w:pPr>
      <w:r>
        <w:rPr>
          <w:noProof/>
        </w:rPr>
        <w:drawing>
          <wp:inline distT="0" distB="0" distL="0" distR="0" wp14:anchorId="7E48BA4C" wp14:editId="471FF117">
            <wp:extent cx="152400" cy="152400"/>
            <wp:effectExtent l="0" t="0" r="0" b="0"/>
            <wp:docPr id="322"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51996A20" w14:textId="77777777" w:rsidR="001C6946" w:rsidRDefault="001C6946" w:rsidP="001C6946">
      <w:pPr>
        <w:pStyle w:val="BodyText"/>
        <w:ind w:firstLine="720"/>
      </w:pPr>
      <w:r>
        <w:t>The set of involved properties within a type that uniquely identify an individual.</w:t>
      </w:r>
    </w:p>
    <w:p w14:paraId="058927B1" w14:textId="77777777" w:rsidR="001C6946" w:rsidRDefault="001C6946" w:rsidP="001C6946">
      <w:pPr>
        <w:ind w:firstLine="720"/>
      </w:pPr>
      <w:r>
        <w:rPr>
          <w:noProof/>
        </w:rPr>
        <w:drawing>
          <wp:inline distT="0" distB="0" distL="0" distR="0" wp14:anchorId="2F70E662" wp14:editId="19430E14">
            <wp:extent cx="152400" cy="152400"/>
            <wp:effectExtent l="0" t="0" r="0" b="0"/>
            <wp:docPr id="324"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p>
    <w:p w14:paraId="79C47183" w14:textId="77777777" w:rsidR="001C6946" w:rsidRDefault="001C6946" w:rsidP="001C6946">
      <w:pPr>
        <w:pStyle w:val="BodyText"/>
        <w:ind w:firstLine="720"/>
      </w:pPr>
      <w:r>
        <w:t>Uniqueness constraints for a property.</w:t>
      </w:r>
    </w:p>
    <w:p w14:paraId="0043A1FC" w14:textId="77777777" w:rsidR="001C6946" w:rsidRDefault="001C6946" w:rsidP="001C6946"/>
    <w:p w14:paraId="3DA9E988" w14:textId="77777777" w:rsidR="001C6946" w:rsidRDefault="001C6946" w:rsidP="001C6946">
      <w:pPr>
        <w:pStyle w:val="Heading3"/>
        <w:ind w:left="1080" w:hanging="1080"/>
      </w:pPr>
      <w:bookmarkStart w:id="594" w:name="_982e84b7afc784b4d0aa763204953a3d"/>
      <w:bookmarkStart w:id="595" w:name="_Toc463469785"/>
      <w:r>
        <w:t>Class Uniqueness Constraint</w:t>
      </w:r>
      <w:bookmarkEnd w:id="594"/>
      <w:bookmarkEnd w:id="595"/>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3A70EDF6" w14:textId="77777777" w:rsidR="001C6946" w:rsidRDefault="001C6946" w:rsidP="001C6946">
      <w:r>
        <w:t xml:space="preserve">A constraint that, within the &lt;constrains&gt; type the rule applies to, the set of instances bound to the set of types in the "has unique" relation must be unique and serves to define the "identity" of each individual. </w:t>
      </w:r>
      <w:r>
        <w:br/>
        <w:t>Note: Uniqueness may be used to define a "key".</w:t>
      </w:r>
    </w:p>
    <w:p w14:paraId="1965B948" w14:textId="77777777" w:rsidR="001C6946" w:rsidRDefault="001C6946" w:rsidP="001C6946">
      <w:pPr>
        <w:pStyle w:val="Heading4"/>
        <w:ind w:left="1008" w:hanging="1008"/>
      </w:pPr>
      <w:r>
        <w:t>Direct Supertypes</w:t>
      </w:r>
    </w:p>
    <w:p w14:paraId="6E81BA7F" w14:textId="77777777" w:rsidR="001C6946" w:rsidRDefault="001C6946" w:rsidP="001C6946">
      <w:pPr>
        <w:ind w:left="360"/>
      </w:pPr>
      <w:hyperlink w:anchor="_ded47679f07683882f8f128d6911711a" w:history="1">
        <w:r>
          <w:rPr>
            <w:rStyle w:val="Hyperlink"/>
          </w:rPr>
          <w:t>Type Constraint</w:t>
        </w:r>
      </w:hyperlink>
    </w:p>
    <w:p w14:paraId="01DC94F3" w14:textId="77777777" w:rsidR="001C6946" w:rsidRDefault="001C6946" w:rsidP="001C6946">
      <w:pPr>
        <w:pStyle w:val="Heading4"/>
        <w:ind w:left="1008" w:hanging="1008"/>
      </w:pPr>
      <w:r>
        <w:t>Attributes</w:t>
      </w:r>
    </w:p>
    <w:p w14:paraId="064AD6AB" w14:textId="77777777" w:rsidR="001C6946" w:rsidRDefault="001C6946" w:rsidP="001C6946">
      <w:pPr>
        <w:pStyle w:val="BodyText2"/>
      </w:pPr>
      <w:r>
        <w:rPr>
          <w:noProof/>
        </w:rPr>
        <w:drawing>
          <wp:inline distT="0" distB="0" distL="0" distR="0" wp14:anchorId="3C7FCBE4" wp14:editId="0DBDAD44">
            <wp:extent cx="152400" cy="152400"/>
            <wp:effectExtent l="0" t="0" r="0" b="0"/>
            <wp:docPr id="32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001A0DEF" w14:textId="77777777" w:rsidR="001C6946" w:rsidRDefault="001C6946" w:rsidP="001C6946">
      <w:pPr>
        <w:pStyle w:val="BodyText"/>
      </w:pPr>
      <w:r>
        <w:t>A uniqueness constraint that can be interpreted as a "primary key", the identity of an entity.</w:t>
      </w:r>
    </w:p>
    <w:p w14:paraId="02952997" w14:textId="77777777" w:rsidR="001C6946" w:rsidRDefault="001C6946" w:rsidP="001C6946"/>
    <w:p w14:paraId="2F692AAD" w14:textId="77777777" w:rsidR="001C6946" w:rsidRDefault="001C6946" w:rsidP="001C6946">
      <w:pPr>
        <w:spacing w:after="200" w:line="276" w:lineRule="auto"/>
        <w:rPr>
          <w:b/>
          <w:bCs/>
          <w:color w:val="365F91"/>
          <w:sz w:val="40"/>
          <w:szCs w:val="40"/>
        </w:rPr>
      </w:pPr>
      <w:r>
        <w:br w:type="page"/>
      </w:r>
    </w:p>
    <w:p w14:paraId="7096FF39" w14:textId="77777777" w:rsidR="001C6946" w:rsidRDefault="001C6946" w:rsidP="001C6946">
      <w:pPr>
        <w:pStyle w:val="Heading2"/>
        <w:ind w:left="1080" w:hanging="1080"/>
      </w:pPr>
      <w:bookmarkStart w:id="596" w:name="_Toc463469786"/>
      <w:r>
        <w:lastRenderedPageBreak/>
        <w:t>SIMF Conceptual Model::Situations</w:t>
      </w:r>
      <w:bookmarkEnd w:id="596"/>
    </w:p>
    <w:p w14:paraId="6BCA1AF3" w14:textId="77777777" w:rsidR="001C6946" w:rsidRDefault="001C6946" w:rsidP="001C6946">
      <w:pPr>
        <w:pStyle w:val="BodyText"/>
      </w:pPr>
      <w:r>
        <w:t>A situation is a particular configuration of things and their relations including spatial, temporal, and logical connections between those things valid over a period of time. Situations form the basis of all complex, time dependent entities.</w:t>
      </w:r>
    </w:p>
    <w:p w14:paraId="4378D630" w14:textId="77777777" w:rsidR="001C6946" w:rsidRDefault="001C6946" w:rsidP="001C6946">
      <w:pPr>
        <w:pStyle w:val="Heading3"/>
        <w:ind w:left="1080" w:hanging="1080"/>
      </w:pPr>
      <w:bookmarkStart w:id="597" w:name="_Toc463469787"/>
      <w:r>
        <w:t>Diagram: Situations</w:t>
      </w:r>
      <w:bookmarkEnd w:id="597"/>
    </w:p>
    <w:p w14:paraId="0DBDB74C" w14:textId="77777777" w:rsidR="001C6946" w:rsidRDefault="001C6946" w:rsidP="001C6946">
      <w:pPr>
        <w:jc w:val="center"/>
        <w:rPr>
          <w:rFonts w:cs="Arial"/>
        </w:rPr>
      </w:pPr>
      <w:r>
        <w:rPr>
          <w:noProof/>
        </w:rPr>
        <w:drawing>
          <wp:inline distT="0" distB="0" distL="0" distR="0" wp14:anchorId="40ACCF76" wp14:editId="409FBFD4">
            <wp:extent cx="6188075" cy="4229069"/>
            <wp:effectExtent l="0" t="0" r="0" b="0"/>
            <wp:docPr id="328" name="Picture -1039290111.emf" descr="-10392901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039290111.emf"/>
                    <pic:cNvPicPr/>
                  </pic:nvPicPr>
                  <pic:blipFill>
                    <a:blip r:embed="rId53" cstate="print"/>
                    <a:stretch>
                      <a:fillRect/>
                    </a:stretch>
                  </pic:blipFill>
                  <pic:spPr>
                    <a:xfrm>
                      <a:off x="0" y="0"/>
                      <a:ext cx="6188075" cy="4229069"/>
                    </a:xfrm>
                    <a:prstGeom prst="rect">
                      <a:avLst/>
                    </a:prstGeom>
                  </pic:spPr>
                </pic:pic>
              </a:graphicData>
            </a:graphic>
          </wp:inline>
        </w:drawing>
      </w:r>
    </w:p>
    <w:p w14:paraId="422D9981"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Situations</w:t>
      </w:r>
    </w:p>
    <w:p w14:paraId="6A66BADC" w14:textId="77777777" w:rsidR="001C6946" w:rsidRDefault="001C6946" w:rsidP="001C6946">
      <w:r>
        <w:t xml:space="preserve"> </w:t>
      </w:r>
    </w:p>
    <w:p w14:paraId="021B7154" w14:textId="77777777" w:rsidR="001C6946" w:rsidRDefault="001C6946" w:rsidP="001C6946"/>
    <w:p w14:paraId="71D74A1A" w14:textId="77777777" w:rsidR="001C6946" w:rsidRDefault="001C6946" w:rsidP="001C6946">
      <w:pPr>
        <w:pStyle w:val="Heading3"/>
        <w:ind w:left="1080" w:hanging="1080"/>
      </w:pPr>
      <w:bookmarkStart w:id="598" w:name="_318306db8339a16351b356169444c6ed"/>
      <w:bookmarkStart w:id="599" w:name="_Toc463469788"/>
      <w:r>
        <w:t>Class Actual Situation</w:t>
      </w:r>
      <w:bookmarkEnd w:id="598"/>
      <w:bookmarkEnd w:id="599"/>
      <w:r w:rsidRPr="003A31EC">
        <w:rPr>
          <w:rFonts w:cs="Arial"/>
        </w:rPr>
        <w:t xml:space="preserve"> </w:t>
      </w:r>
      <w:r>
        <w:rPr>
          <w:rFonts w:cs="Arial"/>
        </w:rPr>
        <w:fldChar w:fldCharType="begin"/>
      </w:r>
      <w:r>
        <w:instrText>XE"</w:instrText>
      </w:r>
      <w:r w:rsidRPr="00413D75">
        <w:rPr>
          <w:rFonts w:cs="Arial"/>
        </w:rPr>
        <w:instrText>Actual Situation</w:instrText>
      </w:r>
      <w:r>
        <w:instrText>"</w:instrText>
      </w:r>
      <w:r>
        <w:rPr>
          <w:rFonts w:cs="Arial"/>
        </w:rPr>
        <w:fldChar w:fldCharType="end"/>
      </w:r>
    </w:p>
    <w:p w14:paraId="6B42B630" w14:textId="77777777" w:rsidR="001C6946" w:rsidRDefault="001C6946" w:rsidP="001C6946">
      <w:r>
        <w:t>A specific situation that has, is or will happen.</w:t>
      </w:r>
      <w:r>
        <w:br/>
      </w:r>
      <w:r>
        <w:br/>
        <w:t>[DTV] Occurrence: state of affairs that is a happening in the universe of discourse.</w:t>
      </w:r>
    </w:p>
    <w:p w14:paraId="7954522F" w14:textId="77777777" w:rsidR="001C6946" w:rsidRDefault="001C6946" w:rsidP="001C6946">
      <w:pPr>
        <w:pStyle w:val="Heading4"/>
        <w:ind w:left="1008" w:hanging="1008"/>
      </w:pPr>
      <w:r>
        <w:t>Direct Supertypes</w:t>
      </w:r>
    </w:p>
    <w:p w14:paraId="32E1D3EE" w14:textId="77777777" w:rsidR="001C6946" w:rsidRDefault="001C6946" w:rsidP="001C6946">
      <w:pPr>
        <w:ind w:left="360"/>
      </w:pPr>
      <w:hyperlink w:anchor="_e075b03ae73f89f5fcb1481cd5a16cbe" w:history="1">
        <w:r>
          <w:rPr>
            <w:rStyle w:val="Hyperlink"/>
          </w:rPr>
          <w:t>Actual Entity</w:t>
        </w:r>
      </w:hyperlink>
      <w:r>
        <w:t xml:space="preserve">, </w:t>
      </w:r>
      <w:hyperlink w:anchor="_8c517cf1950741c0f89edebf828214cc" w:history="1">
        <w:r>
          <w:rPr>
            <w:rStyle w:val="Hyperlink"/>
          </w:rPr>
          <w:t>Situation</w:t>
        </w:r>
      </w:hyperlink>
    </w:p>
    <w:p w14:paraId="1C8C18DF" w14:textId="77777777" w:rsidR="001C6946" w:rsidRDefault="001C6946" w:rsidP="001C6946"/>
    <w:p w14:paraId="45A2DA75" w14:textId="77777777" w:rsidR="001C6946" w:rsidRDefault="001C6946" w:rsidP="001C6946">
      <w:pPr>
        <w:pStyle w:val="Heading3"/>
        <w:ind w:left="1080" w:hanging="1080"/>
      </w:pPr>
      <w:bookmarkStart w:id="600" w:name="_8c517cf1950741c0f89edebf828214cc"/>
      <w:bookmarkStart w:id="601" w:name="_Toc463469789"/>
      <w:r>
        <w:t>Class Situation</w:t>
      </w:r>
      <w:bookmarkEnd w:id="600"/>
      <w:bookmarkEnd w:id="601"/>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3A3A43B" w14:textId="77777777" w:rsidR="001C6946" w:rsidRDefault="001C6946" w:rsidP="001C6946">
      <w:r>
        <w:t>A situation is an identifiable entity composed of an arrangement of individuals, assertions and the relations between them over a time interval. Situations are propositions and may be asserted as true or false in some context. Things may be bound to a situation (i.e. play a role in the situation) via properties. Things bound to a situation may change over time, unless otherwise constrained. As an identifiable entity, situations may participate in other situations and relationships by being bound to properties of those situations or relationships with bindings, thus situations are “first class” entities in a SIMF model.</w:t>
      </w:r>
      <w:r>
        <w:br/>
      </w:r>
      <w:r>
        <w:lastRenderedPageBreak/>
        <w:t>The roles or behaviors things (any entity or value) may play in a situation are identified as properties of the situation's type.</w:t>
      </w:r>
      <w:r>
        <w:br/>
      </w:r>
      <w:r>
        <w:br/>
        <w:t>[SBVR] "State of affairs"</w:t>
      </w:r>
      <w:r>
        <w:br/>
      </w:r>
      <w:r>
        <w:br/>
      </w:r>
    </w:p>
    <w:p w14:paraId="07E02A3A" w14:textId="77777777" w:rsidR="001C6946" w:rsidRDefault="001C6946" w:rsidP="001C6946">
      <w:pPr>
        <w:pStyle w:val="Heading4"/>
        <w:ind w:left="1008" w:hanging="1008"/>
      </w:pPr>
      <w:r>
        <w:t>Direct Supertypes</w:t>
      </w:r>
    </w:p>
    <w:p w14:paraId="3DC0AECA" w14:textId="77777777" w:rsidR="001C6946" w:rsidRDefault="001C6946" w:rsidP="001C6946">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r>
        <w:t xml:space="preserve">, </w:t>
      </w:r>
      <w:hyperlink w:anchor="_3bd7c7d249201ad6f2447c6d182ba7f1" w:history="1">
        <w:r>
          <w:rPr>
            <w:rStyle w:val="Hyperlink"/>
          </w:rPr>
          <w:t>Proposition</w:t>
        </w:r>
      </w:hyperlink>
      <w:r>
        <w:t xml:space="preserve">, </w:t>
      </w:r>
      <w:hyperlink w:anchor="_f2afd42e2b6e88484b5534f68f8549c1" w:history="1">
        <w:r>
          <w:rPr>
            <w:rStyle w:val="Hyperlink"/>
          </w:rPr>
          <w:t>Temportal Entity</w:t>
        </w:r>
      </w:hyperlink>
    </w:p>
    <w:p w14:paraId="23FE4C4F" w14:textId="77777777" w:rsidR="001C6946" w:rsidRDefault="001C6946" w:rsidP="001C6946"/>
    <w:p w14:paraId="6DC22CC4" w14:textId="77777777" w:rsidR="001C6946" w:rsidRDefault="001C6946" w:rsidP="001C6946">
      <w:pPr>
        <w:pStyle w:val="Heading3"/>
        <w:ind w:left="1080" w:hanging="1080"/>
      </w:pPr>
      <w:bookmarkStart w:id="602" w:name="_50241f5936e61055293ca95f860768d8"/>
      <w:bookmarkStart w:id="603" w:name="_Toc463469790"/>
      <w:r>
        <w:t>Class Situation Type</w:t>
      </w:r>
      <w:bookmarkEnd w:id="602"/>
      <w:bookmarkEnd w:id="603"/>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4D3C52A3" w14:textId="77777777" w:rsidR="001C6946" w:rsidRDefault="001C6946" w:rsidP="001C6946">
      <w:r>
        <w:t>A situation type defines a kind of identifiable arrangement of individuals, assertions and the relations between them over a timespan.  As an identifiable entity, situations may participate in other situations and relationships by being bound to properties of those situations or relationships with bindings, thus situations are “first class” entities in a SIMF model.</w:t>
      </w:r>
      <w:r>
        <w:br/>
        <w:t>The roles or behaviors things (any entity or value) may play in a situation are identified as properties of the situation type.</w:t>
      </w:r>
      <w:r>
        <w:br/>
        <w:t>Entity types and roles may also be situation types.</w:t>
      </w:r>
      <w:r>
        <w:br/>
        <w:t>Syn. Type of a state of affairs.</w:t>
      </w:r>
      <w:r>
        <w:br/>
        <w:t>A situation type may have properties such that instances, may bind things to structures based on properties.</w:t>
      </w:r>
      <w:r>
        <w:br/>
        <w:t>Things may be bound to a structure (i.e. play a role in the structure) via properties. Things bound to properties of a structure may change over time, unless otherwise constrained.</w:t>
      </w:r>
      <w:r>
        <w:br/>
      </w:r>
      <w:r>
        <w:br/>
        <w:t>[DTV] situation kind: state of affairs that may or may not happen in some possible world</w:t>
      </w:r>
      <w:r>
        <w:br/>
      </w:r>
      <w:r>
        <w:br/>
      </w:r>
    </w:p>
    <w:p w14:paraId="1E3B25BD" w14:textId="77777777" w:rsidR="001C6946" w:rsidRDefault="001C6946" w:rsidP="001C6946">
      <w:pPr>
        <w:pStyle w:val="Heading4"/>
        <w:ind w:left="1008" w:hanging="1008"/>
      </w:pPr>
      <w:r>
        <w:t>Direct Supertypes</w:t>
      </w:r>
    </w:p>
    <w:p w14:paraId="5E237410" w14:textId="77777777" w:rsidR="001C6946" w:rsidRDefault="001C6946" w:rsidP="001C6946">
      <w:pPr>
        <w:ind w:left="360"/>
      </w:pPr>
      <w:hyperlink w:anchor="_a09117831b97c480bde825e7cd3696eb" w:history="1">
        <w:r>
          <w:rPr>
            <w:rStyle w:val="Hyperlink"/>
          </w:rPr>
          <w:t>Entity Type</w:t>
        </w:r>
      </w:hyperlink>
    </w:p>
    <w:p w14:paraId="112870B1" w14:textId="77777777" w:rsidR="001C6946" w:rsidRDefault="001C6946" w:rsidP="001C6946"/>
    <w:p w14:paraId="5777F8D6" w14:textId="77777777" w:rsidR="001C6946" w:rsidRDefault="001C6946" w:rsidP="001C6946">
      <w:pPr>
        <w:spacing w:after="200" w:line="276" w:lineRule="auto"/>
        <w:rPr>
          <w:b/>
          <w:bCs/>
          <w:color w:val="365F91"/>
          <w:sz w:val="40"/>
          <w:szCs w:val="40"/>
        </w:rPr>
      </w:pPr>
      <w:r>
        <w:br w:type="page"/>
      </w:r>
    </w:p>
    <w:p w14:paraId="30920EF9" w14:textId="77777777" w:rsidR="001C6946" w:rsidRDefault="001C6946" w:rsidP="001C6946">
      <w:pPr>
        <w:pStyle w:val="Heading2"/>
        <w:ind w:left="1080" w:hanging="1080"/>
      </w:pPr>
      <w:bookmarkStart w:id="604" w:name="_Toc463469791"/>
      <w:r>
        <w:lastRenderedPageBreak/>
        <w:t>SIMF Conceptual Model::Structures</w:t>
      </w:r>
      <w:bookmarkEnd w:id="604"/>
    </w:p>
    <w:p w14:paraId="6E552924" w14:textId="77777777" w:rsidR="001C6946" w:rsidRDefault="001C6946" w:rsidP="001C6946">
      <w:pPr>
        <w:pStyle w:val="BodyText"/>
      </w:pPr>
      <w:r>
        <w:t>Structures provide for things with properties (or variables) that are part of their logical or physical composition.</w:t>
      </w:r>
      <w:r>
        <w:br/>
      </w:r>
      <w:r>
        <w:br/>
        <w:t>Records represent structured data, usually used for logical or physical data models, not conceptual models.</w:t>
      </w:r>
    </w:p>
    <w:p w14:paraId="54183D3E" w14:textId="77777777" w:rsidR="001C6946" w:rsidRDefault="001C6946" w:rsidP="001C6946">
      <w:pPr>
        <w:pStyle w:val="Heading3"/>
        <w:ind w:left="1080" w:hanging="1080"/>
      </w:pPr>
      <w:bookmarkStart w:id="605" w:name="_Toc463469792"/>
      <w:r>
        <w:t>Diagram: Records</w:t>
      </w:r>
      <w:bookmarkEnd w:id="605"/>
    </w:p>
    <w:p w14:paraId="40F25468" w14:textId="77777777" w:rsidR="001C6946" w:rsidRDefault="001C6946" w:rsidP="001C6946">
      <w:pPr>
        <w:jc w:val="center"/>
        <w:rPr>
          <w:rFonts w:cs="Arial"/>
        </w:rPr>
      </w:pPr>
      <w:r>
        <w:rPr>
          <w:noProof/>
        </w:rPr>
        <w:drawing>
          <wp:inline distT="0" distB="0" distL="0" distR="0" wp14:anchorId="4B8EF950" wp14:editId="46FF4EF9">
            <wp:extent cx="6188075" cy="4711954"/>
            <wp:effectExtent l="0" t="0" r="0" b="0"/>
            <wp:docPr id="330" name="Picture 44407808.emf" descr="44407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44407808.emf"/>
                    <pic:cNvPicPr/>
                  </pic:nvPicPr>
                  <pic:blipFill>
                    <a:blip r:embed="rId54" cstate="print"/>
                    <a:stretch>
                      <a:fillRect/>
                    </a:stretch>
                  </pic:blipFill>
                  <pic:spPr>
                    <a:xfrm>
                      <a:off x="0" y="0"/>
                      <a:ext cx="6188075" cy="4711954"/>
                    </a:xfrm>
                    <a:prstGeom prst="rect">
                      <a:avLst/>
                    </a:prstGeom>
                  </pic:spPr>
                </pic:pic>
              </a:graphicData>
            </a:graphic>
          </wp:inline>
        </w:drawing>
      </w:r>
    </w:p>
    <w:p w14:paraId="2B9CEE4D"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Records</w:t>
      </w:r>
    </w:p>
    <w:p w14:paraId="3E6ED59E" w14:textId="77777777" w:rsidR="001C6946" w:rsidRDefault="001C6946" w:rsidP="001C6946">
      <w:pPr>
        <w:pStyle w:val="Heading3"/>
        <w:ind w:left="1080" w:hanging="1080"/>
      </w:pPr>
      <w:bookmarkStart w:id="606" w:name="_Toc463469793"/>
      <w:r>
        <w:lastRenderedPageBreak/>
        <w:t>Diagram: Structures</w:t>
      </w:r>
      <w:bookmarkEnd w:id="606"/>
    </w:p>
    <w:p w14:paraId="3D05D97A" w14:textId="77777777" w:rsidR="001C6946" w:rsidRDefault="001C6946" w:rsidP="001C6946">
      <w:pPr>
        <w:jc w:val="center"/>
        <w:rPr>
          <w:rFonts w:cs="Arial"/>
        </w:rPr>
      </w:pPr>
      <w:r>
        <w:rPr>
          <w:noProof/>
        </w:rPr>
        <w:drawing>
          <wp:inline distT="0" distB="0" distL="0" distR="0" wp14:anchorId="4B858949" wp14:editId="5CF0A5C3">
            <wp:extent cx="6188075" cy="4320983"/>
            <wp:effectExtent l="0" t="0" r="0" b="0"/>
            <wp:docPr id="332" name="Picture -1474556365.emf" descr="-14745563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474556365.emf"/>
                    <pic:cNvPicPr/>
                  </pic:nvPicPr>
                  <pic:blipFill>
                    <a:blip r:embed="rId55" cstate="print"/>
                    <a:stretch>
                      <a:fillRect/>
                    </a:stretch>
                  </pic:blipFill>
                  <pic:spPr>
                    <a:xfrm>
                      <a:off x="0" y="0"/>
                      <a:ext cx="6188075" cy="4320983"/>
                    </a:xfrm>
                    <a:prstGeom prst="rect">
                      <a:avLst/>
                    </a:prstGeom>
                  </pic:spPr>
                </pic:pic>
              </a:graphicData>
            </a:graphic>
          </wp:inline>
        </w:drawing>
      </w:r>
    </w:p>
    <w:p w14:paraId="2474F750"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Structures</w:t>
      </w:r>
    </w:p>
    <w:p w14:paraId="3640714F" w14:textId="77777777" w:rsidR="001C6946" w:rsidRDefault="001C6946" w:rsidP="001C6946">
      <w:r>
        <w:t xml:space="preserve"> </w:t>
      </w:r>
    </w:p>
    <w:p w14:paraId="6147B4D8" w14:textId="77777777" w:rsidR="001C6946" w:rsidRDefault="001C6946" w:rsidP="001C6946"/>
    <w:p w14:paraId="16F1B7CF" w14:textId="77777777" w:rsidR="001C6946" w:rsidRDefault="001C6946" w:rsidP="001C6946">
      <w:pPr>
        <w:pStyle w:val="Heading3"/>
        <w:ind w:left="1080" w:hanging="1080"/>
      </w:pPr>
      <w:bookmarkStart w:id="607" w:name="_8b38efa9c56da3bc8ecb501e56419e41"/>
      <w:bookmarkStart w:id="608" w:name="_Toc463469794"/>
      <w:r>
        <w:t>Class Record</w:t>
      </w:r>
      <w:bookmarkEnd w:id="607"/>
      <w:bookmarkEnd w:id="608"/>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522544E8" w14:textId="77777777" w:rsidR="001C6946" w:rsidRDefault="001C6946" w:rsidP="001C6946">
      <w:r>
        <w:t xml:space="preserve">A record of the condition of an entity at a point in time - this includes facts, speech acts and DBMS records. </w:t>
      </w:r>
      <w:r>
        <w:br/>
        <w:t>Records are typically used in data representations, not conceptual models.</w:t>
      </w:r>
      <w:r>
        <w:br/>
      </w:r>
    </w:p>
    <w:p w14:paraId="7AD167C5" w14:textId="77777777" w:rsidR="001C6946" w:rsidRDefault="001C6946" w:rsidP="001C6946">
      <w:pPr>
        <w:pStyle w:val="Heading4"/>
        <w:ind w:left="1008" w:hanging="1008"/>
      </w:pPr>
      <w:r>
        <w:t>Direct Supertypes</w:t>
      </w:r>
    </w:p>
    <w:p w14:paraId="4E86FB8F" w14:textId="77777777" w:rsidR="001C6946" w:rsidRDefault="001C6946" w:rsidP="001C6946">
      <w:pPr>
        <w:ind w:left="360"/>
      </w:pPr>
      <w:hyperlink w:anchor="_318306db8339a16351b356169444c6ed" w:history="1">
        <w:r>
          <w:rPr>
            <w:rStyle w:val="Hyperlink"/>
          </w:rPr>
          <w:t>Actual Situation</w:t>
        </w:r>
      </w:hyperlink>
      <w:r>
        <w:t xml:space="preserve">, </w:t>
      </w:r>
      <w:hyperlink w:anchor="_e60871f18b94666411d0d4023a66bd0b" w:history="1">
        <w:r>
          <w:rPr>
            <w:rStyle w:val="Hyperlink"/>
          </w:rPr>
          <w:t>Structure</w:t>
        </w:r>
      </w:hyperlink>
    </w:p>
    <w:p w14:paraId="2B6D74B1" w14:textId="77777777" w:rsidR="001C6946" w:rsidRDefault="001C6946" w:rsidP="001C6946"/>
    <w:p w14:paraId="212278AE" w14:textId="77777777" w:rsidR="001C6946" w:rsidRDefault="001C6946" w:rsidP="001C6946">
      <w:pPr>
        <w:pStyle w:val="Heading3"/>
        <w:ind w:left="1080" w:hanging="1080"/>
      </w:pPr>
      <w:bookmarkStart w:id="609" w:name="_d2ebf1b96697234b6aef9b3bfac15784"/>
      <w:bookmarkStart w:id="610" w:name="_Toc463469795"/>
      <w:r>
        <w:t>Class Record Type</w:t>
      </w:r>
      <w:bookmarkEnd w:id="609"/>
      <w:bookmarkEnd w:id="610"/>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427C5E89" w14:textId="77777777" w:rsidR="001C6946" w:rsidRDefault="001C6946" w:rsidP="001C6946">
      <w:r>
        <w:t xml:space="preserve">Type of the record of the condition of an entity at a point in time - this includes facts, speech acts and DBMS records. </w:t>
      </w:r>
      <w:r>
        <w:b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r>
        <w:br/>
        <w:t>Record types may be grounded in atomic relations by using invariant conditions.</w:t>
      </w:r>
      <w:r>
        <w:br/>
        <w:t>Record types represent typical "data structures".</w:t>
      </w:r>
    </w:p>
    <w:p w14:paraId="384397DE" w14:textId="77777777" w:rsidR="001C6946" w:rsidRDefault="001C6946" w:rsidP="001C6946">
      <w:pPr>
        <w:pStyle w:val="Heading4"/>
        <w:ind w:left="1008" w:hanging="1008"/>
      </w:pPr>
      <w:r>
        <w:t>Direct Supertypes</w:t>
      </w:r>
    </w:p>
    <w:p w14:paraId="14260148" w14:textId="77777777" w:rsidR="001C6946" w:rsidRDefault="001C6946" w:rsidP="001C6946">
      <w:pPr>
        <w:ind w:left="360"/>
      </w:pPr>
      <w:hyperlink w:anchor="_50241f5936e61055293ca95f860768d8" w:history="1">
        <w:r>
          <w:rPr>
            <w:rStyle w:val="Hyperlink"/>
          </w:rPr>
          <w:t>Situation Type</w:t>
        </w:r>
      </w:hyperlink>
      <w:r>
        <w:t xml:space="preserve">, </w:t>
      </w:r>
      <w:hyperlink w:anchor="_3b0c6b335aca4015ef569068da1bec31" w:history="1">
        <w:r>
          <w:rPr>
            <w:rStyle w:val="Hyperlink"/>
          </w:rPr>
          <w:t>Structure Type</w:t>
        </w:r>
      </w:hyperlink>
    </w:p>
    <w:p w14:paraId="110BF4A3" w14:textId="77777777" w:rsidR="001C6946" w:rsidRDefault="001C6946" w:rsidP="001C6946"/>
    <w:p w14:paraId="12B4BDA7" w14:textId="77777777" w:rsidR="001C6946" w:rsidRDefault="001C6946" w:rsidP="001C6946">
      <w:pPr>
        <w:pStyle w:val="Heading3"/>
        <w:ind w:left="1080" w:hanging="1080"/>
      </w:pPr>
      <w:bookmarkStart w:id="611" w:name="_2ffd5a5edf7ccd88a45abb5fffbd45d8"/>
      <w:bookmarkStart w:id="612" w:name="_Toc463469796"/>
      <w:r>
        <w:lastRenderedPageBreak/>
        <w:t>Association Record types for a type</w:t>
      </w:r>
      <w:bookmarkEnd w:id="611"/>
      <w:bookmarkEnd w:id="612"/>
      <w:r w:rsidRPr="003A31EC">
        <w:rPr>
          <w:rFonts w:cs="Arial"/>
        </w:rPr>
        <w:t xml:space="preserve"> </w:t>
      </w:r>
      <w:r>
        <w:rPr>
          <w:rFonts w:cs="Arial"/>
        </w:rPr>
        <w:fldChar w:fldCharType="begin"/>
      </w:r>
      <w:r>
        <w:instrText>XE"</w:instrText>
      </w:r>
      <w:r w:rsidRPr="00413D75">
        <w:rPr>
          <w:rFonts w:cs="Arial"/>
        </w:rPr>
        <w:instrText>Record types for a type</w:instrText>
      </w:r>
      <w:r>
        <w:instrText>"</w:instrText>
      </w:r>
      <w:r>
        <w:rPr>
          <w:rFonts w:cs="Arial"/>
        </w:rPr>
        <w:fldChar w:fldCharType="end"/>
      </w:r>
    </w:p>
    <w:p w14:paraId="3ADC5821" w14:textId="77777777" w:rsidR="001C6946" w:rsidRDefault="001C6946" w:rsidP="001C6946">
      <w:r>
        <w:t>Relationship defining types of records for a type.</w:t>
      </w:r>
    </w:p>
    <w:p w14:paraId="322DC720" w14:textId="77777777" w:rsidR="001C6946" w:rsidRDefault="001C6946" w:rsidP="001C6946">
      <w:pPr>
        <w:pStyle w:val="Heading4"/>
        <w:ind w:left="1008" w:hanging="1008"/>
      </w:pPr>
      <w:r>
        <w:t>Association Ends</w:t>
      </w:r>
    </w:p>
    <w:p w14:paraId="213CE800" w14:textId="77777777" w:rsidR="001C6946" w:rsidRDefault="001C6946" w:rsidP="001C6946">
      <w:pPr>
        <w:ind w:firstLine="720"/>
      </w:pPr>
      <w:r>
        <w:rPr>
          <w:noProof/>
        </w:rPr>
        <w:drawing>
          <wp:inline distT="0" distB="0" distL="0" distR="0" wp14:anchorId="1714076E" wp14:editId="766DB56A">
            <wp:extent cx="152400" cy="152400"/>
            <wp:effectExtent l="0" t="0" r="0" b="0"/>
            <wp:docPr id="334"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about type</w:t>
      </w:r>
      <w:r>
        <w:rPr>
          <w:rFonts w:cs="Arial"/>
        </w:rPr>
        <w:fldChar w:fldCharType="begin"/>
      </w:r>
      <w:r>
        <w:instrText>XE"</w:instrText>
      </w:r>
      <w:r w:rsidRPr="00413D75">
        <w:rPr>
          <w:rFonts w:cs="Arial"/>
        </w:rPr>
        <w:instrText>about type</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389D0584" w14:textId="77777777" w:rsidR="001C6946" w:rsidRDefault="001C6946" w:rsidP="001C6946">
      <w:pPr>
        <w:pStyle w:val="BodyText"/>
        <w:ind w:firstLine="720"/>
      </w:pPr>
      <w:r>
        <w:t>Thing for which a record exists</w:t>
      </w:r>
    </w:p>
    <w:p w14:paraId="7AE977A9" w14:textId="77777777" w:rsidR="001C6946" w:rsidRDefault="001C6946" w:rsidP="001C6946">
      <w:pPr>
        <w:ind w:firstLine="720"/>
      </w:pPr>
      <w:r>
        <w:rPr>
          <w:noProof/>
        </w:rPr>
        <w:drawing>
          <wp:inline distT="0" distB="0" distL="0" distR="0" wp14:anchorId="69D59506" wp14:editId="41C2E836">
            <wp:extent cx="152400" cy="152400"/>
            <wp:effectExtent l="0" t="0" r="0" b="0"/>
            <wp:docPr id="33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recording typs</w:t>
      </w:r>
      <w:r>
        <w:rPr>
          <w:rFonts w:cs="Arial"/>
        </w:rPr>
        <w:fldChar w:fldCharType="begin"/>
      </w:r>
      <w:r>
        <w:instrText>XE"</w:instrText>
      </w:r>
      <w:r w:rsidRPr="00413D75">
        <w:rPr>
          <w:rFonts w:cs="Arial"/>
        </w:rPr>
        <w:instrText>recording typs</w:instrText>
      </w:r>
      <w:r>
        <w:instrText>"</w:instrText>
      </w:r>
      <w:r>
        <w:rPr>
          <w:rFonts w:cs="Arial"/>
        </w:rPr>
        <w:fldChar w:fldCharType="end"/>
      </w:r>
      <w:r>
        <w:t xml:space="preserve"> : </w:t>
      </w:r>
      <w:hyperlink w:anchor="_d2ebf1b96697234b6aef9b3bfac15784" w:history="1">
        <w:r>
          <w:rPr>
            <w:rStyle w:val="Hyperlink"/>
          </w:rPr>
          <w:t>Record Type</w:t>
        </w:r>
      </w:hyperlink>
      <w:r>
        <w:t xml:space="preserve"> [*] </w:t>
      </w:r>
    </w:p>
    <w:p w14:paraId="69A07F02" w14:textId="77777777" w:rsidR="001C6946" w:rsidRDefault="001C6946" w:rsidP="001C6946">
      <w:pPr>
        <w:pStyle w:val="BodyText"/>
        <w:ind w:firstLine="720"/>
      </w:pPr>
      <w:r>
        <w:t>Record for a thing.</w:t>
      </w:r>
    </w:p>
    <w:p w14:paraId="4D35703A" w14:textId="77777777" w:rsidR="001C6946" w:rsidRDefault="001C6946" w:rsidP="001C6946"/>
    <w:p w14:paraId="161F4E9E" w14:textId="77777777" w:rsidR="001C6946" w:rsidRDefault="001C6946" w:rsidP="001C6946">
      <w:pPr>
        <w:pStyle w:val="Heading3"/>
        <w:ind w:left="1080" w:hanging="1080"/>
      </w:pPr>
      <w:bookmarkStart w:id="613" w:name="_e60871f18b94666411d0d4023a66bd0b"/>
      <w:bookmarkStart w:id="614" w:name="_Toc463469797"/>
      <w:r>
        <w:t>Class Structure</w:t>
      </w:r>
      <w:bookmarkEnd w:id="613"/>
      <w:bookmarkEnd w:id="614"/>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4A17CC4E" w14:textId="77777777" w:rsidR="001C6946" w:rsidRDefault="001C6946" w:rsidP="001C6946">
      <w:r>
        <w:t>A structure can "own" property bindings and is the abstract supertype of structured values and records.</w:t>
      </w:r>
      <w:r>
        <w:br/>
        <w:t>The only purpose for structure in the model is to differentiate records (which are identifiable entities) form structured values.</w:t>
      </w:r>
    </w:p>
    <w:p w14:paraId="0E059C10" w14:textId="77777777" w:rsidR="001C6946" w:rsidRDefault="001C6946" w:rsidP="001C6946">
      <w:pPr>
        <w:pStyle w:val="Heading4"/>
        <w:ind w:left="1008" w:hanging="1008"/>
      </w:pPr>
      <w:r>
        <w:t>Direct Supertypes</w:t>
      </w:r>
    </w:p>
    <w:p w14:paraId="0840CF7B" w14:textId="77777777" w:rsidR="001C6946" w:rsidRDefault="001C6946" w:rsidP="001C6946">
      <w:pPr>
        <w:ind w:left="360"/>
      </w:pPr>
      <w:hyperlink w:anchor="_eb8398b5a178c638b98597120ec51c4d" w:history="1">
        <w:r>
          <w:rPr>
            <w:rStyle w:val="Hyperlink"/>
          </w:rPr>
          <w:t>Identifiable Entity</w:t>
        </w:r>
      </w:hyperlink>
    </w:p>
    <w:p w14:paraId="396467F8" w14:textId="77777777" w:rsidR="001C6946" w:rsidRDefault="001C6946" w:rsidP="001C6946"/>
    <w:p w14:paraId="5BF5571B" w14:textId="77777777" w:rsidR="001C6946" w:rsidRDefault="001C6946" w:rsidP="001C6946">
      <w:pPr>
        <w:pStyle w:val="Heading3"/>
        <w:ind w:left="1080" w:hanging="1080"/>
      </w:pPr>
      <w:bookmarkStart w:id="615" w:name="_fc2f0705a64d5c70ef77abee949487df"/>
      <w:bookmarkStart w:id="616" w:name="_Toc463469798"/>
      <w:r>
        <w:t>Class Structure Property Binding</w:t>
      </w:r>
      <w:bookmarkEnd w:id="615"/>
      <w:bookmarkEnd w:id="616"/>
      <w:r w:rsidRPr="003A31EC">
        <w:rPr>
          <w:rFonts w:cs="Arial"/>
        </w:rPr>
        <w:t xml:space="preserve"> </w:t>
      </w:r>
      <w:r>
        <w:rPr>
          <w:rFonts w:cs="Arial"/>
        </w:rPr>
        <w:fldChar w:fldCharType="begin"/>
      </w:r>
      <w:r>
        <w:instrText>XE"</w:instrText>
      </w:r>
      <w:r w:rsidRPr="00413D75">
        <w:rPr>
          <w:rFonts w:cs="Arial"/>
        </w:rPr>
        <w:instrText>Structure Property Binding</w:instrText>
      </w:r>
      <w:r>
        <w:instrText>"</w:instrText>
      </w:r>
      <w:r>
        <w:rPr>
          <w:rFonts w:cs="Arial"/>
        </w:rPr>
        <w:fldChar w:fldCharType="end"/>
      </w:r>
    </w:p>
    <w:p w14:paraId="6E1B819F" w14:textId="77777777" w:rsidR="001C6946" w:rsidRDefault="001C6946" w:rsidP="001C6946">
      <w:r>
        <w:t xml:space="preserve">A structured element binding defines a value for a particular property of a particular structure. </w:t>
      </w:r>
      <w:r>
        <w:br/>
        <w:t>Similar to an OWL triple, a structure property binding does not have independent identity.</w:t>
      </w:r>
      <w:r>
        <w:br/>
      </w:r>
    </w:p>
    <w:p w14:paraId="3048904C" w14:textId="77777777" w:rsidR="001C6946" w:rsidRDefault="001C6946" w:rsidP="001C6946">
      <w:pPr>
        <w:pStyle w:val="Heading4"/>
        <w:ind w:left="1008" w:hanging="1008"/>
      </w:pPr>
      <w:r>
        <w:t>Direct Supertypes</w:t>
      </w:r>
    </w:p>
    <w:p w14:paraId="6AD47DDC" w14:textId="77777777" w:rsidR="001C6946" w:rsidRDefault="001C6946" w:rsidP="001C6946">
      <w:pPr>
        <w:ind w:left="360"/>
      </w:pPr>
      <w:hyperlink w:anchor="_e829344c78ea1a9e5e18c7bc51ff8f64" w:history="1">
        <w:r>
          <w:rPr>
            <w:rStyle w:val="Hyperlink"/>
          </w:rPr>
          <w:t>Property Binding</w:t>
        </w:r>
      </w:hyperlink>
    </w:p>
    <w:p w14:paraId="74ED6159" w14:textId="77777777" w:rsidR="001C6946" w:rsidRDefault="001C6946" w:rsidP="001C6946"/>
    <w:p w14:paraId="51BC7A0F" w14:textId="77777777" w:rsidR="001C6946" w:rsidRDefault="001C6946" w:rsidP="001C6946">
      <w:pPr>
        <w:pStyle w:val="Heading3"/>
        <w:ind w:left="1080" w:hanging="1080"/>
      </w:pPr>
      <w:bookmarkStart w:id="617" w:name="_3b0c6b335aca4015ef569068da1bec31"/>
      <w:bookmarkStart w:id="618" w:name="_Toc463469799"/>
      <w:r>
        <w:t>Class Structure Type</w:t>
      </w:r>
      <w:bookmarkEnd w:id="617"/>
      <w:bookmarkEnd w:id="618"/>
      <w:r w:rsidRPr="003A31EC">
        <w:rPr>
          <w:rFonts w:cs="Arial"/>
        </w:rPr>
        <w:t xml:space="preserve"> </w:t>
      </w:r>
      <w:r>
        <w:rPr>
          <w:rFonts w:cs="Arial"/>
        </w:rPr>
        <w:fldChar w:fldCharType="begin"/>
      </w:r>
      <w:r>
        <w:instrText>XE"</w:instrText>
      </w:r>
      <w:r w:rsidRPr="00413D75">
        <w:rPr>
          <w:rFonts w:cs="Arial"/>
        </w:rPr>
        <w:instrText>Structure Type</w:instrText>
      </w:r>
      <w:r>
        <w:instrText>"</w:instrText>
      </w:r>
      <w:r>
        <w:rPr>
          <w:rFonts w:cs="Arial"/>
        </w:rPr>
        <w:fldChar w:fldCharType="end"/>
      </w:r>
    </w:p>
    <w:p w14:paraId="46A36C7D" w14:textId="77777777" w:rsidR="001C6946" w:rsidRDefault="001C6946" w:rsidP="001C6946">
      <w:r>
        <w:t>Structure type is any type that can "own" properties - record types, relationships and structured value type.</w:t>
      </w:r>
      <w:r>
        <w:br/>
      </w:r>
    </w:p>
    <w:p w14:paraId="0685C57D" w14:textId="77777777" w:rsidR="001C6946" w:rsidRDefault="001C6946" w:rsidP="001C6946">
      <w:pPr>
        <w:pStyle w:val="Heading4"/>
        <w:ind w:left="1008" w:hanging="1008"/>
      </w:pPr>
      <w:r>
        <w:t>Direct Supertypes</w:t>
      </w:r>
    </w:p>
    <w:p w14:paraId="54F60A3A" w14:textId="77777777" w:rsidR="001C6946" w:rsidRDefault="001C6946" w:rsidP="001C6946">
      <w:pPr>
        <w:ind w:left="360"/>
      </w:pPr>
      <w:hyperlink w:anchor="_a09117831b97c480bde825e7cd3696eb" w:history="1">
        <w:r>
          <w:rPr>
            <w:rStyle w:val="Hyperlink"/>
          </w:rPr>
          <w:t>Entity Type</w:t>
        </w:r>
      </w:hyperlink>
    </w:p>
    <w:p w14:paraId="7DF32749" w14:textId="77777777" w:rsidR="001C6946" w:rsidRDefault="001C6946" w:rsidP="001C6946"/>
    <w:p w14:paraId="74372203" w14:textId="77777777" w:rsidR="001C6946" w:rsidRDefault="001C6946" w:rsidP="001C6946">
      <w:pPr>
        <w:pStyle w:val="Heading3"/>
        <w:ind w:left="1080" w:hanging="1080"/>
      </w:pPr>
      <w:bookmarkStart w:id="619" w:name="_cc714987ac5e349f6ecd9f040ecbe525"/>
      <w:bookmarkStart w:id="620" w:name="_Toc463469800"/>
      <w:r>
        <w:t>Class Structured Property Type</w:t>
      </w:r>
      <w:bookmarkEnd w:id="619"/>
      <w:bookmarkEnd w:id="620"/>
      <w:r w:rsidRPr="003A31EC">
        <w:rPr>
          <w:rFonts w:cs="Arial"/>
        </w:rPr>
        <w:t xml:space="preserve"> </w:t>
      </w:r>
      <w:r>
        <w:rPr>
          <w:rFonts w:cs="Arial"/>
        </w:rPr>
        <w:fldChar w:fldCharType="begin"/>
      </w:r>
      <w:r>
        <w:instrText>XE"</w:instrText>
      </w:r>
      <w:r w:rsidRPr="00413D75">
        <w:rPr>
          <w:rFonts w:cs="Arial"/>
        </w:rPr>
        <w:instrText>Structured Property Type</w:instrText>
      </w:r>
      <w:r>
        <w:instrText>"</w:instrText>
      </w:r>
      <w:r>
        <w:rPr>
          <w:rFonts w:cs="Arial"/>
        </w:rPr>
        <w:fldChar w:fldCharType="end"/>
      </w:r>
    </w:p>
    <w:p w14:paraId="0220CF18" w14:textId="77777777" w:rsidR="001C6946" w:rsidRDefault="001C6946" w:rsidP="001C6946">
      <w:r>
        <w:t>A structured element type is a property definition defined as a composite part of a structured type - most often used in data structures and relationships.</w:t>
      </w:r>
    </w:p>
    <w:p w14:paraId="3FB584E4" w14:textId="77777777" w:rsidR="001C6946" w:rsidRDefault="001C6946" w:rsidP="001C6946">
      <w:pPr>
        <w:pStyle w:val="Heading4"/>
        <w:ind w:left="1008" w:hanging="1008"/>
      </w:pPr>
      <w:r>
        <w:t>Direct Supertypes</w:t>
      </w:r>
    </w:p>
    <w:p w14:paraId="31B7E903" w14:textId="77777777" w:rsidR="001C6946" w:rsidRDefault="001C6946" w:rsidP="001C6946">
      <w:pPr>
        <w:ind w:left="360"/>
      </w:pPr>
      <w:hyperlink w:anchor="_aec2b4f875c8e48059ff0f3cf4fdb05d" w:history="1">
        <w:r>
          <w:rPr>
            <w:rStyle w:val="Hyperlink"/>
          </w:rPr>
          <w:t>Property Type</w:t>
        </w:r>
      </w:hyperlink>
    </w:p>
    <w:p w14:paraId="7772DBD2" w14:textId="77777777" w:rsidR="001C6946" w:rsidRDefault="001C6946" w:rsidP="001C6946"/>
    <w:p w14:paraId="0C680F4A" w14:textId="77777777" w:rsidR="001C6946" w:rsidRDefault="001C6946" w:rsidP="001C6946">
      <w:pPr>
        <w:spacing w:after="200" w:line="276" w:lineRule="auto"/>
        <w:rPr>
          <w:b/>
          <w:bCs/>
          <w:color w:val="365F91"/>
          <w:sz w:val="40"/>
          <w:szCs w:val="40"/>
        </w:rPr>
      </w:pPr>
      <w:r>
        <w:br w:type="page"/>
      </w:r>
    </w:p>
    <w:p w14:paraId="0F1F3113" w14:textId="77777777" w:rsidR="001C6946" w:rsidRDefault="001C6946" w:rsidP="001C6946">
      <w:pPr>
        <w:pStyle w:val="Heading2"/>
        <w:ind w:left="1080" w:hanging="1080"/>
      </w:pPr>
      <w:bookmarkStart w:id="621" w:name="_Toc463469801"/>
      <w:r>
        <w:lastRenderedPageBreak/>
        <w:t>SIMF Conceptual Model::Top level</w:t>
      </w:r>
      <w:bookmarkEnd w:id="621"/>
    </w:p>
    <w:p w14:paraId="3AAA594E" w14:textId="77777777" w:rsidR="001C6946" w:rsidRDefault="001C6946" w:rsidP="001C6946">
      <w:pPr>
        <w:pStyle w:val="BodyText"/>
      </w:pPr>
      <w:r>
        <w:t>The top level objects provide the foundation for all objects in a SIMF model</w:t>
      </w:r>
    </w:p>
    <w:p w14:paraId="3430D00A" w14:textId="77777777" w:rsidR="001C6946" w:rsidRDefault="001C6946" w:rsidP="001C6946">
      <w:pPr>
        <w:pStyle w:val="Heading3"/>
        <w:ind w:left="1080" w:hanging="1080"/>
      </w:pPr>
      <w:bookmarkStart w:id="622" w:name="_Toc463469802"/>
      <w:r>
        <w:t>Diagram: Top Level</w:t>
      </w:r>
      <w:bookmarkEnd w:id="622"/>
    </w:p>
    <w:p w14:paraId="4FA9ED25" w14:textId="77777777" w:rsidR="001C6946" w:rsidRDefault="001C6946" w:rsidP="001C6946">
      <w:pPr>
        <w:jc w:val="center"/>
        <w:rPr>
          <w:rFonts w:cs="Arial"/>
        </w:rPr>
      </w:pPr>
      <w:r>
        <w:rPr>
          <w:noProof/>
        </w:rPr>
        <w:drawing>
          <wp:inline distT="0" distB="0" distL="0" distR="0" wp14:anchorId="6D534212" wp14:editId="2E1AA04E">
            <wp:extent cx="6188075" cy="5121911"/>
            <wp:effectExtent l="0" t="0" r="0" b="0"/>
            <wp:docPr id="338" name="Picture 303019813.emf" descr="3030198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3019813.emf"/>
                    <pic:cNvPicPr/>
                  </pic:nvPicPr>
                  <pic:blipFill>
                    <a:blip r:embed="rId56" cstate="print"/>
                    <a:stretch>
                      <a:fillRect/>
                    </a:stretch>
                  </pic:blipFill>
                  <pic:spPr>
                    <a:xfrm>
                      <a:off x="0" y="0"/>
                      <a:ext cx="6188075" cy="5121911"/>
                    </a:xfrm>
                    <a:prstGeom prst="rect">
                      <a:avLst/>
                    </a:prstGeom>
                  </pic:spPr>
                </pic:pic>
              </a:graphicData>
            </a:graphic>
          </wp:inline>
        </w:drawing>
      </w:r>
    </w:p>
    <w:p w14:paraId="44FB724B"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Top Level</w:t>
      </w:r>
    </w:p>
    <w:p w14:paraId="7D5C7684" w14:textId="77777777" w:rsidR="001C6946" w:rsidRDefault="001C6946" w:rsidP="001C6946">
      <w:pPr>
        <w:pStyle w:val="BodyText"/>
      </w:pPr>
      <w:r>
        <w:t>Diagram showing top level classes and significant subtypes.</w:t>
      </w:r>
    </w:p>
    <w:p w14:paraId="5F3BACE6" w14:textId="77777777" w:rsidR="001C6946" w:rsidRDefault="001C6946" w:rsidP="001C6946">
      <w:r>
        <w:t xml:space="preserve"> </w:t>
      </w:r>
    </w:p>
    <w:p w14:paraId="0F64D2A4" w14:textId="77777777" w:rsidR="001C6946" w:rsidRDefault="001C6946" w:rsidP="001C6946"/>
    <w:p w14:paraId="29F1A450" w14:textId="77777777" w:rsidR="001C6946" w:rsidRDefault="001C6946" w:rsidP="001C6946">
      <w:pPr>
        <w:pStyle w:val="Heading3"/>
        <w:ind w:left="1080" w:hanging="1080"/>
      </w:pPr>
      <w:bookmarkStart w:id="623" w:name="_e075b03ae73f89f5fcb1481cd5a16cbe"/>
      <w:bookmarkStart w:id="624" w:name="_Toc463469803"/>
      <w:r>
        <w:t>Class Actual Entity</w:t>
      </w:r>
      <w:bookmarkEnd w:id="623"/>
      <w:bookmarkEnd w:id="624"/>
      <w:r w:rsidRPr="003A31EC">
        <w:rPr>
          <w:rFonts w:cs="Arial"/>
        </w:rPr>
        <w:t xml:space="preserve"> </w:t>
      </w:r>
      <w:r>
        <w:rPr>
          <w:rFonts w:cs="Arial"/>
        </w:rPr>
        <w:fldChar w:fldCharType="begin"/>
      </w:r>
      <w:r>
        <w:instrText>XE"</w:instrText>
      </w:r>
      <w:r w:rsidRPr="00413D75">
        <w:rPr>
          <w:rFonts w:cs="Arial"/>
        </w:rPr>
        <w:instrText>Actual Entity</w:instrText>
      </w:r>
      <w:r>
        <w:instrText>"</w:instrText>
      </w:r>
      <w:r>
        <w:rPr>
          <w:rFonts w:cs="Arial"/>
        </w:rPr>
        <w:fldChar w:fldCharType="end"/>
      </w:r>
    </w:p>
    <w:p w14:paraId="36395686" w14:textId="77777777" w:rsidR="001C6946" w:rsidRDefault="001C6946" w:rsidP="001C6946">
      <w:r>
        <w:t>An actual entity is an identifiable and individual person, specific object, process, agreement, etc. Actual  Individuals do not have to be physical but do not include types, categories or values.</w:t>
      </w:r>
      <w:r>
        <w:br/>
        <w:t>A more specific class of thing (e.g., Person) is intended to refine the classification of the individual thing.</w:t>
      </w:r>
      <w:r>
        <w:br/>
        <w:t xml:space="preserve">Individuality (or selfhood) is the state or quality of being an individual; particularly of being separate from other individuals and possessing  identity. Actual entities typically have a lifetime and some individuals may change over that lifetime. Individuals may have parts that together help define the individual but may change over time. </w:t>
      </w:r>
      <w:r>
        <w:br/>
        <w:t>"Actual" does not imply current existence.</w:t>
      </w:r>
      <w:r>
        <w:br/>
        <w:t>Also known as "Endurant" in [BFO] and other ontologies</w:t>
      </w:r>
    </w:p>
    <w:p w14:paraId="50B914C4" w14:textId="77777777" w:rsidR="001C6946" w:rsidRDefault="001C6946" w:rsidP="001C6946">
      <w:pPr>
        <w:pStyle w:val="Heading4"/>
        <w:ind w:left="1008" w:hanging="1008"/>
      </w:pPr>
      <w:r>
        <w:lastRenderedPageBreak/>
        <w:t>Direct Supertypes</w:t>
      </w:r>
    </w:p>
    <w:p w14:paraId="675E84FC" w14:textId="77777777" w:rsidR="001C6946" w:rsidRDefault="001C6946" w:rsidP="001C6946">
      <w:pPr>
        <w:ind w:left="360"/>
      </w:pPr>
      <w:hyperlink w:anchor="_f2afd42e2b6e88484b5534f68f8549c1" w:history="1">
        <w:r>
          <w:rPr>
            <w:rStyle w:val="Hyperlink"/>
          </w:rPr>
          <w:t>Temportal Entity</w:t>
        </w:r>
      </w:hyperlink>
    </w:p>
    <w:p w14:paraId="302092F6" w14:textId="77777777" w:rsidR="001C6946" w:rsidRDefault="001C6946" w:rsidP="001C6946"/>
    <w:p w14:paraId="6CB2B1EB" w14:textId="77777777" w:rsidR="001C6946" w:rsidRDefault="001C6946" w:rsidP="001C6946">
      <w:pPr>
        <w:pStyle w:val="Heading3"/>
        <w:ind w:left="1080" w:hanging="1080"/>
      </w:pPr>
      <w:bookmarkStart w:id="625" w:name="_98ff7066ce9f28f3ab4a80f88bc3fddc"/>
      <w:bookmarkStart w:id="626" w:name="_Toc463469804"/>
      <w:r>
        <w:t>Association Assertion</w:t>
      </w:r>
      <w:bookmarkEnd w:id="625"/>
      <w:bookmarkEnd w:id="626"/>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1E607A50" w14:textId="77777777" w:rsidR="001C6946" w:rsidRDefault="001C6946" w:rsidP="001C6946">
      <w:r>
        <w:t>The relationship between a context and the propositions asserted within that context. The &lt;asserts&gt; proposition is asserted for all things contextualized by the &lt;holds within&gt; context.</w:t>
      </w:r>
    </w:p>
    <w:p w14:paraId="7640FEF0" w14:textId="77777777" w:rsidR="001C6946" w:rsidRDefault="001C6946" w:rsidP="001C6946">
      <w:pPr>
        <w:pStyle w:val="Heading4"/>
        <w:ind w:left="1008" w:hanging="1008"/>
      </w:pPr>
      <w:r>
        <w:t>Association Ends</w:t>
      </w:r>
    </w:p>
    <w:p w14:paraId="36814003" w14:textId="77777777" w:rsidR="001C6946" w:rsidRDefault="001C6946" w:rsidP="001C6946">
      <w:pPr>
        <w:ind w:firstLine="720"/>
      </w:pPr>
      <w:r>
        <w:rPr>
          <w:noProof/>
        </w:rPr>
        <w:drawing>
          <wp:inline distT="0" distB="0" distL="0" distR="0" wp14:anchorId="4E849C3D" wp14:editId="506AAA13">
            <wp:extent cx="152400" cy="152400"/>
            <wp:effectExtent l="0" t="0" r="0" b="0"/>
            <wp:docPr id="340"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asserts</w:t>
      </w:r>
      <w:r>
        <w:rPr>
          <w:rFonts w:cs="Arial"/>
        </w:rPr>
        <w:fldChar w:fldCharType="begin"/>
      </w:r>
      <w:r>
        <w:instrText>XE"</w:instrText>
      </w:r>
      <w:r w:rsidRPr="00413D75">
        <w:rPr>
          <w:rFonts w:cs="Arial"/>
        </w:rPr>
        <w:instrText>asserts</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78192A0" w14:textId="77777777" w:rsidR="001C6946" w:rsidRDefault="001C6946" w:rsidP="001C6946">
      <w:pPr>
        <w:pStyle w:val="BodyText"/>
        <w:ind w:firstLine="720"/>
      </w:pPr>
      <w:r>
        <w:t>Proposition that is asserted (must be true) for anything contextualized by a context.</w:t>
      </w:r>
      <w:r>
        <w:br/>
        <w:t>As types are a context, types may assert a proposition for their instances.</w:t>
      </w:r>
      <w:r>
        <w:br/>
      </w:r>
    </w:p>
    <w:p w14:paraId="60E2CE4D" w14:textId="77777777" w:rsidR="001C6946" w:rsidRDefault="001C6946" w:rsidP="001C6946">
      <w:pPr>
        <w:ind w:firstLine="720"/>
      </w:pPr>
      <w:r>
        <w:rPr>
          <w:noProof/>
        </w:rPr>
        <w:drawing>
          <wp:inline distT="0" distB="0" distL="0" distR="0" wp14:anchorId="270B738B" wp14:editId="7D5C70C3">
            <wp:extent cx="152400" cy="152400"/>
            <wp:effectExtent l="0" t="0" r="0" b="0"/>
            <wp:docPr id="342"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811596E" w14:textId="77777777" w:rsidR="001C6946" w:rsidRDefault="001C6946" w:rsidP="001C6946">
      <w:pPr>
        <w:pStyle w:val="BodyText"/>
        <w:ind w:firstLine="720"/>
      </w:pPr>
      <w:r>
        <w:t>Context in which a proposition is asserted (required to be true). Anything contextualized by the context is subject to the proposition.</w:t>
      </w:r>
    </w:p>
    <w:p w14:paraId="4CA0BBA9" w14:textId="77777777" w:rsidR="001C6946" w:rsidRDefault="001C6946" w:rsidP="001C6946"/>
    <w:p w14:paraId="4D4C0F0C" w14:textId="77777777" w:rsidR="001C6946" w:rsidRDefault="001C6946" w:rsidP="001C6946">
      <w:pPr>
        <w:pStyle w:val="Heading3"/>
        <w:ind w:left="1080" w:hanging="1080"/>
      </w:pPr>
      <w:bookmarkStart w:id="627" w:name="_66d62b068053cee3464e1e03e6035eed"/>
      <w:bookmarkStart w:id="628" w:name="_Toc463469805"/>
      <w:r>
        <w:t>Class Context</w:t>
      </w:r>
      <w:bookmarkEnd w:id="627"/>
      <w:bookmarkEnd w:id="628"/>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79EA123A" w14:textId="77777777" w:rsidR="001C6946" w:rsidRDefault="001C6946" w:rsidP="001C6946">
      <w:r>
        <w:t xml:space="preserve">A &lt;Context&gt; is a grouping of &lt;Anything&gt; where the set of grouped things is defined by &lt;contextualizes&gt;. </w:t>
      </w:r>
      <w:r>
        <w:br/>
        <w:t>A &lt;Context&gt; also &lt;has assertion&gt;s that hold for all things the context &lt;contextualizes&gt;.</w:t>
      </w:r>
      <w:r>
        <w:br/>
        <w:t>Subtypes of &lt;Context&gt;, such as &lt;Type&gt; ascribe more semantics to the context as well as the things it &lt;contextualizes&gt;.</w:t>
      </w:r>
      <w:r>
        <w:br/>
      </w:r>
      <w:r>
        <w:br/>
        <w:t>A context provides a binding between a set of propositions and the things those propositions apply to.</w:t>
      </w:r>
      <w:r>
        <w:br/>
      </w:r>
    </w:p>
    <w:p w14:paraId="23CA373B" w14:textId="77777777" w:rsidR="001C6946" w:rsidRDefault="001C6946" w:rsidP="001C6946">
      <w:pPr>
        <w:jc w:val="center"/>
      </w:pPr>
      <w:r>
        <w:rPr>
          <w:noProof/>
        </w:rPr>
        <w:drawing>
          <wp:inline distT="0" distB="0" distL="0" distR="0" wp14:anchorId="5E5EDDCD" wp14:editId="786FF023">
            <wp:extent cx="6188075" cy="2448897"/>
            <wp:effectExtent l="0" t="0" r="0" b="0"/>
            <wp:docPr id="344" name="Picture 1402939201.emf" descr="1402939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1402939201.emf"/>
                    <pic:cNvPicPr/>
                  </pic:nvPicPr>
                  <pic:blipFill>
                    <a:blip r:embed="rId57" cstate="print"/>
                    <a:stretch>
                      <a:fillRect/>
                    </a:stretch>
                  </pic:blipFill>
                  <pic:spPr>
                    <a:xfrm>
                      <a:off x="0" y="0"/>
                      <a:ext cx="6188075" cy="2448897"/>
                    </a:xfrm>
                    <a:prstGeom prst="rect">
                      <a:avLst/>
                    </a:prstGeom>
                  </pic:spPr>
                </pic:pic>
              </a:graphicData>
            </a:graphic>
          </wp:inline>
        </w:drawing>
      </w:r>
    </w:p>
    <w:p w14:paraId="1FB5852A" w14:textId="77777777" w:rsidR="001C6946" w:rsidRDefault="001C6946" w:rsidP="001C6946">
      <w:pPr>
        <w:pStyle w:val="Figure"/>
        <w:widowControl/>
        <w:numPr>
          <w:ilvl w:val="0"/>
          <w:numId w:val="15"/>
        </w:numPr>
        <w:suppressAutoHyphens w:val="0"/>
        <w:overflowPunct/>
        <w:autoSpaceDE/>
        <w:autoSpaceDN/>
        <w:adjustRightInd/>
        <w:spacing w:before="120" w:after="120"/>
        <w:jc w:val="center"/>
        <w:textAlignment w:val="auto"/>
      </w:pPr>
      <w:r>
        <w:t>Context Detail</w:t>
      </w:r>
    </w:p>
    <w:p w14:paraId="11C24E9D" w14:textId="77777777" w:rsidR="001C6946" w:rsidRDefault="001C6946" w:rsidP="001C6946">
      <w:pPr>
        <w:pStyle w:val="Heading4"/>
        <w:ind w:left="1008" w:hanging="1008"/>
      </w:pPr>
      <w:r>
        <w:t>Direct Supertypes</w:t>
      </w:r>
    </w:p>
    <w:p w14:paraId="664E92E8" w14:textId="77777777" w:rsidR="001C6946" w:rsidRDefault="001C6946" w:rsidP="001C6946">
      <w:pPr>
        <w:ind w:left="360"/>
      </w:pPr>
      <w:hyperlink w:anchor="_eb8398b5a178c638b98597120ec51c4d" w:history="1">
        <w:r>
          <w:rPr>
            <w:rStyle w:val="Hyperlink"/>
          </w:rPr>
          <w:t>Identifiable Entity</w:t>
        </w:r>
      </w:hyperlink>
    </w:p>
    <w:p w14:paraId="6F66BF1F" w14:textId="77777777" w:rsidR="001C6946" w:rsidRDefault="001C6946" w:rsidP="001C6946"/>
    <w:p w14:paraId="53BEF73B" w14:textId="77777777" w:rsidR="001C6946" w:rsidRDefault="001C6946" w:rsidP="001C6946">
      <w:pPr>
        <w:pStyle w:val="Heading3"/>
        <w:ind w:left="1080" w:hanging="1080"/>
      </w:pPr>
      <w:bookmarkStart w:id="629" w:name="_52c887644007b8e51a1f6e976113707a"/>
      <w:bookmarkStart w:id="630" w:name="_Toc463469806"/>
      <w:r>
        <w:t>Association Extent of Context</w:t>
      </w:r>
      <w:bookmarkEnd w:id="629"/>
      <w:bookmarkEnd w:id="630"/>
      <w:r w:rsidRPr="003A31EC">
        <w:rPr>
          <w:rFonts w:cs="Arial"/>
        </w:rPr>
        <w:t xml:space="preserve"> </w:t>
      </w:r>
      <w:r>
        <w:rPr>
          <w:rFonts w:cs="Arial"/>
        </w:rPr>
        <w:fldChar w:fldCharType="begin"/>
      </w:r>
      <w:r>
        <w:instrText>XE"</w:instrText>
      </w:r>
      <w:r w:rsidRPr="00413D75">
        <w:rPr>
          <w:rFonts w:cs="Arial"/>
        </w:rPr>
        <w:instrText>Extent of Context</w:instrText>
      </w:r>
      <w:r>
        <w:instrText>"</w:instrText>
      </w:r>
      <w:r>
        <w:rPr>
          <w:rFonts w:cs="Arial"/>
        </w:rPr>
        <w:fldChar w:fldCharType="end"/>
      </w:r>
    </w:p>
    <w:p w14:paraId="601F6CB8" w14:textId="77777777" w:rsidR="001C6946" w:rsidRDefault="001C6946" w:rsidP="001C6946">
      <w:r>
        <w:t>The association between a context and the set of things contextualized by that context, defining the extent of the context, a set.</w:t>
      </w:r>
    </w:p>
    <w:p w14:paraId="309ACA54" w14:textId="77777777" w:rsidR="001C6946" w:rsidRDefault="001C6946" w:rsidP="001C6946">
      <w:pPr>
        <w:pStyle w:val="Heading4"/>
        <w:ind w:left="1008" w:hanging="1008"/>
      </w:pPr>
      <w:r>
        <w:lastRenderedPageBreak/>
        <w:t>Association Ends</w:t>
      </w:r>
    </w:p>
    <w:p w14:paraId="3D50B92E" w14:textId="77777777" w:rsidR="001C6946" w:rsidRDefault="001C6946" w:rsidP="001C6946">
      <w:pPr>
        <w:ind w:firstLine="720"/>
      </w:pPr>
      <w:r>
        <w:rPr>
          <w:noProof/>
        </w:rPr>
        <w:drawing>
          <wp:inline distT="0" distB="0" distL="0" distR="0" wp14:anchorId="795C79C7" wp14:editId="6BB8CC4A">
            <wp:extent cx="152400" cy="152400"/>
            <wp:effectExtent l="0" t="0" r="0" b="0"/>
            <wp:docPr id="34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5CDCEA2F" w14:textId="77777777" w:rsidR="001C6946" w:rsidRDefault="001C6946" w:rsidP="001C6946">
      <w:pPr>
        <w:pStyle w:val="BodyText"/>
        <w:ind w:firstLine="720"/>
      </w:pPr>
      <w:r>
        <w:t>The set of things contextualized by a &lt;Context&gt;, or "in" the &lt;Context&gt; and therefor subject to the &lt;asserts&gt; propositions of the &lt;Context&gt;.</w:t>
      </w:r>
    </w:p>
    <w:p w14:paraId="2210EA10" w14:textId="77777777" w:rsidR="001C6946" w:rsidRDefault="001C6946" w:rsidP="001C6946">
      <w:pPr>
        <w:ind w:firstLine="720"/>
      </w:pPr>
      <w:r>
        <w:rPr>
          <w:noProof/>
        </w:rPr>
        <w:drawing>
          <wp:inline distT="0" distB="0" distL="0" distR="0" wp14:anchorId="2B821C9C" wp14:editId="39904B8A">
            <wp:extent cx="152400" cy="152400"/>
            <wp:effectExtent l="0" t="0" r="0" b="0"/>
            <wp:docPr id="67"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DF02B3F" w14:textId="77777777" w:rsidR="001C6946" w:rsidRDefault="001C6946" w:rsidP="001C6946">
      <w:pPr>
        <w:pStyle w:val="BodyText"/>
        <w:ind w:firstLine="720"/>
      </w:pPr>
      <w:r>
        <w:t>A &lt;Context&gt; that contextualizes a thing making what it &lt;contextualizes&gt; subject to the propositions referenced by &lt;has assertion&gt; of the context.</w:t>
      </w:r>
      <w:r>
        <w:br/>
        <w:t>A thing may be &lt;in context of&gt; one or more context.</w:t>
      </w:r>
    </w:p>
    <w:p w14:paraId="01B7FC03" w14:textId="77777777" w:rsidR="001C6946" w:rsidRDefault="001C6946" w:rsidP="001C6946"/>
    <w:p w14:paraId="0A4BB6C4" w14:textId="77777777" w:rsidR="001C6946" w:rsidRDefault="001C6946" w:rsidP="001C6946">
      <w:pPr>
        <w:pStyle w:val="Heading3"/>
        <w:ind w:left="1080" w:hanging="1080"/>
      </w:pPr>
      <w:bookmarkStart w:id="631" w:name="_eb8398b5a178c638b98597120ec51c4d"/>
      <w:bookmarkStart w:id="632" w:name="_Toc463469807"/>
      <w:r>
        <w:t>Class Identifiable Entity</w:t>
      </w:r>
      <w:bookmarkEnd w:id="631"/>
      <w:bookmarkEnd w:id="632"/>
      <w:r w:rsidRPr="003A31EC">
        <w:rPr>
          <w:rFonts w:cs="Arial"/>
        </w:rPr>
        <w:t xml:space="preserve"> </w:t>
      </w:r>
      <w:r>
        <w:rPr>
          <w:rFonts w:cs="Arial"/>
        </w:rPr>
        <w:fldChar w:fldCharType="begin"/>
      </w:r>
      <w:r>
        <w:instrText>XE"</w:instrText>
      </w:r>
      <w:r w:rsidRPr="00413D75">
        <w:rPr>
          <w:rFonts w:cs="Arial"/>
        </w:rPr>
        <w:instrText>Identifiable Entity</w:instrText>
      </w:r>
      <w:r>
        <w:instrText>"</w:instrText>
      </w:r>
      <w:r>
        <w:rPr>
          <w:rFonts w:cs="Arial"/>
        </w:rPr>
        <w:fldChar w:fldCharType="end"/>
      </w:r>
    </w:p>
    <w:p w14:paraId="15AF2F1C" w14:textId="77777777" w:rsidR="001C6946" w:rsidRDefault="001C6946" w:rsidP="001C6946">
      <w:r>
        <w:t>An identifiable entity is any identifiable thing other than values, this includes individuals, types, axioms, situations, speech acts, information structures, etc.</w:t>
      </w:r>
      <w:r>
        <w:br/>
        <w:t>Identifiable entities always have some kind of identity and may have identifiers. Note that identity is an abstraction that may have representation in models as any number of identifiers, also known ad a "sign".</w:t>
      </w:r>
      <w:r>
        <w:br/>
      </w:r>
    </w:p>
    <w:p w14:paraId="7CAF0E97" w14:textId="77777777" w:rsidR="001C6946" w:rsidRDefault="001C6946" w:rsidP="001C6946">
      <w:pPr>
        <w:pStyle w:val="Heading4"/>
        <w:ind w:left="1008" w:hanging="1008"/>
      </w:pPr>
      <w:r>
        <w:t>Direct Supertypes</w:t>
      </w:r>
    </w:p>
    <w:p w14:paraId="62CFA81C" w14:textId="77777777" w:rsidR="001C6946" w:rsidRDefault="001C6946" w:rsidP="001C6946">
      <w:pPr>
        <w:ind w:left="360"/>
      </w:pPr>
      <w:hyperlink w:anchor="_a52cb0ff6e414b3170b58afe10b6afcb" w:history="1">
        <w:r>
          <w:rPr>
            <w:rStyle w:val="Hyperlink"/>
          </w:rPr>
          <w:t>Thing</w:t>
        </w:r>
      </w:hyperlink>
    </w:p>
    <w:p w14:paraId="537115F5" w14:textId="77777777" w:rsidR="001C6946" w:rsidRDefault="001C6946" w:rsidP="001C6946"/>
    <w:p w14:paraId="34644566" w14:textId="77777777" w:rsidR="001C6946" w:rsidRDefault="001C6946" w:rsidP="001C6946">
      <w:pPr>
        <w:pStyle w:val="Heading3"/>
        <w:ind w:left="1080" w:hanging="1080"/>
      </w:pPr>
      <w:bookmarkStart w:id="633" w:name="_3bd7c7d249201ad6f2447c6d182ba7f1"/>
      <w:bookmarkStart w:id="634" w:name="_Toc463469808"/>
      <w:r>
        <w:t>Class Proposition</w:t>
      </w:r>
      <w:bookmarkEnd w:id="633"/>
      <w:bookmarkEnd w:id="634"/>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05C73B64" w14:textId="77777777" w:rsidR="001C6946" w:rsidRDefault="001C6946" w:rsidP="001C6946">
      <w:r>
        <w:t>A proposition is statement, or condition with a truth value (true or false) that can be determined or asserted with some level of confidence (assessment of confidence being outside of this specification).</w:t>
      </w:r>
      <w:r>
        <w:br/>
        <w:t>All "facts", statements, speech acts, relationships and rules are propositions.</w:t>
      </w:r>
      <w:r>
        <w:br/>
        <w:t>Propositions may be asserted to be true within a context which they &lt;holds within&gt;.</w:t>
      </w:r>
      <w:r>
        <w:br/>
        <w:t>For a situation, the proposition is true if the situation is actual (i.e., takes place, obtains).</w:t>
      </w:r>
      <w:r>
        <w:br/>
      </w:r>
      <w:r>
        <w:br/>
        <w:t>[SBVR] the state of affairs is posited by the proposition and if the state of affairs were actual, the proposition would be true</w:t>
      </w:r>
    </w:p>
    <w:p w14:paraId="473E1CEE" w14:textId="77777777" w:rsidR="001C6946" w:rsidRDefault="001C6946" w:rsidP="001C6946">
      <w:pPr>
        <w:pStyle w:val="Heading4"/>
        <w:ind w:left="1008" w:hanging="1008"/>
      </w:pPr>
      <w:r>
        <w:t>Direct Supertypes</w:t>
      </w:r>
    </w:p>
    <w:p w14:paraId="34E8B9BE" w14:textId="77777777" w:rsidR="001C6946" w:rsidRDefault="001C6946" w:rsidP="001C6946">
      <w:pPr>
        <w:ind w:left="360"/>
      </w:pPr>
      <w:hyperlink w:anchor="_eb8398b5a178c638b98597120ec51c4d" w:history="1">
        <w:r>
          <w:rPr>
            <w:rStyle w:val="Hyperlink"/>
          </w:rPr>
          <w:t>Identifiable Entity</w:t>
        </w:r>
      </w:hyperlink>
    </w:p>
    <w:p w14:paraId="5F2A7B59" w14:textId="77777777" w:rsidR="001C6946" w:rsidRDefault="001C6946" w:rsidP="001C6946"/>
    <w:p w14:paraId="7BCAF08D" w14:textId="77777777" w:rsidR="001C6946" w:rsidRDefault="001C6946" w:rsidP="001C6946">
      <w:pPr>
        <w:pStyle w:val="Heading3"/>
        <w:ind w:left="1080" w:hanging="1080"/>
      </w:pPr>
      <w:bookmarkStart w:id="635" w:name="_f2afd42e2b6e88484b5534f68f8549c1"/>
      <w:bookmarkStart w:id="636" w:name="_Toc463469809"/>
      <w:r>
        <w:t>Class Temportal Entity</w:t>
      </w:r>
      <w:bookmarkEnd w:id="635"/>
      <w:bookmarkEnd w:id="636"/>
      <w:r w:rsidRPr="003A31EC">
        <w:rPr>
          <w:rFonts w:cs="Arial"/>
        </w:rPr>
        <w:t xml:space="preserve"> </w:t>
      </w:r>
      <w:r>
        <w:rPr>
          <w:rFonts w:cs="Arial"/>
        </w:rPr>
        <w:fldChar w:fldCharType="begin"/>
      </w:r>
      <w:r>
        <w:instrText>XE"</w:instrText>
      </w:r>
      <w:r w:rsidRPr="00413D75">
        <w:rPr>
          <w:rFonts w:cs="Arial"/>
        </w:rPr>
        <w:instrText>Temportal Entity</w:instrText>
      </w:r>
      <w:r>
        <w:instrText>"</w:instrText>
      </w:r>
      <w:r>
        <w:rPr>
          <w:rFonts w:cs="Arial"/>
        </w:rPr>
        <w:fldChar w:fldCharType="end"/>
      </w:r>
    </w:p>
    <w:p w14:paraId="337B4EA7" w14:textId="77777777" w:rsidR="001C6946" w:rsidRDefault="001C6946" w:rsidP="001C6946">
      <w:r>
        <w:t>A temporal is anything that has a timespan. Temporal things may have temporal relationships with other temporal things.</w:t>
      </w:r>
      <w:r>
        <w:br/>
      </w:r>
      <w:r>
        <w:br/>
        <w:t xml:space="preserve">Note that relationships defined for [DTV] Time Intervals may be specified for &lt;temporal Entity&gt; but are not specified in SIMF. </w:t>
      </w:r>
    </w:p>
    <w:p w14:paraId="1C853935" w14:textId="77777777" w:rsidR="001C6946" w:rsidRDefault="001C6946" w:rsidP="001C6946">
      <w:pPr>
        <w:pStyle w:val="Heading4"/>
        <w:ind w:left="1008" w:hanging="1008"/>
      </w:pPr>
      <w:r>
        <w:t>Direct Supertypes</w:t>
      </w:r>
    </w:p>
    <w:p w14:paraId="3DF0663E" w14:textId="77777777" w:rsidR="001C6946" w:rsidRDefault="001C6946" w:rsidP="001C6946">
      <w:pPr>
        <w:ind w:left="360"/>
      </w:pPr>
      <w:hyperlink w:anchor="_eb8398b5a178c638b98597120ec51c4d" w:history="1">
        <w:r>
          <w:rPr>
            <w:rStyle w:val="Hyperlink"/>
          </w:rPr>
          <w:t>Identifiable Entity</w:t>
        </w:r>
      </w:hyperlink>
    </w:p>
    <w:p w14:paraId="4A8F3702" w14:textId="77777777" w:rsidR="001C6946" w:rsidRDefault="001C6946" w:rsidP="001C6946"/>
    <w:p w14:paraId="733E2370" w14:textId="77777777" w:rsidR="001C6946" w:rsidRDefault="001C6946" w:rsidP="001C6946">
      <w:pPr>
        <w:pStyle w:val="Heading3"/>
        <w:ind w:left="1080" w:hanging="1080"/>
      </w:pPr>
      <w:bookmarkStart w:id="637" w:name="_a52cb0ff6e414b3170b58afe10b6afcb"/>
      <w:bookmarkStart w:id="638" w:name="_Toc463469810"/>
      <w:r>
        <w:t>Class Thing</w:t>
      </w:r>
      <w:bookmarkEnd w:id="637"/>
      <w:bookmarkEnd w:id="638"/>
      <w:r w:rsidRPr="003A31EC">
        <w:rPr>
          <w:rFonts w:cs="Arial"/>
        </w:rPr>
        <w:t xml:space="preserve"> </w:t>
      </w:r>
      <w:r>
        <w:rPr>
          <w:rFonts w:cs="Arial"/>
        </w:rPr>
        <w:fldChar w:fldCharType="begin"/>
      </w:r>
      <w:r>
        <w:instrText>XE"</w:instrText>
      </w:r>
      <w:r w:rsidRPr="00413D75">
        <w:rPr>
          <w:rFonts w:cs="Arial"/>
        </w:rPr>
        <w:instrText>Thing</w:instrText>
      </w:r>
      <w:r>
        <w:instrText>"</w:instrText>
      </w:r>
      <w:r>
        <w:rPr>
          <w:rFonts w:cs="Arial"/>
        </w:rPr>
        <w:fldChar w:fldCharType="end"/>
      </w:r>
    </w:p>
    <w:p w14:paraId="31E2661E" w14:textId="77777777" w:rsidR="001C6946" w:rsidRDefault="001C6946" w:rsidP="001C6946">
      <w:r>
        <w:t>Any thing or value that does or may exist in any possible world. Thing is the supertype of all types and may therefore participate in unbounded relations.</w:t>
      </w:r>
      <w:r>
        <w:br/>
        <w:t>Instances of Thing are referred to as "a thing" in this model.</w:t>
      </w:r>
    </w:p>
    <w:p w14:paraId="55744C10" w14:textId="77777777" w:rsidR="001C6946" w:rsidRDefault="001C6946" w:rsidP="001C6946">
      <w:pPr>
        <w:jc w:val="center"/>
      </w:pPr>
      <w:r>
        <w:rPr>
          <w:noProof/>
        </w:rPr>
        <w:lastRenderedPageBreak/>
        <w:drawing>
          <wp:inline distT="0" distB="0" distL="0" distR="0" wp14:anchorId="6FAEAFD1" wp14:editId="1B9BD818">
            <wp:extent cx="6188075" cy="6125216"/>
            <wp:effectExtent l="0" t="0" r="0" b="0"/>
            <wp:docPr id="91" name="Picture 1920960338.emf" descr="19209603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920960338.emf"/>
                    <pic:cNvPicPr/>
                  </pic:nvPicPr>
                  <pic:blipFill>
                    <a:blip r:embed="rId58" cstate="print"/>
                    <a:stretch>
                      <a:fillRect/>
                    </a:stretch>
                  </pic:blipFill>
                  <pic:spPr>
                    <a:xfrm>
                      <a:off x="0" y="0"/>
                      <a:ext cx="6188075" cy="6125216"/>
                    </a:xfrm>
                    <a:prstGeom prst="rect">
                      <a:avLst/>
                    </a:prstGeom>
                  </pic:spPr>
                </pic:pic>
              </a:graphicData>
            </a:graphic>
          </wp:inline>
        </w:drawing>
      </w:r>
    </w:p>
    <w:p w14:paraId="6996E05F" w14:textId="77777777" w:rsidR="001C6946" w:rsidRDefault="001C6946" w:rsidP="001C6946">
      <w:pPr>
        <w:pStyle w:val="Figure"/>
        <w:widowControl/>
        <w:numPr>
          <w:ilvl w:val="0"/>
          <w:numId w:val="15"/>
        </w:numPr>
        <w:suppressAutoHyphens w:val="0"/>
        <w:overflowPunct/>
        <w:autoSpaceDE/>
        <w:autoSpaceDN/>
        <w:adjustRightInd/>
        <w:spacing w:before="120" w:after="120"/>
        <w:jc w:val="center"/>
        <w:textAlignment w:val="auto"/>
      </w:pPr>
      <w:r>
        <w:t>Anything Detail</w:t>
      </w:r>
    </w:p>
    <w:p w14:paraId="5C2A7F31" w14:textId="77777777" w:rsidR="001C6946" w:rsidRDefault="001C6946" w:rsidP="001C6946"/>
    <w:p w14:paraId="655E5D1B" w14:textId="77777777" w:rsidR="001C6946" w:rsidRDefault="001C6946" w:rsidP="001C6946">
      <w:pPr>
        <w:spacing w:after="200" w:line="276" w:lineRule="auto"/>
        <w:rPr>
          <w:b/>
          <w:bCs/>
          <w:color w:val="365F91"/>
          <w:sz w:val="40"/>
          <w:szCs w:val="40"/>
        </w:rPr>
      </w:pPr>
      <w:r>
        <w:br w:type="page"/>
      </w:r>
    </w:p>
    <w:p w14:paraId="7026BAA2" w14:textId="77777777" w:rsidR="001C6946" w:rsidRDefault="001C6946" w:rsidP="001C6946">
      <w:pPr>
        <w:pStyle w:val="Heading2"/>
        <w:ind w:left="1080" w:hanging="1080"/>
      </w:pPr>
      <w:bookmarkStart w:id="639" w:name="_Toc463469811"/>
      <w:r>
        <w:lastRenderedPageBreak/>
        <w:t>SIMF Conceptual Model::Types</w:t>
      </w:r>
      <w:bookmarkEnd w:id="639"/>
    </w:p>
    <w:p w14:paraId="18D2D34A" w14:textId="77777777" w:rsidR="001C6946" w:rsidRDefault="001C6946" w:rsidP="001C6946">
      <w:pPr>
        <w:pStyle w:val="BodyText"/>
      </w:pPr>
      <w:r>
        <w:t>Types provide for ways to categorize anything based on what it is, the roles it plays or the phases it may be in.</w:t>
      </w:r>
      <w:r>
        <w:br/>
        <w:t>Something may be categorized by any number of types (multiple classification assumption).</w:t>
      </w:r>
    </w:p>
    <w:p w14:paraId="6B0069DD" w14:textId="77777777" w:rsidR="001C6946" w:rsidRDefault="001C6946" w:rsidP="001C6946">
      <w:pPr>
        <w:pStyle w:val="Heading3"/>
        <w:ind w:left="1080" w:hanging="1080"/>
      </w:pPr>
      <w:bookmarkStart w:id="640" w:name="_Toc463469812"/>
      <w:r>
        <w:t>Diagram: Type-instance</w:t>
      </w:r>
      <w:bookmarkEnd w:id="640"/>
    </w:p>
    <w:p w14:paraId="09EA3508" w14:textId="77777777" w:rsidR="001C6946" w:rsidRDefault="001C6946" w:rsidP="001C6946">
      <w:pPr>
        <w:jc w:val="center"/>
        <w:rPr>
          <w:rFonts w:cs="Arial"/>
        </w:rPr>
      </w:pPr>
      <w:r>
        <w:rPr>
          <w:noProof/>
        </w:rPr>
        <w:drawing>
          <wp:inline distT="0" distB="0" distL="0" distR="0" wp14:anchorId="44BDCB3D" wp14:editId="402AB7AE">
            <wp:extent cx="3819525" cy="3305175"/>
            <wp:effectExtent l="0" t="0" r="0" b="0"/>
            <wp:docPr id="352" name="Picture 1117517236.emf" descr="11175172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117517236.emf"/>
                    <pic:cNvPicPr/>
                  </pic:nvPicPr>
                  <pic:blipFill>
                    <a:blip r:embed="rId59" cstate="print"/>
                    <a:stretch>
                      <a:fillRect/>
                    </a:stretch>
                  </pic:blipFill>
                  <pic:spPr>
                    <a:xfrm>
                      <a:off x="0" y="0"/>
                      <a:ext cx="3819525" cy="3305175"/>
                    </a:xfrm>
                    <a:prstGeom prst="rect">
                      <a:avLst/>
                    </a:prstGeom>
                  </pic:spPr>
                </pic:pic>
              </a:graphicData>
            </a:graphic>
          </wp:inline>
        </w:drawing>
      </w:r>
    </w:p>
    <w:p w14:paraId="79011D30"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Type-instance</w:t>
      </w:r>
    </w:p>
    <w:p w14:paraId="3AC9BDDD" w14:textId="77777777" w:rsidR="001C6946" w:rsidRDefault="001C6946" w:rsidP="001C6946">
      <w:pPr>
        <w:pStyle w:val="Heading3"/>
        <w:ind w:left="1080" w:hanging="1080"/>
      </w:pPr>
      <w:bookmarkStart w:id="641" w:name="_Toc463469813"/>
      <w:r>
        <w:lastRenderedPageBreak/>
        <w:t>Diagram: Types</w:t>
      </w:r>
      <w:bookmarkEnd w:id="641"/>
    </w:p>
    <w:p w14:paraId="688591D6" w14:textId="77777777" w:rsidR="001C6946" w:rsidRDefault="001C6946" w:rsidP="001C6946">
      <w:pPr>
        <w:jc w:val="center"/>
        <w:rPr>
          <w:rFonts w:cs="Arial"/>
        </w:rPr>
      </w:pPr>
      <w:r>
        <w:rPr>
          <w:noProof/>
        </w:rPr>
        <w:drawing>
          <wp:inline distT="0" distB="0" distL="0" distR="0" wp14:anchorId="41D563DB" wp14:editId="326493A3">
            <wp:extent cx="6188075" cy="5237817"/>
            <wp:effectExtent l="0" t="0" r="0" b="0"/>
            <wp:docPr id="354" name="Picture -768137945.emf" descr="-7681379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768137945.emf"/>
                    <pic:cNvPicPr/>
                  </pic:nvPicPr>
                  <pic:blipFill>
                    <a:blip r:embed="rId60" cstate="print"/>
                    <a:stretch>
                      <a:fillRect/>
                    </a:stretch>
                  </pic:blipFill>
                  <pic:spPr>
                    <a:xfrm>
                      <a:off x="0" y="0"/>
                      <a:ext cx="6188075" cy="5237817"/>
                    </a:xfrm>
                    <a:prstGeom prst="rect">
                      <a:avLst/>
                    </a:prstGeom>
                  </pic:spPr>
                </pic:pic>
              </a:graphicData>
            </a:graphic>
          </wp:inline>
        </w:drawing>
      </w:r>
    </w:p>
    <w:p w14:paraId="6738B4AD"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Types</w:t>
      </w:r>
    </w:p>
    <w:p w14:paraId="05784D4F" w14:textId="77777777" w:rsidR="001C6946" w:rsidRDefault="001C6946" w:rsidP="001C6946">
      <w:r>
        <w:t xml:space="preserve"> </w:t>
      </w:r>
    </w:p>
    <w:p w14:paraId="733A77DC" w14:textId="77777777" w:rsidR="001C6946" w:rsidRDefault="001C6946" w:rsidP="001C6946"/>
    <w:p w14:paraId="25151A8D" w14:textId="77777777" w:rsidR="001C6946" w:rsidRDefault="001C6946" w:rsidP="001C6946">
      <w:pPr>
        <w:pStyle w:val="Heading3"/>
        <w:ind w:left="1080" w:hanging="1080"/>
      </w:pPr>
      <w:bookmarkStart w:id="642" w:name="_a09117831b97c480bde825e7cd3696eb"/>
      <w:bookmarkStart w:id="643" w:name="_Toc463469814"/>
      <w:r>
        <w:t>Class Entity Type</w:t>
      </w:r>
      <w:bookmarkEnd w:id="642"/>
      <w:bookmarkEnd w:id="643"/>
      <w:r w:rsidRPr="003A31EC">
        <w:rPr>
          <w:rFonts w:cs="Arial"/>
        </w:rPr>
        <w:t xml:space="preserve"> </w:t>
      </w:r>
      <w:r>
        <w:rPr>
          <w:rFonts w:cs="Arial"/>
        </w:rPr>
        <w:fldChar w:fldCharType="begin"/>
      </w:r>
      <w:r>
        <w:instrText>XE"</w:instrText>
      </w:r>
      <w:r w:rsidRPr="00413D75">
        <w:rPr>
          <w:rFonts w:cs="Arial"/>
        </w:rPr>
        <w:instrText>Entity Type</w:instrText>
      </w:r>
      <w:r>
        <w:instrText>"</w:instrText>
      </w:r>
      <w:r>
        <w:rPr>
          <w:rFonts w:cs="Arial"/>
        </w:rPr>
        <w:fldChar w:fldCharType="end"/>
      </w:r>
    </w:p>
    <w:p w14:paraId="35A84ECB" w14:textId="77777777" w:rsidR="001C6946" w:rsidRDefault="001C6946" w:rsidP="001C6946">
      <w:r>
        <w:t>A type of an identifiable entity. All concrete entity instances must have at least one entity type. Entity type may be mixed with other types to fully define an entity.</w:t>
      </w:r>
    </w:p>
    <w:p w14:paraId="14E384BC" w14:textId="77777777" w:rsidR="001C6946" w:rsidRDefault="001C6946" w:rsidP="001C6946">
      <w:pPr>
        <w:pStyle w:val="Heading4"/>
        <w:ind w:left="1008" w:hanging="1008"/>
      </w:pPr>
      <w:r>
        <w:t>Direct Supertypes</w:t>
      </w:r>
    </w:p>
    <w:p w14:paraId="7767E29B" w14:textId="77777777" w:rsidR="001C6946" w:rsidRDefault="001C6946" w:rsidP="001C6946">
      <w:pPr>
        <w:ind w:left="360"/>
      </w:pPr>
      <w:hyperlink w:anchor="_dfe1514224ca21cedba7b2b29802db50" w:history="1">
        <w:r>
          <w:rPr>
            <w:rStyle w:val="Hyperlink"/>
          </w:rPr>
          <w:t>Type</w:t>
        </w:r>
      </w:hyperlink>
    </w:p>
    <w:p w14:paraId="676D4AFE" w14:textId="77777777" w:rsidR="001C6946" w:rsidRDefault="001C6946" w:rsidP="001C6946"/>
    <w:p w14:paraId="66E2E7AF" w14:textId="77777777" w:rsidR="001C6946" w:rsidRDefault="001C6946" w:rsidP="001C6946">
      <w:pPr>
        <w:pStyle w:val="Heading3"/>
        <w:ind w:left="1080" w:hanging="1080"/>
      </w:pPr>
      <w:bookmarkStart w:id="644" w:name="_7930d7b301f56f0155603422a27ad833"/>
      <w:bookmarkStart w:id="645" w:name="_Toc463469815"/>
      <w:r>
        <w:t>Association Extent of Type</w:t>
      </w:r>
      <w:bookmarkEnd w:id="644"/>
      <w:bookmarkEnd w:id="645"/>
      <w:r w:rsidRPr="003A31EC">
        <w:rPr>
          <w:rFonts w:cs="Arial"/>
        </w:rPr>
        <w:t xml:space="preserve"> </w:t>
      </w:r>
      <w:r>
        <w:rPr>
          <w:rFonts w:cs="Arial"/>
        </w:rPr>
        <w:fldChar w:fldCharType="begin"/>
      </w:r>
      <w:r>
        <w:instrText>XE"</w:instrText>
      </w:r>
      <w:r w:rsidRPr="00413D75">
        <w:rPr>
          <w:rFonts w:cs="Arial"/>
        </w:rPr>
        <w:instrText>Extent of Type</w:instrText>
      </w:r>
      <w:r>
        <w:instrText>"</w:instrText>
      </w:r>
      <w:r>
        <w:rPr>
          <w:rFonts w:cs="Arial"/>
        </w:rPr>
        <w:fldChar w:fldCharType="end"/>
      </w:r>
    </w:p>
    <w:p w14:paraId="29DF169E" w14:textId="77777777" w:rsidR="001C6946" w:rsidRDefault="001C6946" w:rsidP="001C6946">
      <w:r>
        <w:t>The relation between a type and the things that type categorizes, the instances which defines the extent of the type, a set.</w:t>
      </w:r>
    </w:p>
    <w:p w14:paraId="6E737068" w14:textId="77777777" w:rsidR="001C6946" w:rsidRDefault="001C6946" w:rsidP="001C6946">
      <w:pPr>
        <w:pStyle w:val="Heading4"/>
        <w:ind w:left="1008" w:hanging="1008"/>
      </w:pPr>
      <w:r>
        <w:t>Direct Supertypes</w:t>
      </w:r>
    </w:p>
    <w:p w14:paraId="5DAC2AC8" w14:textId="77777777" w:rsidR="001C6946" w:rsidRDefault="001C6946" w:rsidP="001C6946">
      <w:pPr>
        <w:ind w:left="360"/>
      </w:pPr>
      <w:hyperlink w:anchor="_52c887644007b8e51a1f6e976113707a" w:history="1">
        <w:r>
          <w:rPr>
            <w:rStyle w:val="Hyperlink"/>
          </w:rPr>
          <w:t>Extent of Context</w:t>
        </w:r>
      </w:hyperlink>
    </w:p>
    <w:p w14:paraId="30F2352A" w14:textId="77777777" w:rsidR="001C6946" w:rsidRDefault="001C6946" w:rsidP="001C6946">
      <w:pPr>
        <w:pStyle w:val="Heading4"/>
        <w:ind w:left="1008" w:hanging="1008"/>
      </w:pPr>
      <w:r>
        <w:lastRenderedPageBreak/>
        <w:t>Association Ends</w:t>
      </w:r>
    </w:p>
    <w:p w14:paraId="56EE656C" w14:textId="77777777" w:rsidR="001C6946" w:rsidRDefault="001C6946" w:rsidP="001C6946">
      <w:pPr>
        <w:ind w:firstLine="720"/>
      </w:pPr>
      <w:r>
        <w:rPr>
          <w:noProof/>
        </w:rPr>
        <w:drawing>
          <wp:inline distT="0" distB="0" distL="0" distR="0" wp14:anchorId="5780AE34" wp14:editId="7EA7E07F">
            <wp:extent cx="152400" cy="152400"/>
            <wp:effectExtent l="0" t="0" r="0" b="0"/>
            <wp:docPr id="35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12B5BFEC" w14:textId="77777777" w:rsidR="001C6946" w:rsidRDefault="001C6946" w:rsidP="001C6946">
      <w:pPr>
        <w:pStyle w:val="BodyText"/>
        <w:ind w:firstLine="720"/>
      </w:pPr>
      <w:r>
        <w:t>The set of things described by a type, the "extent" of the type.</w:t>
      </w:r>
      <w:r>
        <w:br/>
        <w:t>The thing a type &lt;categorizes&gt;  is subject to the &lt;has assertion&gt; propositions of the type.</w:t>
      </w:r>
    </w:p>
    <w:p w14:paraId="6190727C" w14:textId="77777777" w:rsidR="001C6946" w:rsidRDefault="001C6946" w:rsidP="001C6946">
      <w:pPr>
        <w:ind w:firstLine="720"/>
      </w:pPr>
      <w:r>
        <w:rPr>
          <w:noProof/>
        </w:rPr>
        <w:drawing>
          <wp:inline distT="0" distB="0" distL="0" distR="0" wp14:anchorId="095C5FA7" wp14:editId="37CE325B">
            <wp:extent cx="152400" cy="152400"/>
            <wp:effectExtent l="0" t="0" r="0" b="0"/>
            <wp:docPr id="35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D84F043" w14:textId="77777777" w:rsidR="001C6946" w:rsidRDefault="001C6946" w:rsidP="001C6946">
      <w:pPr>
        <w:pStyle w:val="BodyText"/>
        <w:ind w:firstLine="720"/>
      </w:pPr>
      <w:r>
        <w:t>A type that holds for something.</w:t>
      </w:r>
      <w:r>
        <w:br/>
        <w:t xml:space="preserve">Things may have multiple types and these types may change over time. </w:t>
      </w:r>
    </w:p>
    <w:p w14:paraId="700225C9" w14:textId="77777777" w:rsidR="001C6946" w:rsidRDefault="001C6946" w:rsidP="001C6946"/>
    <w:p w14:paraId="1D707C25" w14:textId="77777777" w:rsidR="001C6946" w:rsidRDefault="001C6946" w:rsidP="001C6946">
      <w:pPr>
        <w:pStyle w:val="Heading3"/>
        <w:ind w:left="1080" w:hanging="1080"/>
      </w:pPr>
      <w:bookmarkStart w:id="646" w:name="_3b2e69eb6121d1e3a1180bbe8ee64013"/>
      <w:bookmarkStart w:id="647" w:name="_Toc463469816"/>
      <w:r>
        <w:t>Class Facet</w:t>
      </w:r>
      <w:bookmarkEnd w:id="646"/>
      <w:bookmarkEnd w:id="647"/>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7F574F1C" w14:textId="77777777" w:rsidR="001C6946" w:rsidRDefault="001C6946" w:rsidP="001C6946">
      <w:r>
        <w:t>A facet is a "mix in" type that defines an aspect of something but does not define the identity or "fundamental" (A.K.A. "Rigid") type of that thing, but some potentially transient role, phase or other way to classify it. Something must have at least one type that is not a facet to define that things identity.</w:t>
      </w:r>
      <w:r>
        <w:br/>
        <w:t>Facets do not define independent identity of the referent but technology implementations may create independent objects to represent a facet.</w:t>
      </w:r>
      <w:r>
        <w:br/>
        <w:t>An instance of a facet must also have a type that is not a facet to provide the identity of the instance.</w:t>
      </w:r>
      <w:r>
        <w:br/>
        <w:t>The type(s) a facet may categorize may be constrained by a Facet Generalization Constraint. E.g. Policeman is a role of a person.</w:t>
      </w:r>
      <w:r>
        <w:br/>
      </w:r>
    </w:p>
    <w:p w14:paraId="5382E3CD" w14:textId="77777777" w:rsidR="001C6946" w:rsidRDefault="001C6946" w:rsidP="001C6946">
      <w:pPr>
        <w:pStyle w:val="Heading4"/>
        <w:ind w:left="1008" w:hanging="1008"/>
      </w:pPr>
      <w:r>
        <w:t>Direct Supertypes</w:t>
      </w:r>
    </w:p>
    <w:p w14:paraId="5F6A0869" w14:textId="77777777" w:rsidR="001C6946" w:rsidRDefault="001C6946" w:rsidP="001C6946">
      <w:pPr>
        <w:ind w:left="360"/>
      </w:pPr>
      <w:hyperlink w:anchor="_dfe1514224ca21cedba7b2b29802db50" w:history="1">
        <w:r>
          <w:rPr>
            <w:rStyle w:val="Hyperlink"/>
          </w:rPr>
          <w:t>Type</w:t>
        </w:r>
      </w:hyperlink>
    </w:p>
    <w:p w14:paraId="01D1954A" w14:textId="77777777" w:rsidR="001C6946" w:rsidRDefault="001C6946" w:rsidP="001C6946"/>
    <w:p w14:paraId="6058F5FF" w14:textId="77777777" w:rsidR="001C6946" w:rsidRDefault="001C6946" w:rsidP="001C6946">
      <w:pPr>
        <w:pStyle w:val="Heading3"/>
        <w:ind w:left="1080" w:hanging="1080"/>
      </w:pPr>
      <w:bookmarkStart w:id="648" w:name="_c91255b734db13a057f78e11bb46f1f7"/>
      <w:bookmarkStart w:id="649" w:name="_Toc463469817"/>
      <w:r>
        <w:t>Class Intersection Type</w:t>
      </w:r>
      <w:bookmarkEnd w:id="648"/>
      <w:bookmarkEnd w:id="649"/>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4FE227BB" w14:textId="77777777" w:rsidR="001C6946" w:rsidRDefault="001C6946" w:rsidP="001C6946">
      <w:r>
        <w:t>An intersection is a type that has an extent which is the complete intersection of the extents of all supertypes. Intersection is a stronger statement than a subtype as a subtype may not be a complete intersection.</w:t>
      </w:r>
      <w:r>
        <w:br/>
      </w:r>
      <w:r>
        <w:br/>
        <w:t xml:space="preserve">[MathWorld] The intersection of two sets A and B is the set of elements common to A and B. This is written A intersection B, and is pronounced "A intersection B" or "A cap B." </w:t>
      </w:r>
      <w:r>
        <w:br/>
      </w:r>
      <w:r>
        <w:br/>
      </w:r>
    </w:p>
    <w:p w14:paraId="321B1796" w14:textId="77777777" w:rsidR="001C6946" w:rsidRDefault="001C6946" w:rsidP="001C6946">
      <w:pPr>
        <w:pStyle w:val="Heading4"/>
        <w:ind w:left="1008" w:hanging="1008"/>
      </w:pPr>
      <w:r>
        <w:t>Direct Supertypes</w:t>
      </w:r>
    </w:p>
    <w:p w14:paraId="5464A97C" w14:textId="77777777" w:rsidR="001C6946" w:rsidRDefault="001C6946" w:rsidP="001C6946">
      <w:pPr>
        <w:ind w:left="360"/>
      </w:pPr>
      <w:hyperlink w:anchor="_dfe1514224ca21cedba7b2b29802db50" w:history="1">
        <w:r>
          <w:rPr>
            <w:rStyle w:val="Hyperlink"/>
          </w:rPr>
          <w:t>Type</w:t>
        </w:r>
      </w:hyperlink>
    </w:p>
    <w:p w14:paraId="34C6EBA4" w14:textId="77777777" w:rsidR="001C6946" w:rsidRDefault="001C6946" w:rsidP="001C6946"/>
    <w:p w14:paraId="4E4AB424" w14:textId="77777777" w:rsidR="001C6946" w:rsidRDefault="001C6946" w:rsidP="001C6946">
      <w:pPr>
        <w:pStyle w:val="Heading3"/>
        <w:ind w:left="1080" w:hanging="1080"/>
      </w:pPr>
      <w:bookmarkStart w:id="650" w:name="_f0bb8218a03b175d2d14803904d73f1c"/>
      <w:bookmarkStart w:id="651" w:name="_Toc463469818"/>
      <w:r>
        <w:t>Class Phase</w:t>
      </w:r>
      <w:bookmarkEnd w:id="650"/>
      <w:bookmarkEnd w:id="651"/>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22EDA072" w14:textId="77777777" w:rsidR="001C6946" w:rsidRDefault="001C6946" w:rsidP="001C6946">
      <w:r>
        <w:t>A phase (or state) is a static characteristic of something that exists for limited time(s).  Something takes on or looses a phase as a result of some event. E,g, Teenager, living, closed invoice.</w:t>
      </w:r>
      <w:r>
        <w:br/>
        <w:t>A Phase is a situation in that there is a situation coincident with each phase.</w:t>
      </w:r>
    </w:p>
    <w:p w14:paraId="11310750" w14:textId="77777777" w:rsidR="001C6946" w:rsidRDefault="001C6946" w:rsidP="001C6946">
      <w:pPr>
        <w:pStyle w:val="Heading4"/>
        <w:ind w:left="1008" w:hanging="1008"/>
      </w:pPr>
      <w:r>
        <w:t>Direct Supertypes</w:t>
      </w:r>
    </w:p>
    <w:p w14:paraId="20F24FFF" w14:textId="77777777" w:rsidR="001C6946" w:rsidRDefault="001C6946" w:rsidP="001C6946">
      <w:pPr>
        <w:ind w:left="360"/>
      </w:pPr>
      <w:hyperlink w:anchor="_3b2e69eb6121d1e3a1180bbe8ee64013" w:history="1">
        <w:r>
          <w:rPr>
            <w:rStyle w:val="Hyperlink"/>
          </w:rPr>
          <w:t>Facet</w:t>
        </w:r>
      </w:hyperlink>
      <w:r>
        <w:t xml:space="preserve">, </w:t>
      </w:r>
      <w:hyperlink w:anchor="_50241f5936e61055293ca95f860768d8" w:history="1">
        <w:r>
          <w:rPr>
            <w:rStyle w:val="Hyperlink"/>
          </w:rPr>
          <w:t>Situation Type</w:t>
        </w:r>
      </w:hyperlink>
    </w:p>
    <w:p w14:paraId="0AF3AB81" w14:textId="77777777" w:rsidR="001C6946" w:rsidRDefault="001C6946" w:rsidP="001C6946"/>
    <w:p w14:paraId="41071A60" w14:textId="77777777" w:rsidR="001C6946" w:rsidRDefault="001C6946" w:rsidP="001C6946">
      <w:pPr>
        <w:pStyle w:val="Heading3"/>
        <w:ind w:left="1080" w:hanging="1080"/>
      </w:pPr>
      <w:bookmarkStart w:id="652" w:name="_a8049a836c9b9b5d6df4b578a5836756"/>
      <w:bookmarkStart w:id="653" w:name="_Toc463469819"/>
      <w:r>
        <w:t>Class Role</w:t>
      </w:r>
      <w:bookmarkEnd w:id="652"/>
      <w:bookmarkEnd w:id="653"/>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488BBCA7" w14:textId="77777777" w:rsidR="001C6946" w:rsidRDefault="001C6946" w:rsidP="001C6946">
      <w:r>
        <w:t>A role is a facet type that defines a specific purpose or behavior of a class of things.  E.g. teacher, policeman, employer.</w:t>
      </w:r>
      <w:r>
        <w:br/>
      </w:r>
    </w:p>
    <w:p w14:paraId="33D11C19" w14:textId="77777777" w:rsidR="001C6946" w:rsidRDefault="001C6946" w:rsidP="001C6946">
      <w:pPr>
        <w:pStyle w:val="Heading4"/>
        <w:ind w:left="1008" w:hanging="1008"/>
      </w:pPr>
      <w:r>
        <w:t>Direct Supertypes</w:t>
      </w:r>
    </w:p>
    <w:p w14:paraId="782FC538" w14:textId="77777777" w:rsidR="001C6946" w:rsidRDefault="001C6946" w:rsidP="001C6946">
      <w:pPr>
        <w:ind w:left="360"/>
      </w:pPr>
      <w:hyperlink w:anchor="_3b2e69eb6121d1e3a1180bbe8ee64013" w:history="1">
        <w:r>
          <w:rPr>
            <w:rStyle w:val="Hyperlink"/>
          </w:rPr>
          <w:t>Facet</w:t>
        </w:r>
      </w:hyperlink>
    </w:p>
    <w:p w14:paraId="5BADE2E3" w14:textId="77777777" w:rsidR="001C6946" w:rsidRDefault="001C6946" w:rsidP="001C6946"/>
    <w:p w14:paraId="38E60DE2" w14:textId="77777777" w:rsidR="001C6946" w:rsidRDefault="001C6946" w:rsidP="001C6946">
      <w:pPr>
        <w:pStyle w:val="Heading3"/>
        <w:ind w:left="1080" w:hanging="1080"/>
      </w:pPr>
      <w:bookmarkStart w:id="654" w:name="_dfe1514224ca21cedba7b2b29802db50"/>
      <w:bookmarkStart w:id="655" w:name="_Toc463469820"/>
      <w:r>
        <w:lastRenderedPageBreak/>
        <w:t>Class Type</w:t>
      </w:r>
      <w:bookmarkEnd w:id="654"/>
      <w:bookmarkEnd w:id="655"/>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6CAF74C2" w14:textId="77777777" w:rsidR="001C6946" w:rsidRDefault="001C6946" w:rsidP="001C6946">
      <w:r>
        <w:t>A &lt;Type&gt; is a categorization of &lt;Anything&gt; based on specific criteria. The specific criteria may or may not be formalized in a model.</w:t>
      </w:r>
      <w:r>
        <w:br/>
        <w:t>A &lt;Type&gt; &lt;categorizes&gt; a set of &lt;Anything&gt; which comprises the "extent" of the type.</w:t>
      </w:r>
      <w:r>
        <w:br/>
        <w:t>A &lt;Type&gt; is a &lt;Context&gt; where the things it &lt;categorizes&gt; are &lt;in the context&gt; of the &lt;Type&gt;.</w:t>
      </w:r>
    </w:p>
    <w:p w14:paraId="221F38A1" w14:textId="77777777" w:rsidR="001C6946" w:rsidRDefault="001C6946" w:rsidP="001C6946">
      <w:pPr>
        <w:pStyle w:val="Heading4"/>
        <w:ind w:left="1008" w:hanging="1008"/>
      </w:pPr>
      <w:r>
        <w:t>Direct Supertypes</w:t>
      </w:r>
    </w:p>
    <w:p w14:paraId="22CC3F99" w14:textId="77777777" w:rsidR="001C6946" w:rsidRDefault="001C6946" w:rsidP="001C6946">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p>
    <w:p w14:paraId="10B09286" w14:textId="77777777" w:rsidR="001C6946" w:rsidRDefault="001C6946" w:rsidP="001C6946">
      <w:pPr>
        <w:pStyle w:val="Heading4"/>
        <w:ind w:left="1008" w:hanging="1008"/>
      </w:pPr>
      <w:r>
        <w:t>Associations</w:t>
      </w:r>
    </w:p>
    <w:p w14:paraId="60F1CC29" w14:textId="77777777" w:rsidR="001C6946" w:rsidRDefault="001C6946" w:rsidP="001C6946">
      <w:pPr>
        <w:ind w:left="605" w:hanging="245"/>
      </w:pPr>
      <w:r>
        <w:rPr>
          <w:noProof/>
        </w:rPr>
        <w:drawing>
          <wp:inline distT="0" distB="0" distL="0" distR="0" wp14:anchorId="7C6E98BC" wp14:editId="39E64FAB">
            <wp:extent cx="152400" cy="152400"/>
            <wp:effectExtent l="0" t="0" r="0" b="0"/>
            <wp:docPr id="360" name="Picture -2040652271.emf" descr="-20406522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040652271.emf"/>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p>
    <w:p w14:paraId="3732248D" w14:textId="77777777" w:rsidR="001C6946" w:rsidRDefault="001C6946" w:rsidP="001C6946">
      <w:pPr>
        <w:pStyle w:val="BodyText"/>
      </w:pPr>
      <w:r>
        <w:t>Supertypes(s) of a type as defined by generalization rules.</w:t>
      </w:r>
      <w:r>
        <w:br/>
      </w:r>
      <w:r>
        <w:br/>
        <w:t>All statements made about the supertype are true for the subtype. The extent (categorizes) of the subtype  is a subset of the extent of the supertype.</w:t>
      </w:r>
      <w:r>
        <w:br/>
      </w:r>
      <w:r>
        <w:br/>
        <w:t>Has supertype is a a derived association based on generalization rules.</w:t>
      </w:r>
    </w:p>
    <w:p w14:paraId="19B0FF08" w14:textId="77777777" w:rsidR="001C6946" w:rsidRDefault="001C6946" w:rsidP="001C6946"/>
    <w:p w14:paraId="36348629" w14:textId="77777777" w:rsidR="001C6946" w:rsidRDefault="001C6946" w:rsidP="001C6946">
      <w:pPr>
        <w:pStyle w:val="Heading3"/>
        <w:ind w:left="1080" w:hanging="1080"/>
      </w:pPr>
      <w:bookmarkStart w:id="656" w:name="_d66d6908f5a54be40f6d84fd99625872"/>
      <w:bookmarkStart w:id="657" w:name="_Toc463469821"/>
      <w:r>
        <w:t>Class Union Type</w:t>
      </w:r>
      <w:bookmarkEnd w:id="656"/>
      <w:bookmarkEnd w:id="657"/>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180BABD6" w14:textId="77777777" w:rsidR="001C6946" w:rsidRDefault="001C6946" w:rsidP="001C6946">
      <w:r>
        <w:t xml:space="preserve">A Union is a type that has an extent which is the complete union of the extents of all types that specialize the Union. </w:t>
      </w:r>
      <w:r>
        <w:br/>
      </w:r>
      <w:r>
        <w:br/>
        <w:t xml:space="preserve">[MathWorld] Given two sets A and B, the union is the set that contains elements or objects that belong to either A or to B or to both.  We write A È B </w:t>
      </w:r>
    </w:p>
    <w:p w14:paraId="12CBFB86" w14:textId="77777777" w:rsidR="001C6946" w:rsidRDefault="001C6946" w:rsidP="001C6946">
      <w:pPr>
        <w:pStyle w:val="Heading4"/>
        <w:ind w:left="1008" w:hanging="1008"/>
      </w:pPr>
      <w:r>
        <w:t>Direct Supertypes</w:t>
      </w:r>
    </w:p>
    <w:p w14:paraId="367D01CC" w14:textId="77777777" w:rsidR="001C6946" w:rsidRDefault="001C6946" w:rsidP="001C6946">
      <w:pPr>
        <w:ind w:left="360"/>
      </w:pPr>
      <w:hyperlink w:anchor="_dfe1514224ca21cedba7b2b29802db50" w:history="1">
        <w:r>
          <w:rPr>
            <w:rStyle w:val="Hyperlink"/>
          </w:rPr>
          <w:t>Type</w:t>
        </w:r>
      </w:hyperlink>
    </w:p>
    <w:p w14:paraId="74BAB8D6" w14:textId="77777777" w:rsidR="001C6946" w:rsidRDefault="001C6946" w:rsidP="001C6946"/>
    <w:p w14:paraId="3A51DFC1" w14:textId="77777777" w:rsidR="001C6946" w:rsidRDefault="001C6946" w:rsidP="001C6946">
      <w:pPr>
        <w:spacing w:after="200" w:line="276" w:lineRule="auto"/>
        <w:rPr>
          <w:b/>
          <w:bCs/>
          <w:color w:val="365F91"/>
          <w:sz w:val="40"/>
          <w:szCs w:val="40"/>
        </w:rPr>
      </w:pPr>
      <w:r>
        <w:br w:type="page"/>
      </w:r>
    </w:p>
    <w:p w14:paraId="7201CC3F" w14:textId="77777777" w:rsidR="001C6946" w:rsidRDefault="001C6946" w:rsidP="001C6946">
      <w:pPr>
        <w:pStyle w:val="Heading2"/>
        <w:ind w:left="1080" w:hanging="1080"/>
      </w:pPr>
      <w:bookmarkStart w:id="658" w:name="_Toc463469822"/>
      <w:r>
        <w:lastRenderedPageBreak/>
        <w:t>SIMF Conceptual Model::Values</w:t>
      </w:r>
      <w:bookmarkEnd w:id="658"/>
    </w:p>
    <w:p w14:paraId="4A05849F" w14:textId="77777777" w:rsidR="001C6946" w:rsidRDefault="001C6946" w:rsidP="001C6946">
      <w:r>
        <w:t>The values package defines the concepts of values and quantities expressed in units.</w:t>
      </w:r>
    </w:p>
    <w:p w14:paraId="50BDABCA" w14:textId="77777777" w:rsidR="001C6946" w:rsidRDefault="001C6946" w:rsidP="001C6946">
      <w:r>
        <w:t xml:space="preserve"> </w:t>
      </w:r>
    </w:p>
    <w:p w14:paraId="17745108" w14:textId="77777777" w:rsidR="001C6946" w:rsidRDefault="001C6946" w:rsidP="001C694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45561EB" w14:textId="77777777" w:rsidR="001C6946" w:rsidRDefault="001C6946" w:rsidP="001C694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3A9A4F2F" w14:textId="77777777" w:rsidR="001C6946" w:rsidRDefault="001C6946" w:rsidP="001C694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4CDC9D9B" w14:textId="77777777" w:rsidR="001C6946" w:rsidRDefault="001C6946" w:rsidP="001C6946">
      <w:r>
        <w:rPr>
          <w:b/>
          <w:bCs/>
          <w:u w:val="single"/>
        </w:rPr>
        <w:t>VIM [JCGM 200-2008] concepts of quantities and units</w:t>
      </w:r>
    </w:p>
    <w:p w14:paraId="469733DA" w14:textId="77777777" w:rsidR="001C6946" w:rsidRDefault="001C6946" w:rsidP="001C6946">
      <w:r>
        <w:t>VIM defines</w:t>
      </w:r>
    </w:p>
    <w:p w14:paraId="31AD054B" w14:textId="77777777" w:rsidR="001C6946" w:rsidRDefault="001C6946" w:rsidP="001C6946">
      <w:pPr>
        <w:numPr>
          <w:ilvl w:val="0"/>
          <w:numId w:val="29"/>
        </w:numPr>
      </w:pPr>
      <w:r>
        <w:t>quantity: property of a phenomenon, body, or substance, where the property has a magnitude that can be expressed as a number and a reference [ed. to a unit]</w:t>
      </w:r>
    </w:p>
    <w:p w14:paraId="55B0D294" w14:textId="77777777" w:rsidR="001C6946" w:rsidRDefault="001C6946" w:rsidP="001C6946">
      <w:pPr>
        <w:numPr>
          <w:ilvl w:val="0"/>
          <w:numId w:val="29"/>
        </w:numPr>
      </w:pPr>
      <w:r>
        <w:t>kind of quantity (kind): aspect common to mutually comparable quantities</w:t>
      </w:r>
    </w:p>
    <w:p w14:paraId="7B8B6AC7" w14:textId="77777777" w:rsidR="001C6946" w:rsidRDefault="001C6946" w:rsidP="001C6946">
      <w:pPr>
        <w:numPr>
          <w:ilvl w:val="0"/>
          <w:numId w:val="29"/>
        </w:numPr>
      </w:pPr>
      <w:r>
        <w:t>measurement unit (unit): real scalar quantity, defined and adopted by convention, with which any other quantity of the same kind can be compared to express the ratio of the two quantities as a number</w:t>
      </w:r>
    </w:p>
    <w:p w14:paraId="2E8C4D87" w14:textId="77777777" w:rsidR="001C6946" w:rsidRDefault="001C6946" w:rsidP="001C6946">
      <w:r>
        <w:rPr>
          <w:b/>
          <w:bCs/>
          <w:u w:val="single"/>
        </w:rPr>
        <w:t>SIMF concepts of quantities and units</w:t>
      </w:r>
    </w:p>
    <w:p w14:paraId="578709FC" w14:textId="77777777" w:rsidR="001C6946" w:rsidRDefault="001C6946" w:rsidP="001C6946">
      <w:r>
        <w:t>SIMF uses the VIM concepts to define "quantity values" and types to capture the quantity kind and unit. Types are defined for each Unit. The goals for this type based approach are:</w:t>
      </w:r>
    </w:p>
    <w:p w14:paraId="7296EF7F" w14:textId="77777777" w:rsidR="001C6946" w:rsidRDefault="001C6946" w:rsidP="001C6946">
      <w:pPr>
        <w:numPr>
          <w:ilvl w:val="0"/>
          <w:numId w:val="30"/>
        </w:numPr>
      </w:pPr>
      <w:r>
        <w:t>That it is clearly grounded in semantics as defined in VIM</w:t>
      </w:r>
    </w:p>
    <w:p w14:paraId="236ECB02" w14:textId="77777777" w:rsidR="001C6946" w:rsidRDefault="001C6946" w:rsidP="001C6946">
      <w:pPr>
        <w:numPr>
          <w:ilvl w:val="0"/>
          <w:numId w:val="30"/>
        </w:numPr>
      </w:pPr>
      <w:r>
        <w:t>That a type may be used to specify the range of a property or relation involving unit based values.</w:t>
      </w:r>
    </w:p>
    <w:p w14:paraId="6C6EC68B" w14:textId="77777777" w:rsidR="001C6946" w:rsidRDefault="001C6946" w:rsidP="001C6946">
      <w:pPr>
        <w:numPr>
          <w:ilvl w:val="0"/>
          <w:numId w:val="30"/>
        </w:numPr>
      </w:pPr>
      <w:r>
        <w:t>That a quantity value (e.g. 5 grams) be representable as a simple number with a type.</w:t>
      </w:r>
    </w:p>
    <w:p w14:paraId="70C3B2E3" w14:textId="77777777" w:rsidR="001C6946" w:rsidRDefault="001C6946" w:rsidP="001C6946">
      <w:pPr>
        <w:numPr>
          <w:ilvl w:val="0"/>
          <w:numId w:val="30"/>
        </w:numPr>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1EB299FD" w14:textId="77777777" w:rsidR="001C6946" w:rsidRDefault="001C6946" w:rsidP="001C6946">
      <w:pPr>
        <w:numPr>
          <w:ilvl w:val="0"/>
          <w:numId w:val="30"/>
        </w:numPr>
      </w:pPr>
      <w:r>
        <w:t>That external models and schema may have unit specifications asserted without changing the schema.</w:t>
      </w:r>
    </w:p>
    <w:p w14:paraId="44CA4B90" w14:textId="77777777" w:rsidR="001C6946" w:rsidRDefault="001C6946" w:rsidP="001C6946">
      <w:pPr>
        <w:numPr>
          <w:ilvl w:val="0"/>
          <w:numId w:val="30"/>
        </w:numPr>
      </w:pPr>
      <w:r>
        <w:t>That a quantity of an entity be able to be referenced without a specific quantity value being known (e.g. John’s weight).</w:t>
      </w:r>
    </w:p>
    <w:p w14:paraId="1FC1A62F" w14:textId="77777777" w:rsidR="001C6946" w:rsidRDefault="001C6946" w:rsidP="001C6946">
      <w:pPr>
        <w:numPr>
          <w:ilvl w:val="0"/>
          <w:numId w:val="30"/>
        </w:numPr>
      </w:pPr>
      <w:r>
        <w:t>That systems of units such as [ISO-80000] or [OMG QUDV] (A part of SysML) be able to be directly referenced as the definition of a unit.</w:t>
      </w:r>
    </w:p>
    <w:p w14:paraId="63112EDE" w14:textId="77777777" w:rsidR="001C6946" w:rsidRDefault="001C6946" w:rsidP="001C6946">
      <w:r>
        <w:t>SIMF defines three types to realize the above goals: Quantity Kind, Unit Type, Base Unit Type. SIMF also defines Quantity Values, which are instances of unit types.</w:t>
      </w:r>
    </w:p>
    <w:p w14:paraId="253FD3AA" w14:textId="77777777" w:rsidR="001C6946" w:rsidRDefault="001C6946" w:rsidP="001C694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1CA7F282" w14:textId="77777777" w:rsidR="001C6946" w:rsidRDefault="001C6946" w:rsidP="001C6946">
      <w:r>
        <w:t>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compatible types regardless of representation. Please see the specification of the value types, attributes and relationships for more detail.</w:t>
      </w:r>
    </w:p>
    <w:p w14:paraId="720F1F38" w14:textId="77777777" w:rsidR="001C6946" w:rsidRDefault="001C6946" w:rsidP="001C6946">
      <w:r>
        <w:t xml:space="preserve"> </w:t>
      </w:r>
    </w:p>
    <w:p w14:paraId="492D97D0" w14:textId="77777777" w:rsidR="001C6946" w:rsidRDefault="001C6946" w:rsidP="001C6946">
      <w:r>
        <w:rPr>
          <w:b/>
          <w:bCs/>
          <w:u w:val="single"/>
        </w:rPr>
        <w:lastRenderedPageBreak/>
        <w:t>Example:</w:t>
      </w:r>
    </w:p>
    <w:p w14:paraId="7525D2C3" w14:textId="77777777" w:rsidR="001C6946" w:rsidRDefault="001C6946" w:rsidP="001C6946">
      <w:pPr>
        <w:numPr>
          <w:ilvl w:val="0"/>
          <w:numId w:val="31"/>
        </w:numPr>
      </w:pPr>
      <w:r>
        <w:t>A specification for a road segment has a property “Speed limit”.</w:t>
      </w:r>
    </w:p>
    <w:p w14:paraId="471378A1" w14:textId="77777777" w:rsidR="001C6946" w:rsidRDefault="001C6946" w:rsidP="001C6946">
      <w:pPr>
        <w:numPr>
          <w:ilvl w:val="0"/>
          <w:numId w:val="31"/>
        </w:numPr>
      </w:pPr>
      <w:r>
        <w:t>The type of this property in a reference conceptual model is “Speed:Quantity Kind”.</w:t>
      </w:r>
    </w:p>
    <w:p w14:paraId="510780A5" w14:textId="77777777" w:rsidR="001C6946" w:rsidRDefault="001C6946" w:rsidP="001C6946">
      <w:pPr>
        <w:numPr>
          <w:ilvl w:val="0"/>
          <w:numId w:val="31"/>
        </w:numPr>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27DF10B6" w14:textId="77777777" w:rsidR="001C6946" w:rsidRDefault="001C6946" w:rsidP="001C6946">
      <w:pPr>
        <w:numPr>
          <w:ilvl w:val="0"/>
          <w:numId w:val="31"/>
        </w:numPr>
      </w:pPr>
      <w:r>
        <w:t>Miles per hour is also defined as a subtype of Speed.</w:t>
      </w:r>
    </w:p>
    <w:p w14:paraId="3390D6A2" w14:textId="77777777" w:rsidR="001C6946" w:rsidRDefault="001C6946" w:rsidP="001C6946">
      <w:pPr>
        <w:numPr>
          <w:ilvl w:val="0"/>
          <w:numId w:val="31"/>
        </w:numPr>
      </w:pPr>
      <w:r>
        <w:t>A physical schema defines “Speed-KPH: Integer”.</w:t>
      </w:r>
    </w:p>
    <w:p w14:paraId="5686C763" w14:textId="77777777" w:rsidR="001C6946" w:rsidRDefault="001C6946" w:rsidP="001C6946">
      <w:pPr>
        <w:numPr>
          <w:ilvl w:val="0"/>
          <w:numId w:val="31"/>
        </w:numPr>
      </w:pPr>
      <w:r>
        <w:t>A SIMF mapping rule maps “Speed limit” to “Speed-KPH” and asserts a type of “Kilometer per Hour” on the “Speed-KPH” end.</w:t>
      </w:r>
    </w:p>
    <w:p w14:paraId="0B9C0632" w14:textId="77777777" w:rsidR="001C6946" w:rsidRDefault="001C6946" w:rsidP="001C6946">
      <w:pPr>
        <w:numPr>
          <w:ilvl w:val="0"/>
          <w:numId w:val="31"/>
        </w:numPr>
      </w:pPr>
      <w:r>
        <w:t>A data file defines a road “Route One” with a speed limit of 100:KPH-Int.</w:t>
      </w:r>
    </w:p>
    <w:p w14:paraId="7BA66ED9" w14:textId="77777777" w:rsidR="001C6946" w:rsidRDefault="001C6946" w:rsidP="001C6946">
      <w:pPr>
        <w:numPr>
          <w:ilvl w:val="0"/>
          <w:numId w:val="31"/>
        </w:numPr>
      </w:pPr>
      <w:r>
        <w:t>When converted to a U.S. application this speed limit of route one can be viewed as 62:MPH-Int.</w:t>
      </w:r>
    </w:p>
    <w:p w14:paraId="3AF76DFF" w14:textId="77777777" w:rsidR="001C6946" w:rsidRDefault="001C6946" w:rsidP="001C6946">
      <w:pPr>
        <w:pStyle w:val="Heading3"/>
        <w:ind w:left="1080" w:hanging="1080"/>
      </w:pPr>
      <w:bookmarkStart w:id="659" w:name="_Toc463469823"/>
      <w:r>
        <w:t>Diagram: Values</w:t>
      </w:r>
      <w:bookmarkEnd w:id="659"/>
    </w:p>
    <w:p w14:paraId="4143B085" w14:textId="77777777" w:rsidR="001C6946" w:rsidRDefault="001C6946" w:rsidP="001C6946">
      <w:pPr>
        <w:jc w:val="center"/>
        <w:rPr>
          <w:rFonts w:cs="Arial"/>
        </w:rPr>
      </w:pPr>
      <w:r>
        <w:rPr>
          <w:noProof/>
        </w:rPr>
        <w:drawing>
          <wp:inline distT="0" distB="0" distL="0" distR="0" wp14:anchorId="538B3833" wp14:editId="1EF7D7A4">
            <wp:extent cx="6188075" cy="4803988"/>
            <wp:effectExtent l="0" t="0" r="0" b="0"/>
            <wp:docPr id="362" name="Picture -2016488076.emf" descr="-2016488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2016488076.emf"/>
                    <pic:cNvPicPr/>
                  </pic:nvPicPr>
                  <pic:blipFill>
                    <a:blip r:embed="rId61" cstate="print"/>
                    <a:stretch>
                      <a:fillRect/>
                    </a:stretch>
                  </pic:blipFill>
                  <pic:spPr>
                    <a:xfrm>
                      <a:off x="0" y="0"/>
                      <a:ext cx="6188075" cy="4803988"/>
                    </a:xfrm>
                    <a:prstGeom prst="rect">
                      <a:avLst/>
                    </a:prstGeom>
                  </pic:spPr>
                </pic:pic>
              </a:graphicData>
            </a:graphic>
          </wp:inline>
        </w:drawing>
      </w:r>
    </w:p>
    <w:p w14:paraId="5CD7B2D6" w14:textId="77777777" w:rsidR="001C6946" w:rsidRDefault="001C6946" w:rsidP="001C6946">
      <w:pPr>
        <w:pStyle w:val="Figure"/>
        <w:widowControl/>
        <w:numPr>
          <w:ilvl w:val="0"/>
          <w:numId w:val="8"/>
        </w:numPr>
        <w:suppressAutoHyphens w:val="0"/>
        <w:overflowPunct/>
        <w:autoSpaceDE/>
        <w:autoSpaceDN/>
        <w:adjustRightInd/>
        <w:spacing w:before="120" w:after="120"/>
        <w:jc w:val="center"/>
        <w:textAlignment w:val="auto"/>
      </w:pPr>
      <w:r>
        <w:t>Values</w:t>
      </w:r>
    </w:p>
    <w:p w14:paraId="59F49162" w14:textId="77777777" w:rsidR="001C6946" w:rsidRDefault="001C6946" w:rsidP="001C6946">
      <w:r>
        <w:t xml:space="preserve"> </w:t>
      </w:r>
    </w:p>
    <w:p w14:paraId="167A4E0C" w14:textId="77777777" w:rsidR="001C6946" w:rsidRDefault="001C6946" w:rsidP="001C6946"/>
    <w:p w14:paraId="6D10D5FC" w14:textId="77777777" w:rsidR="001C6946" w:rsidRDefault="001C6946" w:rsidP="001C6946">
      <w:pPr>
        <w:pStyle w:val="Heading3"/>
        <w:ind w:left="1080" w:hanging="1080"/>
      </w:pPr>
      <w:bookmarkStart w:id="660" w:name="_52ed2117f7361b1761fcf927a3c83dfc"/>
      <w:bookmarkStart w:id="661" w:name="_Toc463469824"/>
      <w:r>
        <w:t>Class Base Unit Type</w:t>
      </w:r>
      <w:bookmarkEnd w:id="660"/>
      <w:bookmarkEnd w:id="661"/>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39EE0428" w14:textId="77777777" w:rsidR="001C6946" w:rsidRDefault="001C6946" w:rsidP="001C6946">
      <w:r>
        <w:t>One unit type of a quantity kind may be marked as the base unit within a system of units. The base unit provides the basis for conversions between units of the same quantity kind. The base unit always has a ratio of one and an offset of zero.</w:t>
      </w:r>
      <w:r>
        <w:br/>
      </w:r>
      <w:r>
        <w:br/>
      </w:r>
      <w:r>
        <w:lastRenderedPageBreak/>
        <w:t xml:space="preserve">Type of a [JCGM 200:2008] measurement unit that is adopted by convention for a base quantity </w:t>
      </w:r>
      <w:r>
        <w:br/>
      </w:r>
      <w:r>
        <w:br/>
        <w:t>There ma be at most one base unit for a quantity kind within a system of units.</w:t>
      </w:r>
    </w:p>
    <w:p w14:paraId="7B2243AD" w14:textId="77777777" w:rsidR="001C6946" w:rsidRDefault="001C6946" w:rsidP="001C6946">
      <w:pPr>
        <w:pStyle w:val="Heading4"/>
        <w:ind w:left="1008" w:hanging="1008"/>
      </w:pPr>
      <w:r>
        <w:t>Direct Supertypes</w:t>
      </w:r>
    </w:p>
    <w:p w14:paraId="6C8B392F" w14:textId="77777777" w:rsidR="001C6946" w:rsidRDefault="001C6946" w:rsidP="001C6946">
      <w:pPr>
        <w:ind w:left="360"/>
      </w:pPr>
      <w:hyperlink w:anchor="_9a97d5f73bf658c81147f5fab194bf88" w:history="1">
        <w:r>
          <w:rPr>
            <w:rStyle w:val="Hyperlink"/>
          </w:rPr>
          <w:t>Unit Type</w:t>
        </w:r>
      </w:hyperlink>
    </w:p>
    <w:p w14:paraId="341DAB4C" w14:textId="77777777" w:rsidR="001C6946" w:rsidRDefault="001C6946" w:rsidP="001C6946"/>
    <w:p w14:paraId="714159C0" w14:textId="77777777" w:rsidR="001C6946" w:rsidRDefault="001C6946" w:rsidP="001C6946">
      <w:pPr>
        <w:pStyle w:val="Heading3"/>
        <w:ind w:left="1080" w:hanging="1080"/>
      </w:pPr>
      <w:bookmarkStart w:id="662" w:name="_ca1c56b440439615024c837658185d15"/>
      <w:bookmarkStart w:id="663" w:name="_Toc463469825"/>
      <w:r>
        <w:t>Class Quantity kind</w:t>
      </w:r>
      <w:bookmarkEnd w:id="662"/>
      <w:bookmarkEnd w:id="663"/>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731CFE1A" w14:textId="77777777" w:rsidR="001C6946" w:rsidRDefault="001C6946" w:rsidP="001C6946">
      <w:r>
        <w:t>[JCGM 200:2008]  A Quantity Kind is an aspect common to mutually comparable quantities represented by one or more units. Units with a common quantity kind may be algorithmically converted to any other unit of that quantity kind. e.g. temperature.</w:t>
      </w:r>
      <w:r>
        <w:br/>
      </w:r>
      <w:r>
        <w:br/>
        <w:t>Quantity kinds are a supertype of unit types which are then a type of all quantity values, Quantity values are mutually comparable with all other quantity values categorized by the same quantity kind.</w:t>
      </w:r>
    </w:p>
    <w:p w14:paraId="3A4D2641" w14:textId="77777777" w:rsidR="001C6946" w:rsidRDefault="001C6946" w:rsidP="001C6946">
      <w:pPr>
        <w:pStyle w:val="Heading4"/>
        <w:ind w:left="1008" w:hanging="1008"/>
      </w:pPr>
      <w:r>
        <w:t>Direct Supertypes</w:t>
      </w:r>
    </w:p>
    <w:p w14:paraId="3CC15A5D" w14:textId="77777777" w:rsidR="001C6946" w:rsidRDefault="001C6946" w:rsidP="001C6946">
      <w:pPr>
        <w:ind w:left="360"/>
      </w:pPr>
      <w:hyperlink w:anchor="_b08132d9b30f1d47632a28aa6e4894bf" w:history="1">
        <w:r>
          <w:rPr>
            <w:rStyle w:val="Hyperlink"/>
          </w:rPr>
          <w:t>Value Type</w:t>
        </w:r>
      </w:hyperlink>
    </w:p>
    <w:p w14:paraId="60B477F3" w14:textId="77777777" w:rsidR="001C6946" w:rsidRDefault="001C6946" w:rsidP="001C6946"/>
    <w:p w14:paraId="066AA123" w14:textId="77777777" w:rsidR="001C6946" w:rsidRDefault="001C6946" w:rsidP="001C6946">
      <w:pPr>
        <w:pStyle w:val="Heading3"/>
        <w:ind w:left="1080" w:hanging="1080"/>
      </w:pPr>
      <w:bookmarkStart w:id="664" w:name="_b22595495b59f3532f662576ad53a107"/>
      <w:bookmarkStart w:id="665" w:name="_Toc463469826"/>
      <w:r>
        <w:t>Class Quantity Value</w:t>
      </w:r>
      <w:bookmarkEnd w:id="664"/>
      <w:bookmarkEnd w:id="665"/>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43B478DB" w14:textId="77777777" w:rsidR="001C6946" w:rsidRDefault="001C6946" w:rsidP="001C6946">
      <w:r>
        <w:t>A quantity value is a numeric magnitude with a unit type that may be used as the value of a quantity property as defined by [JCGM 200:2008]. The reference of the quantity is defined by the "unit reference" property of the Unit Type.</w:t>
      </w:r>
      <w:r>
        <w:br/>
      </w:r>
      <w:r>
        <w:br/>
        <w:t>Each quantity value has exactly one subclass of a Quantity Kind as a type.</w:t>
      </w:r>
      <w:r>
        <w:br/>
      </w:r>
      <w:r>
        <w:br/>
        <w:t>In a physical model a quantity value must have a type that specifies its unit (e.g. "Gram") and may have a data type specifying its numeric representation (e.g. "Double").</w:t>
      </w:r>
      <w:r>
        <w:br/>
      </w:r>
      <w:r>
        <w:br/>
        <w:t xml:space="preserve">[JCGM 200:2008]  A quantity is a property of a phenomenon, body, or substance, where the property has a magnitude that can be expressed as a number and a reference. </w:t>
      </w:r>
      <w:r>
        <w:br/>
      </w:r>
      <w:r>
        <w:br/>
        <w:t>Note: A quantity as defined here is a scalar. However, a vector or a tensor, the components of which are quantities, is also considered to be a quantity.</w:t>
      </w:r>
      <w:r>
        <w:br/>
      </w:r>
      <w:r>
        <w:br/>
        <w:t>e.g. 5cm is an instance of the unit type "Centimeter"</w:t>
      </w:r>
    </w:p>
    <w:p w14:paraId="7D8D4BC9" w14:textId="77777777" w:rsidR="001C6946" w:rsidRDefault="001C6946" w:rsidP="001C6946">
      <w:pPr>
        <w:pStyle w:val="Heading4"/>
        <w:ind w:left="1008" w:hanging="1008"/>
      </w:pPr>
      <w:r>
        <w:t>Direct Supertypes</w:t>
      </w:r>
    </w:p>
    <w:p w14:paraId="30A1633E" w14:textId="77777777" w:rsidR="001C6946" w:rsidRDefault="001C6946" w:rsidP="001C6946">
      <w:pPr>
        <w:ind w:left="360"/>
      </w:pPr>
      <w:hyperlink w:anchor="_a739673c8d53da123e392b7e5059ceec" w:history="1">
        <w:r>
          <w:rPr>
            <w:rStyle w:val="Hyperlink"/>
          </w:rPr>
          <w:t>Value</w:t>
        </w:r>
      </w:hyperlink>
    </w:p>
    <w:p w14:paraId="3A6919DD" w14:textId="77777777" w:rsidR="001C6946" w:rsidRDefault="001C6946" w:rsidP="001C6946">
      <w:pPr>
        <w:pStyle w:val="Heading4"/>
        <w:ind w:left="1008" w:hanging="1008"/>
      </w:pPr>
      <w:r>
        <w:t>Attributes</w:t>
      </w:r>
    </w:p>
    <w:p w14:paraId="6D12130B" w14:textId="77777777" w:rsidR="001C6946" w:rsidRDefault="001C6946" w:rsidP="001C6946">
      <w:pPr>
        <w:pStyle w:val="BodyText2"/>
      </w:pPr>
      <w:r>
        <w:rPr>
          <w:noProof/>
        </w:rPr>
        <w:drawing>
          <wp:inline distT="0" distB="0" distL="0" distR="0" wp14:anchorId="251883A0" wp14:editId="387E4AD2">
            <wp:extent cx="152400" cy="152400"/>
            <wp:effectExtent l="0" t="0" r="0" b="0"/>
            <wp:docPr id="36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49817c2cd3739b3fa65ff747c68620db" w:history="1">
        <w:r>
          <w:rPr>
            <w:rStyle w:val="Hyperlink"/>
          </w:rPr>
          <w:t>Numeric</w:t>
        </w:r>
      </w:hyperlink>
    </w:p>
    <w:p w14:paraId="69716C14" w14:textId="77777777" w:rsidR="001C6946" w:rsidRDefault="001C6946" w:rsidP="001C6946">
      <w:pPr>
        <w:pStyle w:val="BodyText"/>
      </w:pPr>
      <w:r>
        <w:t>Numeric value of a quantity</w:t>
      </w:r>
    </w:p>
    <w:p w14:paraId="3F4C2870" w14:textId="77777777" w:rsidR="001C6946" w:rsidRDefault="001C6946" w:rsidP="001C6946"/>
    <w:p w14:paraId="67B81D1D" w14:textId="77777777" w:rsidR="001C6946" w:rsidRDefault="001C6946" w:rsidP="001C6946">
      <w:pPr>
        <w:pStyle w:val="Heading3"/>
        <w:ind w:left="1080" w:hanging="1080"/>
      </w:pPr>
      <w:bookmarkStart w:id="666" w:name="_c45ef7f888b6cd49959c41f59ce6bb71"/>
      <w:bookmarkStart w:id="667" w:name="_Toc463469827"/>
      <w:r>
        <w:t>Association Referenced System of Units</w:t>
      </w:r>
      <w:bookmarkEnd w:id="666"/>
      <w:bookmarkEnd w:id="667"/>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1D41C5DE" w14:textId="77777777" w:rsidR="001C6946" w:rsidRDefault="001C6946" w:rsidP="001C6946">
      <w:r>
        <w:t>Relationship between a system of units and the set of unit types defined within that system.</w:t>
      </w:r>
    </w:p>
    <w:p w14:paraId="7F509170" w14:textId="77777777" w:rsidR="001C6946" w:rsidRDefault="001C6946" w:rsidP="001C6946">
      <w:pPr>
        <w:pStyle w:val="Heading4"/>
        <w:ind w:left="1008" w:hanging="1008"/>
      </w:pPr>
      <w:r>
        <w:t>Direct Supertypes</w:t>
      </w:r>
    </w:p>
    <w:p w14:paraId="50E873F1" w14:textId="77777777" w:rsidR="001C6946" w:rsidRDefault="001C6946" w:rsidP="001C6946">
      <w:pPr>
        <w:ind w:left="360"/>
      </w:pPr>
      <w:hyperlink w:anchor="_52c887644007b8e51a1f6e976113707a" w:history="1">
        <w:r>
          <w:rPr>
            <w:rStyle w:val="Hyperlink"/>
          </w:rPr>
          <w:t>Extent of Context</w:t>
        </w:r>
      </w:hyperlink>
    </w:p>
    <w:p w14:paraId="00B4C0F1" w14:textId="77777777" w:rsidR="001C6946" w:rsidRDefault="001C6946" w:rsidP="001C6946">
      <w:pPr>
        <w:pStyle w:val="Heading4"/>
        <w:ind w:left="1008" w:hanging="1008"/>
      </w:pPr>
      <w:r>
        <w:t>Association Ends</w:t>
      </w:r>
    </w:p>
    <w:p w14:paraId="315A8F9B" w14:textId="77777777" w:rsidR="001C6946" w:rsidRDefault="001C6946" w:rsidP="001C6946">
      <w:pPr>
        <w:ind w:firstLine="720"/>
      </w:pPr>
      <w:r>
        <w:rPr>
          <w:noProof/>
        </w:rPr>
        <w:drawing>
          <wp:inline distT="0" distB="0" distL="0" distR="0" wp14:anchorId="60092EE2" wp14:editId="5B5870B6">
            <wp:extent cx="152400" cy="152400"/>
            <wp:effectExtent l="0" t="0" r="0" b="0"/>
            <wp:docPr id="366"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p>
    <w:p w14:paraId="7A43EDAC" w14:textId="77777777" w:rsidR="001C6946" w:rsidRDefault="001C6946" w:rsidP="001C6946">
      <w:pPr>
        <w:pStyle w:val="BodyText"/>
        <w:ind w:firstLine="720"/>
      </w:pPr>
      <w:r>
        <w:lastRenderedPageBreak/>
        <w:t>The system of units in which a unit is defined and is the basis for ratio and offset.</w:t>
      </w:r>
      <w:r>
        <w:br/>
      </w:r>
      <w:r>
        <w:br/>
        <w:t>By default the system of units is "si": http://www.iso.org/iso/iso_catalogue/catalogue_ics/catalogue_detail_ics.htm?csnumber=30669</w:t>
      </w:r>
      <w:r>
        <w:br/>
      </w:r>
    </w:p>
    <w:p w14:paraId="1B01C5F4" w14:textId="77777777" w:rsidR="001C6946" w:rsidRDefault="001C6946" w:rsidP="001C6946">
      <w:pPr>
        <w:ind w:firstLine="720"/>
      </w:pPr>
      <w:r>
        <w:rPr>
          <w:noProof/>
        </w:rPr>
        <w:drawing>
          <wp:inline distT="0" distB="0" distL="0" distR="0" wp14:anchorId="6AE8E36F" wp14:editId="036A1A0E">
            <wp:extent cx="152400" cy="152400"/>
            <wp:effectExtent l="0" t="0" r="0" b="0"/>
            <wp:docPr id="368" name="Picture 1482448845.emf" descr="14824488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482448845.emf"/>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p>
    <w:p w14:paraId="2E13D112" w14:textId="77777777" w:rsidR="001C6946" w:rsidRDefault="001C6946" w:rsidP="001C6946">
      <w:pPr>
        <w:pStyle w:val="BodyText"/>
        <w:ind w:firstLine="720"/>
      </w:pPr>
      <w:r>
        <w:t>Unit type defined within a system of units</w:t>
      </w:r>
    </w:p>
    <w:p w14:paraId="4948788E" w14:textId="77777777" w:rsidR="001C6946" w:rsidRDefault="001C6946" w:rsidP="001C6946"/>
    <w:p w14:paraId="7C45B154" w14:textId="77777777" w:rsidR="001C6946" w:rsidRDefault="001C6946" w:rsidP="001C6946">
      <w:pPr>
        <w:pStyle w:val="Heading3"/>
        <w:ind w:left="1080" w:hanging="1080"/>
      </w:pPr>
      <w:bookmarkStart w:id="668" w:name="_453956f1226edebf0776dfa54c3f9a98"/>
      <w:bookmarkStart w:id="669" w:name="_Toc463469828"/>
      <w:r>
        <w:t>Class Structured Value</w:t>
      </w:r>
      <w:bookmarkEnd w:id="668"/>
      <w:bookmarkEnd w:id="669"/>
      <w:r w:rsidRPr="003A31EC">
        <w:rPr>
          <w:rFonts w:cs="Arial"/>
        </w:rPr>
        <w:t xml:space="preserve"> </w:t>
      </w:r>
      <w:r>
        <w:rPr>
          <w:rFonts w:cs="Arial"/>
        </w:rPr>
        <w:fldChar w:fldCharType="begin"/>
      </w:r>
      <w:r>
        <w:instrText>XE"</w:instrText>
      </w:r>
      <w:r w:rsidRPr="00413D75">
        <w:rPr>
          <w:rFonts w:cs="Arial"/>
        </w:rPr>
        <w:instrText>Structured Value</w:instrText>
      </w:r>
      <w:r>
        <w:instrText>"</w:instrText>
      </w:r>
      <w:r>
        <w:rPr>
          <w:rFonts w:cs="Arial"/>
        </w:rPr>
        <w:fldChar w:fldCharType="end"/>
      </w:r>
    </w:p>
    <w:p w14:paraId="18B0EA3D" w14:textId="77777777" w:rsidR="001C6946" w:rsidRDefault="001C6946" w:rsidP="001C6946">
      <w:r>
        <w:t>A value that may have sub-elements (owned properties) defined as "structure property type".</w:t>
      </w:r>
    </w:p>
    <w:p w14:paraId="5616F06A" w14:textId="77777777" w:rsidR="001C6946" w:rsidRDefault="001C6946" w:rsidP="001C6946">
      <w:pPr>
        <w:pStyle w:val="Heading4"/>
        <w:ind w:left="1008" w:hanging="1008"/>
      </w:pPr>
      <w:r>
        <w:t>Direct Supertypes</w:t>
      </w:r>
    </w:p>
    <w:p w14:paraId="4911EC92" w14:textId="77777777" w:rsidR="001C6946" w:rsidRDefault="001C6946" w:rsidP="001C6946">
      <w:pPr>
        <w:ind w:left="360"/>
      </w:pPr>
      <w:hyperlink w:anchor="_e60871f18b94666411d0d4023a66bd0b" w:history="1">
        <w:r>
          <w:rPr>
            <w:rStyle w:val="Hyperlink"/>
          </w:rPr>
          <w:t>Structure</w:t>
        </w:r>
      </w:hyperlink>
      <w:r>
        <w:t xml:space="preserve">, </w:t>
      </w:r>
      <w:hyperlink w:anchor="_a739673c8d53da123e392b7e5059ceec" w:history="1">
        <w:r>
          <w:rPr>
            <w:rStyle w:val="Hyperlink"/>
          </w:rPr>
          <w:t>Value</w:t>
        </w:r>
      </w:hyperlink>
    </w:p>
    <w:p w14:paraId="4FAD839E" w14:textId="77777777" w:rsidR="001C6946" w:rsidRDefault="001C6946" w:rsidP="001C6946"/>
    <w:p w14:paraId="4E9F116D" w14:textId="77777777" w:rsidR="001C6946" w:rsidRDefault="001C6946" w:rsidP="001C6946">
      <w:pPr>
        <w:pStyle w:val="Heading3"/>
        <w:ind w:left="1080" w:hanging="1080"/>
      </w:pPr>
      <w:bookmarkStart w:id="670" w:name="_9997fdf4a409a0077e549b8814bf6a95"/>
      <w:bookmarkStart w:id="671" w:name="_Toc463469829"/>
      <w:r>
        <w:t>Class Structured Value Type</w:t>
      </w:r>
      <w:bookmarkEnd w:id="670"/>
      <w:bookmarkEnd w:id="671"/>
      <w:r w:rsidRPr="003A31EC">
        <w:rPr>
          <w:rFonts w:cs="Arial"/>
        </w:rPr>
        <w:t xml:space="preserve"> </w:t>
      </w:r>
      <w:r>
        <w:rPr>
          <w:rFonts w:cs="Arial"/>
        </w:rPr>
        <w:fldChar w:fldCharType="begin"/>
      </w:r>
      <w:r>
        <w:instrText>XE"</w:instrText>
      </w:r>
      <w:r w:rsidRPr="00413D75">
        <w:rPr>
          <w:rFonts w:cs="Arial"/>
        </w:rPr>
        <w:instrText>Structured Value Type</w:instrText>
      </w:r>
      <w:r>
        <w:instrText>"</w:instrText>
      </w:r>
      <w:r>
        <w:rPr>
          <w:rFonts w:cs="Arial"/>
        </w:rPr>
        <w:fldChar w:fldCharType="end"/>
      </w:r>
    </w:p>
    <w:p w14:paraId="476C51F2" w14:textId="77777777" w:rsidR="001C6946" w:rsidRDefault="001C6946" w:rsidP="001C6946">
      <w:r>
        <w:t>A structured value type is a type of value that has parts represented as properties - also used for "data types" and forms.</w:t>
      </w:r>
    </w:p>
    <w:p w14:paraId="21909878" w14:textId="77777777" w:rsidR="001C6946" w:rsidRDefault="001C6946" w:rsidP="001C6946">
      <w:pPr>
        <w:pStyle w:val="Heading4"/>
        <w:ind w:left="1008" w:hanging="1008"/>
      </w:pPr>
      <w:r>
        <w:t>Direct Supertypes</w:t>
      </w:r>
    </w:p>
    <w:p w14:paraId="4335E81E" w14:textId="77777777" w:rsidR="001C6946" w:rsidRDefault="001C6946" w:rsidP="001C6946">
      <w:pPr>
        <w:ind w:left="360"/>
      </w:pPr>
      <w:hyperlink w:anchor="_3b0c6b335aca4015ef569068da1bec31" w:history="1">
        <w:r>
          <w:rPr>
            <w:rStyle w:val="Hyperlink"/>
          </w:rPr>
          <w:t>Structure Type</w:t>
        </w:r>
      </w:hyperlink>
      <w:r>
        <w:t xml:space="preserve">, </w:t>
      </w:r>
      <w:hyperlink w:anchor="_b08132d9b30f1d47632a28aa6e4894bf" w:history="1">
        <w:r>
          <w:rPr>
            <w:rStyle w:val="Hyperlink"/>
          </w:rPr>
          <w:t>Value Type</w:t>
        </w:r>
      </w:hyperlink>
    </w:p>
    <w:p w14:paraId="0616AD67" w14:textId="77777777" w:rsidR="001C6946" w:rsidRDefault="001C6946" w:rsidP="001C6946"/>
    <w:p w14:paraId="2F070E7A" w14:textId="77777777" w:rsidR="001C6946" w:rsidRDefault="001C6946" w:rsidP="001C6946">
      <w:pPr>
        <w:pStyle w:val="Heading3"/>
        <w:ind w:left="1080" w:hanging="1080"/>
      </w:pPr>
      <w:bookmarkStart w:id="672" w:name="_7e22047cc4643bdb106af5bc777cd98a"/>
      <w:bookmarkStart w:id="673" w:name="_Toc463469830"/>
      <w:r>
        <w:t>Class System of Units</w:t>
      </w:r>
      <w:bookmarkEnd w:id="672"/>
      <w:bookmarkEnd w:id="673"/>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3CC331CA" w14:textId="77777777" w:rsidR="001C6946" w:rsidRDefault="001C6946" w:rsidP="001C6946">
      <w:r>
        <w:t xml:space="preserve">[JCGM 200:2008]  A set of base units and derived units, together with their multiples and submultiples, defined in accordance with given rules, for a given system of quantities </w:t>
      </w:r>
    </w:p>
    <w:p w14:paraId="2759F990" w14:textId="77777777" w:rsidR="001C6946" w:rsidRDefault="001C6946" w:rsidP="001C6946">
      <w:pPr>
        <w:pStyle w:val="Heading4"/>
        <w:ind w:left="1008" w:hanging="1008"/>
      </w:pPr>
      <w:r>
        <w:t>Direct Supertypes</w:t>
      </w:r>
    </w:p>
    <w:p w14:paraId="41C7C15C" w14:textId="77777777" w:rsidR="001C6946" w:rsidRDefault="001C6946" w:rsidP="001C6946">
      <w:pPr>
        <w:ind w:left="360"/>
      </w:pPr>
      <w:hyperlink w:anchor="_66d62b068053cee3464e1e03e6035eed" w:history="1">
        <w:r>
          <w:rPr>
            <w:rStyle w:val="Hyperlink"/>
          </w:rPr>
          <w:t>Context</w:t>
        </w:r>
      </w:hyperlink>
    </w:p>
    <w:p w14:paraId="2751BB2B" w14:textId="77777777" w:rsidR="001C6946" w:rsidRDefault="001C6946" w:rsidP="001C6946"/>
    <w:p w14:paraId="058624CF" w14:textId="77777777" w:rsidR="001C6946" w:rsidRDefault="001C6946" w:rsidP="001C6946">
      <w:pPr>
        <w:pStyle w:val="Heading3"/>
        <w:ind w:left="1080" w:hanging="1080"/>
      </w:pPr>
      <w:bookmarkStart w:id="674" w:name="_9a97d5f73bf658c81147f5fab194bf88"/>
      <w:bookmarkStart w:id="675" w:name="_Toc463469831"/>
      <w:r>
        <w:t>Class Unit Type</w:t>
      </w:r>
      <w:bookmarkEnd w:id="674"/>
      <w:bookmarkEnd w:id="675"/>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063ED7EB" w14:textId="77777777" w:rsidR="001C6946" w:rsidRDefault="001C6946" w:rsidP="001C6946">
      <w:r>
        <w:t xml:space="preserve">A Unit type is a type of a quantity value referencing a specific unit. A Unit Type a required type of a property representing a quantity. </w:t>
      </w:r>
      <w:r>
        <w:br/>
      </w:r>
      <w:r>
        <w:br/>
        <w:t>Each quantity value has a reference as defined by the "unit reference" property of the quantity value's  type.</w:t>
      </w:r>
      <w:r>
        <w:br/>
      </w:r>
      <w:r>
        <w:br/>
        <w:t>[JCGM 200:2008] A Unit is a real scalar quantity, defined and adopted by convention, with which any other quantity of the same quantity kind can be compared to express the ratio of the two quantities as a number. e.g. Degrees Centigrade, Miles.</w:t>
      </w:r>
      <w:r>
        <w:br/>
      </w:r>
      <w:r>
        <w:br/>
        <w:t>Each unit type represents refinement of a quantity kind using generalization and is thus substitutable for that quantity kind. Typically quantity kinds are used in conceptual models and unit types in physical or logical models.</w:t>
      </w:r>
      <w:r>
        <w:br/>
      </w:r>
      <w:r>
        <w:br/>
        <w:t>Unit types may only subtype quantity kinds or other units.</w:t>
      </w:r>
      <w:r>
        <w:br/>
      </w:r>
      <w:r>
        <w:br/>
        <w:t>Note that unit types are not units, but the type of quantity values expressed in a common unit as defined in [JCGM 200:2008].</w:t>
      </w:r>
    </w:p>
    <w:p w14:paraId="33EE071F" w14:textId="77777777" w:rsidR="001C6946" w:rsidRDefault="001C6946" w:rsidP="001C6946">
      <w:pPr>
        <w:pStyle w:val="Heading4"/>
        <w:ind w:left="1008" w:hanging="1008"/>
      </w:pPr>
      <w:r>
        <w:t>Direct Supertypes</w:t>
      </w:r>
    </w:p>
    <w:p w14:paraId="4D94054E" w14:textId="77777777" w:rsidR="001C6946" w:rsidRDefault="001C6946" w:rsidP="001C6946">
      <w:pPr>
        <w:ind w:left="360"/>
      </w:pPr>
      <w:hyperlink w:anchor="_b08132d9b30f1d47632a28aa6e4894bf" w:history="1">
        <w:r>
          <w:rPr>
            <w:rStyle w:val="Hyperlink"/>
          </w:rPr>
          <w:t>Value Type</w:t>
        </w:r>
      </w:hyperlink>
    </w:p>
    <w:p w14:paraId="429C6165" w14:textId="77777777" w:rsidR="001C6946" w:rsidRDefault="001C6946" w:rsidP="001C6946">
      <w:pPr>
        <w:pStyle w:val="Heading4"/>
        <w:ind w:left="1008" w:hanging="1008"/>
      </w:pPr>
      <w:r>
        <w:t>Attributes</w:t>
      </w:r>
    </w:p>
    <w:p w14:paraId="0451344A" w14:textId="77777777" w:rsidR="001C6946" w:rsidRDefault="001C6946" w:rsidP="001C6946">
      <w:pPr>
        <w:pStyle w:val="BodyText2"/>
      </w:pPr>
      <w:r>
        <w:rPr>
          <w:noProof/>
        </w:rPr>
        <w:drawing>
          <wp:inline distT="0" distB="0" distL="0" distR="0" wp14:anchorId="187640F6" wp14:editId="0BA6E7D9">
            <wp:extent cx="152400" cy="152400"/>
            <wp:effectExtent l="0" t="0" r="0" b="0"/>
            <wp:docPr id="370"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3A4FB122" w14:textId="77777777" w:rsidR="001C6946" w:rsidRDefault="001C6946" w:rsidP="001C6946">
      <w:pPr>
        <w:pStyle w:val="BodyText"/>
      </w:pPr>
      <w:r>
        <w:lastRenderedPageBreak/>
        <w:t>The multiplier by which to multiple the referenced unit to convert to the base unit within a system of units.</w:t>
      </w:r>
    </w:p>
    <w:p w14:paraId="1E4B2C50" w14:textId="77777777" w:rsidR="001C6946" w:rsidRDefault="001C6946" w:rsidP="001C6946">
      <w:pPr>
        <w:pStyle w:val="BodyText2"/>
      </w:pPr>
      <w:r>
        <w:rPr>
          <w:noProof/>
        </w:rPr>
        <w:drawing>
          <wp:inline distT="0" distB="0" distL="0" distR="0" wp14:anchorId="1D193871" wp14:editId="6B96FAE6">
            <wp:extent cx="152400" cy="152400"/>
            <wp:effectExtent l="0" t="0" r="0" b="0"/>
            <wp:docPr id="372"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44EFAD10" w14:textId="77777777" w:rsidR="001C6946" w:rsidRDefault="001C6946" w:rsidP="001C6946">
      <w:pPr>
        <w:pStyle w:val="BodyText"/>
      </w:pPr>
      <w:r>
        <w:t>The difference between zero in the referenced unit and zero in the base unit after the ratio is applied within a system of units.</w:t>
      </w:r>
    </w:p>
    <w:p w14:paraId="39CF1AE6" w14:textId="77777777" w:rsidR="001C6946" w:rsidRDefault="001C6946" w:rsidP="001C6946">
      <w:pPr>
        <w:pStyle w:val="BodyText2"/>
      </w:pPr>
      <w:r>
        <w:rPr>
          <w:noProof/>
        </w:rPr>
        <w:drawing>
          <wp:inline distT="0" distB="0" distL="0" distR="0" wp14:anchorId="1A243E12" wp14:editId="7B6DFD65">
            <wp:extent cx="152400" cy="152400"/>
            <wp:effectExtent l="0" t="0" r="0" b="0"/>
            <wp:docPr id="374"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5947CC75" w14:textId="77777777" w:rsidR="001C6946" w:rsidRDefault="001C6946" w:rsidP="001C6946">
      <w:pPr>
        <w:pStyle w:val="BodyText"/>
      </w:pPr>
      <w:r>
        <w:t>The accepted symbol for the unit referenced by the unit type</w:t>
      </w:r>
    </w:p>
    <w:p w14:paraId="327B9BB7" w14:textId="77777777" w:rsidR="001C6946" w:rsidRDefault="001C6946" w:rsidP="001C6946">
      <w:pPr>
        <w:pStyle w:val="BodyText2"/>
      </w:pPr>
      <w:r>
        <w:rPr>
          <w:noProof/>
        </w:rPr>
        <w:drawing>
          <wp:inline distT="0" distB="0" distL="0" distR="0" wp14:anchorId="459F091F" wp14:editId="012DC6CD">
            <wp:extent cx="152400" cy="152400"/>
            <wp:effectExtent l="0" t="0" r="0" b="0"/>
            <wp:docPr id="376" name="Picture -528951438.emf" descr="-5289514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528951438.emf"/>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4B1194F2" w14:textId="77777777" w:rsidR="001C6946" w:rsidRDefault="001C6946" w:rsidP="001C6946">
      <w:pPr>
        <w:pStyle w:val="BodyText"/>
      </w:pPr>
      <w:r>
        <w:t>The unit reference is the reference to a unit shared by all quantities values that are instances of a unit type.</w:t>
      </w:r>
      <w:r>
        <w:br/>
      </w:r>
      <w:r>
        <w:br/>
        <w:t>[JCGM 200:2008] A reference can be a measurement unit, a measurement procedure, a reference material, or a combination of such. For magnitude of a quantity.</w:t>
      </w:r>
      <w:r>
        <w:br/>
      </w:r>
      <w:r>
        <w:br/>
        <w:t>Typical references include ISO 8000 and OMG QUDV.</w:t>
      </w:r>
    </w:p>
    <w:p w14:paraId="7C8BDD1B" w14:textId="77777777" w:rsidR="001C6946" w:rsidRDefault="001C6946" w:rsidP="001C6946"/>
    <w:p w14:paraId="1CAE42CE" w14:textId="77777777" w:rsidR="001C6946" w:rsidRDefault="001C6946" w:rsidP="001C6946">
      <w:pPr>
        <w:pStyle w:val="Heading3"/>
        <w:ind w:left="1080" w:hanging="1080"/>
      </w:pPr>
      <w:bookmarkStart w:id="676" w:name="_a739673c8d53da123e392b7e5059ceec"/>
      <w:bookmarkStart w:id="677" w:name="_Toc463469832"/>
      <w:r>
        <w:t>Class Value</w:t>
      </w:r>
      <w:bookmarkEnd w:id="676"/>
      <w:bookmarkEnd w:id="677"/>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6445A530" w14:textId="77777777" w:rsidR="001C6946" w:rsidRDefault="001C6946" w:rsidP="001C6946">
      <w:r>
        <w:t>A Value is an atomic. immutable piece of information without a specific lifetime or identity independent of the value. Values include numbers, strings and other atomic "primitive" data. Values also include structured values, which are immutable.</w:t>
      </w:r>
      <w:r>
        <w:br/>
      </w:r>
      <w:r>
        <w:br/>
        <w:t>In UML values may be defined by the name of an instance specification with a value type.</w:t>
      </w:r>
    </w:p>
    <w:p w14:paraId="5EDEFFCC" w14:textId="77777777" w:rsidR="001C6946" w:rsidRDefault="001C6946" w:rsidP="001C6946">
      <w:pPr>
        <w:pStyle w:val="Heading4"/>
        <w:ind w:left="1008" w:hanging="1008"/>
      </w:pPr>
      <w:r>
        <w:t>Direct Supertypes</w:t>
      </w:r>
    </w:p>
    <w:p w14:paraId="2C081B63" w14:textId="77777777" w:rsidR="001C6946" w:rsidRDefault="001C6946" w:rsidP="001C6946">
      <w:pPr>
        <w:ind w:left="360"/>
      </w:pPr>
      <w:hyperlink w:anchor="_a52cb0ff6e414b3170b58afe10b6afcb" w:history="1">
        <w:r>
          <w:rPr>
            <w:rStyle w:val="Hyperlink"/>
          </w:rPr>
          <w:t>Thing</w:t>
        </w:r>
      </w:hyperlink>
    </w:p>
    <w:p w14:paraId="4E0F7C7B" w14:textId="77777777" w:rsidR="001C6946" w:rsidRDefault="001C6946" w:rsidP="001C6946"/>
    <w:p w14:paraId="43275A84" w14:textId="77777777" w:rsidR="001C6946" w:rsidRDefault="001C6946" w:rsidP="001C6946">
      <w:pPr>
        <w:pStyle w:val="Heading3"/>
        <w:ind w:left="1080" w:hanging="1080"/>
      </w:pPr>
      <w:bookmarkStart w:id="678" w:name="_b08132d9b30f1d47632a28aa6e4894bf"/>
      <w:bookmarkStart w:id="679" w:name="_Toc463469833"/>
      <w:r>
        <w:t>Class Value Type</w:t>
      </w:r>
      <w:bookmarkEnd w:id="678"/>
      <w:bookmarkEnd w:id="679"/>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57C86001" w14:textId="77777777" w:rsidR="001C6946" w:rsidRDefault="001C6946" w:rsidP="001C6946">
      <w:r>
        <w:t>A type categorizing values where a value is an atomic piece of information without a specific lifetime or identity independent of that value. Values include numbers, strings and other atomic "primitive" data.</w:t>
      </w:r>
    </w:p>
    <w:p w14:paraId="3D17EF57" w14:textId="77777777" w:rsidR="001C6946" w:rsidRDefault="001C6946" w:rsidP="001C6946">
      <w:pPr>
        <w:pStyle w:val="Heading4"/>
        <w:ind w:left="1008" w:hanging="1008"/>
      </w:pPr>
      <w:r>
        <w:t>Direct Supertypes</w:t>
      </w:r>
    </w:p>
    <w:p w14:paraId="5A45A270" w14:textId="77777777" w:rsidR="001C6946" w:rsidRDefault="001C6946" w:rsidP="001C6946">
      <w:pPr>
        <w:ind w:left="360"/>
      </w:pPr>
      <w:hyperlink w:anchor="_dfe1514224ca21cedba7b2b29802db50" w:history="1">
        <w:r>
          <w:rPr>
            <w:rStyle w:val="Hyperlink"/>
          </w:rPr>
          <w:t>Type</w:t>
        </w:r>
      </w:hyperlink>
    </w:p>
    <w:p w14:paraId="3C75879E" w14:textId="77777777" w:rsidR="001C6946" w:rsidRPr="00347871" w:rsidRDefault="001C6946" w:rsidP="001C6946"/>
    <w:p w14:paraId="574B1962" w14:textId="77777777" w:rsidR="001C6946" w:rsidRDefault="001C6946">
      <w:pPr>
        <w:suppressAutoHyphens w:val="0"/>
        <w:overflowPunct/>
        <w:autoSpaceDE/>
        <w:autoSpaceDN/>
        <w:adjustRightInd/>
        <w:textAlignment w:val="auto"/>
        <w:rPr>
          <w:rFonts w:ascii="Arial" w:hAnsi="Arial"/>
          <w:b/>
          <w:kern w:val="1"/>
          <w:sz w:val="36"/>
        </w:rPr>
      </w:pPr>
      <w:r>
        <w:br w:type="page"/>
      </w:r>
    </w:p>
    <w:p w14:paraId="765A8D50" w14:textId="44BE6590" w:rsidR="00D00A6C" w:rsidRDefault="00D00A6C" w:rsidP="003C5798">
      <w:pPr>
        <w:pStyle w:val="Heading1"/>
      </w:pPr>
      <w:bookmarkStart w:id="680" w:name="_Toc463469834"/>
      <w:r>
        <w:lastRenderedPageBreak/>
        <w:t>Foundational Assumptions</w:t>
      </w:r>
      <w:bookmarkEnd w:id="319"/>
      <w:r w:rsidR="003C5798">
        <w:t xml:space="preserve"> (Normative)</w:t>
      </w:r>
      <w:bookmarkEnd w:id="680"/>
    </w:p>
    <w:p w14:paraId="0AEC288E" w14:textId="77777777" w:rsidR="00D00A6C" w:rsidRDefault="00D00A6C" w:rsidP="003C5798">
      <w:pPr>
        <w:pStyle w:val="Heading2"/>
      </w:pPr>
      <w:bookmarkStart w:id="681" w:name="_Toc409726553"/>
      <w:bookmarkStart w:id="682" w:name="_Toc463469835"/>
      <w:r>
        <w:t>Multiple representations of overlapping concepts</w:t>
      </w:r>
      <w:bookmarkEnd w:id="681"/>
      <w:bookmarkEnd w:id="682"/>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683" w:name="_Toc409726554"/>
      <w:bookmarkStart w:id="684" w:name="_Toc463469836"/>
      <w:r>
        <w:t>Models</w:t>
      </w:r>
      <w:r w:rsidR="008064F5">
        <w:t xml:space="preserve"> may</w:t>
      </w:r>
      <w:r>
        <w:t xml:space="preserve"> include </w:t>
      </w:r>
      <w:bookmarkEnd w:id="683"/>
      <w:r w:rsidR="008064F5">
        <w:t>“ground facts”</w:t>
      </w:r>
      <w:bookmarkEnd w:id="684"/>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685" w:name="_Toc409726555"/>
      <w:bookmarkStart w:id="686" w:name="_Toc463469837"/>
      <w:r>
        <w:t>Conceptual Models</w:t>
      </w:r>
      <w:bookmarkEnd w:id="685"/>
      <w:bookmarkEnd w:id="686"/>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687" w:name="_Toc409726556"/>
      <w:bookmarkStart w:id="688" w:name="_Toc463469838"/>
      <w:r>
        <w:t>Identity and identifiers</w:t>
      </w:r>
      <w:bookmarkEnd w:id="687"/>
      <w:bookmarkEnd w:id="688"/>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689" w:name="_Toc409726557"/>
      <w:bookmarkStart w:id="690" w:name="_Toc463469839"/>
      <w:r>
        <w:t>Facts</w:t>
      </w:r>
      <w:bookmarkEnd w:id="689"/>
      <w:r w:rsidR="008F1F94">
        <w:t xml:space="preserve"> &amp; propositions</w:t>
      </w:r>
      <w:bookmarkEnd w:id="690"/>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691" w:name="_Toc409726558"/>
      <w:bookmarkStart w:id="692" w:name="_Toc463469840"/>
      <w:r>
        <w:lastRenderedPageBreak/>
        <w:t>Representation</w:t>
      </w:r>
      <w:r w:rsidR="00D00A6C">
        <w:t xml:space="preserve">s of a </w:t>
      </w:r>
      <w:r w:rsidR="00602308">
        <w:t>concept</w:t>
      </w:r>
      <w:bookmarkEnd w:id="691"/>
      <w:bookmarkEnd w:id="692"/>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693" w:name="_Toc463469841"/>
      <w:r>
        <w:t xml:space="preserve">Represents </w:t>
      </w:r>
      <w:r w:rsidR="00D00A6C">
        <w:t>Relation</w:t>
      </w:r>
      <w:bookmarkEnd w:id="693"/>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694" w:name="_Ref409031897"/>
      <w:bookmarkStart w:id="695" w:name="_Toc409726559"/>
      <w:bookmarkStart w:id="696" w:name="_Toc463469842"/>
      <w:r>
        <w:t>R</w:t>
      </w:r>
      <w:r w:rsidR="003C5798">
        <w:t>epresentation</w:t>
      </w:r>
      <w:r>
        <w:t xml:space="preserve"> identifiers</w:t>
      </w:r>
      <w:bookmarkEnd w:id="694"/>
      <w:bookmarkEnd w:id="695"/>
      <w:bookmarkEnd w:id="696"/>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697" w:name="_Toc463469843"/>
      <w:r>
        <w:t>Example physical identifiers</w:t>
      </w:r>
      <w:bookmarkEnd w:id="697"/>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698" w:name="_Toc409726561"/>
      <w:bookmarkStart w:id="699" w:name="_Toc463469844"/>
      <w:r>
        <w:t>Sources</w:t>
      </w:r>
      <w:bookmarkEnd w:id="698"/>
      <w:bookmarkEnd w:id="699"/>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700" w:name="_Toc409726562"/>
      <w:bookmarkStart w:id="701" w:name="_Toc463469845"/>
      <w:r>
        <w:lastRenderedPageBreak/>
        <w:t>Ownership</w:t>
      </w:r>
      <w:bookmarkEnd w:id="700"/>
      <w:bookmarkEnd w:id="701"/>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702" w:name="_Toc409726563"/>
      <w:bookmarkStart w:id="703" w:name="_Toc463469846"/>
      <w:r>
        <w:t>Lifetime and context of facts</w:t>
      </w:r>
      <w:bookmarkEnd w:id="702"/>
      <w:bookmarkEnd w:id="703"/>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62"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704" w:name="_Toc377132570"/>
      <w:bookmarkStart w:id="705" w:name="_Toc463469847"/>
      <w:bookmarkEnd w:id="320"/>
      <w:r w:rsidRPr="00854FE0">
        <w:lastRenderedPageBreak/>
        <w:t xml:space="preserve">Mapping to </w:t>
      </w:r>
      <w:r w:rsidR="00AD73EE" w:rsidRPr="00854FE0">
        <w:t xml:space="preserve">OWL 2 </w:t>
      </w:r>
      <w:r w:rsidRPr="00854FE0">
        <w:t>(normative)</w:t>
      </w:r>
      <w:bookmarkEnd w:id="704"/>
      <w:bookmarkEnd w:id="705"/>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06" w:name="_Toc418599509"/>
      <w:bookmarkStart w:id="707" w:name="_Toc463469848"/>
      <w:r>
        <w:t>Class</w:t>
      </w:r>
      <w:bookmarkEnd w:id="706"/>
      <w:bookmarkEnd w:id="707"/>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08" w:name="_Toc418599510"/>
      <w:bookmarkStart w:id="709" w:name="_Toc463469849"/>
      <w:r>
        <w:t>Class Generalization</w:t>
      </w:r>
      <w:bookmarkEnd w:id="708"/>
      <w:bookmarkEnd w:id="709"/>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10" w:name="_Toc418599511"/>
      <w:bookmarkStart w:id="711" w:name="_Toc463469850"/>
      <w:r>
        <w:t>Class with Datatype Property</w:t>
      </w:r>
      <w:bookmarkEnd w:id="710"/>
      <w:bookmarkEnd w:id="711"/>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lastRenderedPageBreak/>
        <w:t>Ontology(&lt;http://nomagic.com/ontology/example-case/case-02&gt;</w:t>
      </w:r>
    </w:p>
    <w:p w14:paraId="5DFF90A6" w14:textId="77777777" w:rsidR="00AD73EE" w:rsidRPr="009912FD" w:rsidRDefault="00AD73EE" w:rsidP="00AD73EE">
      <w:pPr>
        <w:ind w:firstLine="720"/>
        <w:rPr>
          <w:rStyle w:val="code"/>
        </w:rPr>
      </w:pPr>
      <w:r w:rsidRPr="009912FD">
        <w:rPr>
          <w:rStyle w:val="code"/>
        </w:rPr>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66"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12" w:name="_Toc418599512"/>
      <w:bookmarkStart w:id="713" w:name="_Toc463469851"/>
      <w:r>
        <w:t>Class with Self-Referential Object Property</w:t>
      </w:r>
      <w:bookmarkEnd w:id="712"/>
      <w:bookmarkEnd w:id="713"/>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14" w:name="_Toc418599513"/>
      <w:bookmarkStart w:id="715" w:name="_Toc463469852"/>
      <w:r>
        <w:lastRenderedPageBreak/>
        <w:t>Class with Object Property</w:t>
      </w:r>
      <w:bookmarkEnd w:id="714"/>
      <w:bookmarkEnd w:id="715"/>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716" w:name="_Toc418599514"/>
      <w:bookmarkStart w:id="717" w:name="_Toc463469853"/>
      <w:r>
        <w:t>&lt;&lt;Anything&gt;&gt;</w:t>
      </w:r>
      <w:r w:rsidR="00AD73EE">
        <w:t xml:space="preserve"> with Datatype Property</w:t>
      </w:r>
      <w:bookmarkEnd w:id="716"/>
      <w:bookmarkEnd w:id="717"/>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70"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 xml:space="preserve">&lt;http://www.omg.org/spec/PrimitiveTypes/20100901#String&gt; "An instance of String defines a piece of text. The semantics of the string itself depends on its purpose, </w:t>
      </w:r>
      <w:r w:rsidRPr="009912FD">
        <w:rPr>
          <w:rStyle w:val="code"/>
        </w:rPr>
        <w:lastRenderedPageBreak/>
        <w:t>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718" w:name="_Toc418599515"/>
      <w:bookmarkStart w:id="719" w:name="_Toc463469854"/>
      <w:r>
        <w:t>&lt;&lt;Anything&gt;&gt;</w:t>
      </w:r>
      <w:r w:rsidR="00AD73EE">
        <w:t>with Self-Referential Object Property</w:t>
      </w:r>
      <w:bookmarkEnd w:id="718"/>
      <w:bookmarkEnd w:id="719"/>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720" w:name="_Toc418599516"/>
      <w:bookmarkStart w:id="721" w:name="_Toc463469855"/>
      <w:r>
        <w:t>&lt;&lt;Anything&gt;&gt;</w:t>
      </w:r>
      <w:r w:rsidR="00AD73EE">
        <w:t xml:space="preserve"> with Object Property</w:t>
      </w:r>
      <w:bookmarkEnd w:id="720"/>
      <w:bookmarkEnd w:id="721"/>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22" w:name="_Toc418599517"/>
      <w:bookmarkStart w:id="723" w:name="_Toc463469856"/>
      <w:r>
        <w:t>Class with Object Property without Range</w:t>
      </w:r>
      <w:bookmarkEnd w:id="722"/>
      <w:bookmarkEnd w:id="723"/>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lastRenderedPageBreak/>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24" w:name="_Toc418599518"/>
      <w:bookmarkStart w:id="725" w:name="_Toc463469857"/>
      <w:r>
        <w:t>Class with Subproperty</w:t>
      </w:r>
      <w:bookmarkEnd w:id="724"/>
      <w:bookmarkEnd w:id="725"/>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lastRenderedPageBreak/>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26" w:name="_Toc418599519"/>
      <w:bookmarkStart w:id="727" w:name="_Toc463469858"/>
      <w:r>
        <w:t>Class with Universal Quantification Constraint on Property I</w:t>
      </w:r>
      <w:bookmarkEnd w:id="726"/>
      <w:bookmarkEnd w:id="727"/>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28" w:name="_Toc418599520"/>
      <w:bookmarkStart w:id="729" w:name="_Toc463469859"/>
      <w:r>
        <w:t>Class with Universal Quantification Constraint on Property II</w:t>
      </w:r>
      <w:bookmarkEnd w:id="728"/>
      <w:bookmarkEnd w:id="729"/>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w:t>
      </w:r>
      <w:r>
        <w:lastRenderedPageBreak/>
        <w:t xml:space="preserve">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730" w:name="_Toc418599521"/>
      <w:bookmarkStart w:id="731" w:name="_Toc463469860"/>
      <w:r>
        <w:t>Class with Existential Quantification Constraint on Property</w:t>
      </w:r>
      <w:bookmarkEnd w:id="730"/>
      <w:bookmarkEnd w:id="731"/>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lastRenderedPageBreak/>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732" w:name="_Toc418599522"/>
      <w:bookmarkStart w:id="733" w:name="_Toc463469861"/>
      <w:r>
        <w:t>&lt;&lt;Anything&gt;&gt;</w:t>
      </w:r>
      <w:r w:rsidR="00AD73EE">
        <w:t xml:space="preserve"> with Self-Referential Subproperty</w:t>
      </w:r>
      <w:bookmarkEnd w:id="732"/>
      <w:bookmarkEnd w:id="733"/>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734" w:name="_Toc418599523"/>
      <w:bookmarkStart w:id="735" w:name="_Toc463469862"/>
      <w:r>
        <w:t>&lt;&lt;Anything&gt;&gt;</w:t>
      </w:r>
      <w:r w:rsidR="00AD73EE">
        <w:t xml:space="preserve"> Holder with Subproperty</w:t>
      </w:r>
      <w:bookmarkEnd w:id="734"/>
      <w:bookmarkEnd w:id="735"/>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lastRenderedPageBreak/>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36" w:name="_Toc418599524"/>
      <w:bookmarkStart w:id="737" w:name="_Toc463469863"/>
      <w:r>
        <w:t>Class with Subproperty without a Range</w:t>
      </w:r>
      <w:bookmarkEnd w:id="736"/>
      <w:bookmarkEnd w:id="737"/>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lastRenderedPageBreak/>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38" w:name="_Toc418599525"/>
      <w:bookmarkStart w:id="739" w:name="_Toc463469864"/>
      <w:r>
        <w:t>Class with Necessary and Sufficient Property</w:t>
      </w:r>
      <w:bookmarkEnd w:id="738"/>
      <w:bookmarkEnd w:id="739"/>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lastRenderedPageBreak/>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40" w:name="_Toc418599526"/>
      <w:bookmarkStart w:id="741" w:name="_Toc463469865"/>
      <w:r>
        <w:t>Class With Property Having Unspecified Multiplicity</w:t>
      </w:r>
      <w:bookmarkEnd w:id="740"/>
      <w:bookmarkEnd w:id="741"/>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742" w:name="_Ref434161212"/>
      <w:bookmarkStart w:id="743" w:name="_Toc434831738"/>
      <w:bookmarkStart w:id="744" w:name="_Toc377132571"/>
      <w:r>
        <w:br w:type="page"/>
      </w:r>
    </w:p>
    <w:p w14:paraId="3E6B9B10" w14:textId="05D8A31A" w:rsidR="000C09CE" w:rsidRDefault="000C09CE" w:rsidP="000C09CE">
      <w:pPr>
        <w:pStyle w:val="Heading1"/>
      </w:pPr>
      <w:bookmarkStart w:id="745" w:name="_Toc463469866"/>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742"/>
      <w:bookmarkEnd w:id="743"/>
      <w:bookmarkEnd w:id="745"/>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t>
      </w:r>
      <w:ins w:id="746" w:author="Cory Casanave" w:date="2016-06-02T13:24:00Z">
        <w:r w:rsidR="002F7C8B">
          <w:t xml:space="preserve">UML </w:t>
        </w:r>
      </w:ins>
      <w:r>
        <w:t xml:space="preserve">with semantic </w:t>
      </w:r>
      <w:del w:id="747" w:author="Cory Casanave" w:date="2016-06-02T13:25:00Z">
        <w:r>
          <w:delText>features</w:delText>
        </w:r>
      </w:del>
      <w:ins w:id="748" w:author="Cory Casanave" w:date="2016-06-02T13:25:00Z">
        <w:r w:rsidR="002F7C8B">
          <w:t>extensions</w:t>
        </w:r>
      </w:ins>
      <w:r>
        <w:t xml:space="preserve">, as detailed below: </w:t>
      </w:r>
    </w:p>
    <w:p w14:paraId="15C1E799" w14:textId="77777777" w:rsidR="00F35C3F" w:rsidRDefault="00F35C3F" w:rsidP="00F35C3F">
      <w:pPr>
        <w:pStyle w:val="Heading2"/>
      </w:pPr>
      <w:bookmarkStart w:id="749" w:name="_Toc434831764"/>
      <w:bookmarkStart w:id="750" w:name="_Toc409726580"/>
      <w:bookmarkStart w:id="751" w:name="_Toc463469867"/>
      <w:r>
        <w:t>Introduction</w:t>
      </w:r>
      <w:bookmarkEnd w:id="751"/>
    </w:p>
    <w:p w14:paraId="4ADE8A1C" w14:textId="77777777" w:rsidR="00F35C3F" w:rsidRDefault="00F35C3F" w:rsidP="00F35C3F">
      <w:pPr>
        <w:pStyle w:val="BodyText"/>
      </w:pPr>
      <w:r>
        <w:t xml:space="preserve">A </w:t>
      </w:r>
      <w:commentRangeStart w:id="752"/>
      <w:r>
        <w:t>concept</w:t>
      </w:r>
      <w:commentRangeEnd w:id="752"/>
      <w:r w:rsidR="002F7C8B">
        <w:rPr>
          <w:rStyle w:val="CommentReference"/>
        </w:rPr>
        <w:commentReference w:id="752"/>
      </w:r>
      <w:r>
        <w:t xml:space="preserve"> model can be expressed in UML with the concept modeling profile. The profile defines the interpretation of UML concepts used, extends UML concepts with “stereotypes” and makes some UML semantics more specific to concept modeling. </w:t>
      </w:r>
      <w:commentRangeStart w:id="753"/>
      <w:r>
        <w:t xml:space="preserve">While there are some extensions, every effort is made to use “generic UML” class diagrams, as they are well understood and supported. </w:t>
      </w:r>
      <w:commentRangeEnd w:id="753"/>
      <w:r w:rsidR="00834157">
        <w:rPr>
          <w:rStyle w:val="CommentReference"/>
        </w:rPr>
        <w:commentReference w:id="753"/>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ins w:id="754" w:author="Cory Casanave" w:date="2016-06-02T13:28:00Z">
        <w:r w:rsidR="002F7C8B">
          <w:t xml:space="preserve">Other examples of extensions include </w:t>
        </w:r>
        <w:r w:rsidR="002F7C8B" w:rsidRPr="002F7C8B">
          <w:rPr>
            <w:rStyle w:val="Emphasis"/>
            <w:rPrChange w:id="755" w:author="Cory Casanave" w:date="2016-06-02T13:29:00Z">
              <w:rPr/>
            </w:rPrChange>
          </w:rPr>
          <w:t>Roles</w:t>
        </w:r>
        <w:r w:rsidR="002F7C8B">
          <w:t xml:space="preserve"> and </w:t>
        </w:r>
        <w:r w:rsidR="002F7C8B" w:rsidRPr="002F7C8B">
          <w:rPr>
            <w:rStyle w:val="Emphasis"/>
            <w:rPrChange w:id="756" w:author="Cory Casanave" w:date="2016-06-02T13:29:00Z">
              <w:rPr/>
            </w:rPrChange>
          </w:rPr>
          <w:t>Phases</w:t>
        </w:r>
        <w:r w:rsidR="002F7C8B">
          <w:t xml:space="preserve"> to describe how entities may be classified in different context or over time. </w:t>
        </w:r>
      </w:ins>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commentRangeStart w:id="757"/>
      <w:r>
        <w:t xml:space="preserve">This section is intended to define the semantics of UML used in this specification to represent concept models. </w:t>
      </w:r>
      <w:commentRangeEnd w:id="757"/>
      <w:r w:rsidR="002F7C8B">
        <w:rPr>
          <w:rStyle w:val="CommentReference"/>
        </w:rPr>
        <w:commentReference w:id="757"/>
      </w:r>
      <w:r>
        <w:t>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E3AD875" w:rsidR="00F35C3F" w:rsidRDefault="00F35C3F" w:rsidP="00F35C3F">
      <w:pPr>
        <w:pStyle w:val="BodyText"/>
      </w:pPr>
      <w:commentRangeStart w:id="758"/>
      <w:r w:rsidRPr="007344FC">
        <w:t>The</w:t>
      </w:r>
      <w:commentRangeEnd w:id="758"/>
      <w:r w:rsidR="002F7C8B">
        <w:rPr>
          <w:rStyle w:val="CommentReference"/>
        </w:rPr>
        <w:commentReference w:id="758"/>
      </w:r>
      <w:r w:rsidRPr="007344FC">
        <w:t xml:space="preserve"> goal of a concept model is to unambiguously define durable conceptualizations of the real or </w:t>
      </w:r>
      <w:commentRangeStart w:id="759"/>
      <w:r w:rsidRPr="007344FC">
        <w:t xml:space="preserve">an imaginary </w:t>
      </w:r>
      <w:commentRangeEnd w:id="759"/>
      <w:r w:rsidR="002F7C8B">
        <w:rPr>
          <w:rStyle w:val="CommentReference"/>
        </w:rPr>
        <w:commentReference w:id="759"/>
      </w:r>
      <w:r w:rsidRPr="007344FC">
        <w:t>world</w:t>
      </w:r>
      <w:r>
        <w:t xml:space="preserve">. </w:t>
      </w:r>
      <w:r w:rsidRPr="007344FC">
        <w:t>One can think of a concept model as</w:t>
      </w:r>
      <w:ins w:id="760" w:author="Cory Casanave" w:date="2016-08-18T15:43:00Z">
        <w:r w:rsidRPr="007344FC">
          <w:t xml:space="preserve"> </w:t>
        </w:r>
      </w:ins>
      <w:ins w:id="761" w:author="Cory Casanave" w:date="2016-06-02T13:30:00Z">
        <w:r w:rsidR="002F7C8B">
          <w:t>describing</w:t>
        </w:r>
        <w:r w:rsidRPr="007344FC">
          <w:t xml:space="preserve"> </w:t>
        </w:r>
      </w:ins>
      <w:r w:rsidRPr="007344FC">
        <w:t>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w:t>
      </w:r>
      <w:del w:id="762" w:author="Cory Casanave" w:date="2016-06-02T13:32:00Z">
        <w:r>
          <w:delText xml:space="preserve">the elements of </w:delText>
        </w:r>
      </w:del>
      <w:r>
        <w:t>how we think about the world. They are modeled as combination</w:t>
      </w:r>
      <w:ins w:id="763" w:author="Cory Casanave" w:date="2016-09-02T13:03:00Z">
        <w:r w:rsidR="00834157">
          <w:t>s</w:t>
        </w:r>
      </w:ins>
      <w:r>
        <w:t xml:space="preserve">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050C5186" w:rsidR="00F35C3F" w:rsidRDefault="00F35C3F" w:rsidP="00F35C3F">
      <w:pPr>
        <w:pStyle w:val="BodyText"/>
      </w:pPr>
      <w:r w:rsidRPr="00D73E69">
        <w:t>A concept model owned by subject matter exp</w:t>
      </w:r>
      <w:r>
        <w:t xml:space="preserve">erts is more durable than a </w:t>
      </w:r>
      <w:ins w:id="764" w:author="Cory Casanave" w:date="2016-06-02T13:33:00Z">
        <w:r w:rsidR="002F7C8B">
          <w:t xml:space="preserve">data model or </w:t>
        </w:r>
      </w:ins>
      <w:r>
        <w:t>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ins w:id="765" w:author="Cory Casanave" w:date="2016-09-02T13:04:00Z">
        <w:r w:rsidR="00834157">
          <w:t xml:space="preserve"> Note that there are multiple interpretations of </w:t>
        </w:r>
      </w:ins>
      <w:ins w:id="766" w:author="Cory Casanave" w:date="2016-09-02T13:05:00Z">
        <w:r w:rsidR="00834157">
          <w:t>“logical model” that span from almost conceptual to near a data schema. Conceptual models can be used to help federate any of these levels of abstraction.</w:t>
        </w:r>
      </w:ins>
    </w:p>
    <w:p w14:paraId="0F68D05B" w14:textId="4C8078BC" w:rsidR="00F35C3F" w:rsidRPr="007344FC" w:rsidRDefault="00F35C3F" w:rsidP="00F35C3F">
      <w:pPr>
        <w:pStyle w:val="BodyText"/>
      </w:pPr>
      <w:r>
        <w:t xml:space="preserve">A concept model is not an information or data model. When </w:t>
      </w:r>
      <w:del w:id="767" w:author="Cory Casanave" w:date="2016-09-02T13:06:00Z">
        <w:r w:rsidDel="00834157">
          <w:delText xml:space="preserve">we </w:delText>
        </w:r>
      </w:del>
      <w:ins w:id="768" w:author="Cory Casanave" w:date="2016-09-02T13:06:00Z">
        <w:r w:rsidR="00834157">
          <w:t xml:space="preserve">someone </w:t>
        </w:r>
      </w:ins>
      <w:r>
        <w:t xml:space="preserve">think about concepts, </w:t>
      </w:r>
      <w:del w:id="769" w:author="Cory Casanave" w:date="2016-09-02T13:06:00Z">
        <w:r w:rsidDel="00834157">
          <w:delText xml:space="preserve">we </w:delText>
        </w:r>
      </w:del>
      <w:ins w:id="770" w:author="Cory Casanave" w:date="2016-09-02T13:06:00Z">
        <w:r w:rsidR="00834157">
          <w:t xml:space="preserve">they </w:t>
        </w:r>
      </w:ins>
      <w:r>
        <w:t xml:space="preserve">think about real-world things, not data structures </w:t>
      </w:r>
      <w:ins w:id="771" w:author="Cory Casanave" w:date="2016-06-02T13:34:00Z">
        <w:r w:rsidR="002F7C8B">
          <w:t xml:space="preserve">or even natural language text </w:t>
        </w:r>
      </w:ins>
      <w:r>
        <w:t xml:space="preserve">about those things. These real-world concepts become the pivot points around which we define and relate the many </w:t>
      </w:r>
      <w:ins w:id="772" w:author="Cory Casanave" w:date="2016-09-02T13:07:00Z">
        <w:r w:rsidR="00834157">
          <w:t xml:space="preserve">terms, </w:t>
        </w:r>
      </w:ins>
      <w:ins w:id="773" w:author="Cory Casanave" w:date="2016-06-02T13:34:00Z">
        <w:r w:rsidR="002F7C8B">
          <w:t xml:space="preserve">languages and </w:t>
        </w:r>
      </w:ins>
      <w:r>
        <w:t xml:space="preserve">data structures that describe those things. For example, every Person </w:t>
      </w:r>
      <w:r>
        <w:rPr>
          <w:i/>
        </w:rPr>
        <w:t xml:space="preserve">has </w:t>
      </w:r>
      <w:ins w:id="774" w:author="Cory Casanave" w:date="2016-09-02T13:08:00Z">
        <w:r w:rsidR="00834157">
          <w:rPr>
            <w:i/>
          </w:rPr>
          <w:t xml:space="preserve">biological </w:t>
        </w:r>
      </w:ins>
      <w:r>
        <w:rPr>
          <w:i/>
        </w:rPr>
        <w:t>mother</w:t>
      </w:r>
      <w:r>
        <w:t xml:space="preserve"> one Person, which is essential to </w:t>
      </w:r>
      <w:del w:id="775" w:author="Cory Casanave" w:date="2016-09-02T13:08:00Z">
        <w:r w:rsidDel="00834157">
          <w:delText>the definition of</w:delText>
        </w:r>
      </w:del>
      <w:ins w:id="776" w:author="Cory Casanave" w:date="2016-09-02T13:08:00Z">
        <w:r w:rsidR="00834157">
          <w:t>being</w:t>
        </w:r>
      </w:ins>
      <w:r>
        <w:t xml:space="preserve">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ins w:id="777" w:author="Cory Casanave" w:date="2016-09-02T13:08:00Z">
        <w:r w:rsidR="00AB03A8">
          <w:rPr>
            <w:rFonts w:ascii="Segoe UI" w:hAnsi="Segoe UI" w:cs="Segoe UI"/>
            <w:color w:val="000000"/>
          </w:rPr>
          <w:t xml:space="preserve">What is contextual is our knowledge of that or our need to know it, which is the subject of </w:t>
        </w:r>
      </w:ins>
      <w:ins w:id="778" w:author="Cory Casanave" w:date="2016-09-02T13:09:00Z">
        <w:r w:rsidR="00AB03A8">
          <w:rPr>
            <w:rFonts w:ascii="Segoe UI" w:hAnsi="Segoe UI" w:cs="Segoe UI"/>
            <w:color w:val="000000"/>
          </w:rPr>
          <w:t>an</w:t>
        </w:r>
      </w:ins>
      <w:ins w:id="779" w:author="Cory Casanave" w:date="2016-09-02T13:08:00Z">
        <w:r w:rsidR="00AB03A8">
          <w:rPr>
            <w:rFonts w:ascii="Segoe UI" w:hAnsi="Segoe UI" w:cs="Segoe UI"/>
            <w:color w:val="000000"/>
          </w:rPr>
          <w:t xml:space="preserve"> information model.  </w:t>
        </w:r>
      </w:ins>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 xml:space="preserve">cerns should be elaborated in a </w:t>
      </w:r>
      <w:del w:id="780" w:author="Cory Casanave" w:date="2016-09-02T13:09:00Z">
        <w:r w:rsidDel="00AB03A8">
          <w:delText>logical</w:delText>
        </w:r>
        <w:r w:rsidRPr="007344FC" w:rsidDel="00AB03A8">
          <w:delText xml:space="preserve"> information </w:delText>
        </w:r>
      </w:del>
      <w:ins w:id="781" w:author="Cory Casanave" w:date="2016-09-02T13:09:00Z">
        <w:r w:rsidR="00AB03A8">
          <w:t xml:space="preserve">data </w:t>
        </w:r>
      </w:ins>
      <w:r w:rsidRPr="007344FC">
        <w:t xml:space="preserve">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w:t>
      </w:r>
      <w:ins w:id="782" w:author="Cory Casanave" w:date="2016-09-02T13:09:00Z">
        <w:r w:rsidR="00AB03A8">
          <w:t xml:space="preserve"> – as “data things”</w:t>
        </w:r>
      </w:ins>
      <w:r w:rsidRPr="007344FC">
        <w:t xml:space="preserve">,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ins w:id="783" w:author="Cory Casanave" w:date="2016-06-02T13:35:00Z">
        <w:r w:rsidR="003419E5">
          <w:t xml:space="preserve"> or disciplines</w:t>
        </w:r>
      </w:ins>
      <w:r>
        <w:t>, or more easily managing smaller subject areas.</w:t>
      </w:r>
    </w:p>
    <w:p w14:paraId="087CD9FF" w14:textId="7AF44276" w:rsidR="00F35C3F" w:rsidRDefault="00F35C3F" w:rsidP="00F35C3F">
      <w:pPr>
        <w:pStyle w:val="BodyText"/>
      </w:pPr>
      <w:r>
        <w:lastRenderedPageBreak/>
        <w:t xml:space="preserve">A concept model consists of a network of concepts with a simple essential structure. That structure is the definition of classes, relations between them and their characteristics. Classes represent </w:t>
      </w:r>
      <w:del w:id="784" w:author="Cory Casanave" w:date="2016-09-02T13:11:00Z">
        <w:r w:rsidDel="00AB03A8">
          <w:delText xml:space="preserve">the </w:delText>
        </w:r>
      </w:del>
      <w:ins w:id="785" w:author="Cory Casanave" w:date="2016-09-02T13:11:00Z">
        <w:r w:rsidR="00AB03A8">
          <w:t xml:space="preserve">abstractions of </w:t>
        </w:r>
      </w:ins>
      <w:r>
        <w:t xml:space="preserve">“things” in our world – including physical things like trees or people and “made up” things like agreements. </w:t>
      </w:r>
    </w:p>
    <w:p w14:paraId="38C3B812" w14:textId="77777777" w:rsidR="00F35C3F" w:rsidRDefault="00F35C3F" w:rsidP="00F35C3F">
      <w:pPr>
        <w:pStyle w:val="BodyText"/>
      </w:pPr>
      <w:r>
        <w:t>Other concepts connect those things - the relations between things are UML associations that have properties. Things have characteristics such as weight or color. Things can also have properties that are attributes of a class. This basic 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 xml:space="preserve">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w:t>
      </w:r>
      <w:ins w:id="786" w:author="Cory Casanave" w:date="2016-06-02T14:36:00Z">
        <w:r w:rsidR="00973EFC">
          <w:t xml:space="preserve">conceptual </w:t>
        </w:r>
      </w:ins>
      <w:r>
        <w:t xml:space="preserve">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w:t>
      </w:r>
      <w:del w:id="787" w:author="Cory Casanave" w:date="2016-06-02T14:37:00Z">
        <w:r>
          <w:delText>are related to a concept model</w:delText>
        </w:r>
      </w:del>
      <w:ins w:id="788" w:author="Cory Casanave" w:date="2016-06-02T14:37:00Z">
        <w:r w:rsidR="00973EFC">
          <w:t>represent concepts</w:t>
        </w:r>
      </w:ins>
      <w:ins w:id="789" w:author="Cory Casanave" w:date="2016-08-18T15:43:00Z">
        <w:r>
          <w:t>.</w:t>
        </w:r>
      </w:ins>
      <w:del w:id="790" w:author="Cory Casanave" w:date="2016-08-18T15:43:00Z">
        <w:r>
          <w:delText>.</w:delText>
        </w:r>
      </w:del>
      <w:r>
        <w:t xml:space="preserve"> To allow for the many viewpoints that can exist for any concept, a concept can be in many generalization hierarchies at the same time.</w:t>
      </w:r>
    </w:p>
    <w:p w14:paraId="156621ED" w14:textId="56017DA9" w:rsidR="00F35C3F" w:rsidRDefault="00F35C3F" w:rsidP="00F35C3F">
      <w:pPr>
        <w:pStyle w:val="BodyText"/>
      </w:pPr>
      <w:r>
        <w:t xml:space="preserve">The following section defines how </w:t>
      </w:r>
      <w:del w:id="791" w:author="Cory Casanave" w:date="2016-06-02T14:37:00Z">
        <w:r>
          <w:delText xml:space="preserve">basic </w:delText>
        </w:r>
      </w:del>
      <w:r>
        <w:t xml:space="preserve">UML </w:t>
      </w:r>
      <w:ins w:id="792" w:author="Cory Casanave" w:date="2016-06-02T14:37:00Z">
        <w:r w:rsidR="00973EFC">
          <w:t xml:space="preserve">with conceptual extensions </w:t>
        </w:r>
      </w:ins>
      <w:r>
        <w:t>is used to represent the foundational network of concepts using classes, associations, and properties. Additional constraints</w:t>
      </w:r>
      <w:ins w:id="793" w:author="Cory Casanave" w:date="2016-09-02T13:12:00Z">
        <w:r w:rsidR="00C976AA">
          <w:t xml:space="preserve">, expressed as rules, </w:t>
        </w:r>
      </w:ins>
      <w:r>
        <w:t xml:space="preserve">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794" w:name="_Toc433820050"/>
      <w:bookmarkStart w:id="795" w:name="_Toc463469868"/>
      <w:r>
        <w:t>Classes</w:t>
      </w:r>
      <w:bookmarkEnd w:id="794"/>
      <w:bookmarkEnd w:id="795"/>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w:t>
      </w:r>
      <w:ins w:id="796" w:author="Cory Casanave" w:date="2016-06-02T14:38:00Z">
        <w:r w:rsidR="00973EFC">
          <w:t>,</w:t>
        </w:r>
      </w:ins>
      <w:r>
        <w:t xml:space="preserve">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It is natural to classify something multiple ways. For example</w:t>
      </w:r>
      <w:ins w:id="797" w:author="Cory Casanave" w:date="2016-06-02T14:38:00Z">
        <w:r w:rsidR="00973EFC">
          <w:t>,</w:t>
        </w:r>
      </w:ins>
      <w:r>
        <w:t xml:space="preserv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w:t>
      </w:r>
      <w:del w:id="798" w:author="Cory Casanave" w:date="2016-06-02T14:39:00Z">
        <w:r w:rsidRPr="00B879DC">
          <w:rPr>
            <w:i/>
          </w:rPr>
          <w:delText xml:space="preserve">the </w:delText>
        </w:r>
      </w:del>
      <w:ins w:id="799" w:author="Cory Casanave" w:date="2016-06-02T14:39:00Z">
        <w:r w:rsidR="00973EFC">
          <w:rPr>
            <w:i/>
          </w:rPr>
          <w:t>a</w:t>
        </w:r>
        <w:r w:rsidR="00973EFC" w:rsidRPr="00B879DC">
          <w:rPr>
            <w:i/>
          </w:rPr>
          <w:t xml:space="preserve"> </w:t>
        </w:r>
      </w:ins>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800" w:name="_Toc433820051"/>
      <w:bookmarkStart w:id="801" w:name="_Toc463469869"/>
      <w:r>
        <w:t>Instances</w:t>
      </w:r>
      <w:bookmarkEnd w:id="800"/>
      <w:bookmarkEnd w:id="801"/>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w:t>
      </w:r>
      <w:ins w:id="802" w:author="Cory Casanave" w:date="2016-06-02T14:39:00Z">
        <w:r w:rsidR="00973EFC">
          <w:t xml:space="preserve"> or to define well known instances, like the “United States of America</w:t>
        </w:r>
      </w:ins>
      <w:ins w:id="803" w:author="Cory Casanave" w:date="2016-06-02T14:40:00Z">
        <w:r w:rsidR="00973EFC">
          <w:t>”</w:t>
        </w:r>
      </w:ins>
      <w:ins w:id="804" w:author="Cory Casanave" w:date="2016-08-18T15:43:00Z">
        <w:r>
          <w:t>.</w:t>
        </w:r>
      </w:ins>
      <w:del w:id="805" w:author="Cory Casanave" w:date="2016-08-18T15:43:00Z">
        <w:r>
          <w:delText>.</w:delText>
        </w:r>
      </w:del>
      <w:r>
        <w:t xml:space="preserve"> Since the model is conceptual, instances of classes are proxies</w:t>
      </w:r>
      <w:ins w:id="806" w:author="Cory Casanave" w:date="2016-06-02T14:40:00Z">
        <w:r w:rsidR="00973EFC">
          <w:t>, or “signs”,</w:t>
        </w:r>
      </w:ins>
      <w:r>
        <w:t xml:space="preserve"> for the “real thing” in the world – not data about them or other technology artifacts. </w:t>
      </w:r>
      <w:del w:id="807" w:author="Cory Casanave" w:date="2016-06-02T14:40:00Z">
        <w:r>
          <w:delText>However we sometimes want to show information about instances.</w:delText>
        </w:r>
      </w:del>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lastRenderedPageBreak/>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808" w:name="_Toc433820052"/>
      <w:bookmarkStart w:id="809" w:name="_Toc463469870"/>
      <w:r>
        <w:t xml:space="preserve">Class </w:t>
      </w:r>
      <w:bookmarkEnd w:id="808"/>
      <w:r>
        <w:t>Generalization</w:t>
      </w:r>
      <w:bookmarkEnd w:id="809"/>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lastRenderedPageBreak/>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810" w:name="_Toc449687402"/>
      <w:r>
        <w:t>Overlapping and Incomplete Subclasses</w:t>
      </w:r>
      <w:bookmarkEnd w:id="810"/>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w:t>
      </w:r>
      <w:ins w:id="811" w:author="Cory Casanave" w:date="2016-06-02T17:32:00Z">
        <w:r w:rsidR="00E530A4">
          <w:t xml:space="preserve"> (represented by white diamonds)</w:t>
        </w:r>
      </w:ins>
      <w:ins w:id="812" w:author="Cory Casanave" w:date="2016-08-18T15:43:00Z">
        <w:r>
          <w:t>.</w:t>
        </w:r>
      </w:ins>
      <w:del w:id="813" w:author="Cory Casanave" w:date="2016-08-18T15:43:00Z">
        <w:r>
          <w:delText>.</w:delText>
        </w:r>
      </w:del>
      <w:r>
        <w:t xml:space="preserve">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lastRenderedPageBreak/>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814" w:name="_Toc449687403"/>
      <w:r>
        <w:t>Disjoint and Incomplete Subclasses</w:t>
      </w:r>
      <w:bookmarkEnd w:id="814"/>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ins w:id="815" w:author="Cory Casanave" w:date="2016-06-02T17:33:00Z">
        <w:r w:rsidR="00E530A4">
          <w:t>It is incomplete because there can be many more kinds of animals.</w:t>
        </w:r>
      </w:ins>
    </w:p>
    <w:p w14:paraId="2E3A71B9" w14:textId="77777777" w:rsidR="00F35C3F" w:rsidRDefault="00F35C3F" w:rsidP="00F35C3F"/>
    <w:p w14:paraId="132989DF" w14:textId="77777777" w:rsidR="00F35C3F" w:rsidRDefault="00F35C3F" w:rsidP="00F35C3F">
      <w:pPr>
        <w:keepNext/>
      </w:pPr>
      <w:r>
        <w:rPr>
          <w:noProof/>
        </w:rPr>
        <w:lastRenderedPageBreak/>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w:t>
      </w:r>
      <w:ins w:id="816" w:author="Cory Casanave" w:date="2016-06-02T17:34:00Z">
        <w:r w:rsidR="00E530A4">
          <w:t xml:space="preserve">that anything can be </w:t>
        </w:r>
        <w:r>
          <w:t>disjoint</w:t>
        </w:r>
        <w:r w:rsidR="00E530A4">
          <w:t>, even if they are not</w:t>
        </w:r>
        <w:r>
          <w:t xml:space="preserve"> subclasses</w:t>
        </w:r>
        <w:r w:rsidR="00E530A4">
          <w:t xml:space="preserve"> of a common </w:t>
        </w:r>
      </w:ins>
      <w:ins w:id="817" w:author="Cory Casanave" w:date="2016-06-02T17:35:00Z">
        <w:r w:rsidR="00E530A4">
          <w:t>super type</w:t>
        </w:r>
      </w:ins>
      <w:ins w:id="818" w:author="Cory Casanave" w:date="2016-06-02T17:34:00Z">
        <w:r w:rsidR="00E530A4">
          <w:t xml:space="preserve">. </w:t>
        </w:r>
      </w:ins>
      <w:ins w:id="819" w:author="Cory Casanave" w:date="2016-08-18T15:43:00Z">
        <w:r>
          <w:t>disjoint subclasses.</w:t>
        </w:r>
      </w:ins>
      <w:del w:id="820" w:author="Cory Casanave" w:date="2016-08-18T15:43:00Z">
        <w:r>
          <w:delText>.</w:delText>
        </w:r>
      </w:del>
      <w:r>
        <w:t xml:space="preserve"> </w:t>
      </w:r>
      <w:commentRangeStart w:id="821"/>
      <w:r>
        <w:t xml:space="preserve">For example, the class Animal has three disjoint subclasses, Cat and Dog. </w:t>
      </w:r>
      <w:commentRangeEnd w:id="821"/>
      <w:r w:rsidR="00E530A4">
        <w:rPr>
          <w:rStyle w:val="CommentReference"/>
        </w:rPr>
        <w:commentReference w:id="821"/>
      </w:r>
    </w:p>
    <w:p w14:paraId="023BC747" w14:textId="77777777" w:rsidR="00F35C3F" w:rsidRDefault="00F35C3F" w:rsidP="00F35C3F"/>
    <w:p w14:paraId="4A5893CF" w14:textId="77777777" w:rsidR="00F35C3F" w:rsidRDefault="00F35C3F" w:rsidP="00F35C3F">
      <w:commentRangeStart w:id="822"/>
      <w:r>
        <w:rPr>
          <w:noProof/>
        </w:rPr>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commentRangeEnd w:id="822"/>
      <w:r w:rsidR="00BF7F65">
        <w:rPr>
          <w:rStyle w:val="CommentReference"/>
        </w:rPr>
        <w:commentReference w:id="822"/>
      </w:r>
    </w:p>
    <w:p w14:paraId="432B3BB3" w14:textId="77777777" w:rsidR="00F35C3F" w:rsidRDefault="00F35C3F" w:rsidP="00F35C3F">
      <w:pPr>
        <w:pStyle w:val="Caption"/>
      </w:pPr>
      <w:r>
        <w:t xml:space="preserve">Figure </w:t>
      </w:r>
      <w:fldSimple w:instr=" SEQ Figure \* ARABIC ">
        <w:r>
          <w:rPr>
            <w:noProof/>
          </w:rPr>
          <w:t>13</w:t>
        </w:r>
      </w:fldSimple>
      <w:r>
        <w:t xml:space="preserve">   </w:t>
      </w:r>
      <w:del w:id="823" w:author="Cory Casanave" w:date="2016-06-02T17:36:00Z">
        <w:r>
          <w:delText>Atternative</w:delText>
        </w:r>
      </w:del>
      <w:ins w:id="824" w:author="Cory Casanave" w:date="2016-06-02T17:36:00Z">
        <w:r w:rsidR="00E530A4">
          <w:t>Alternative</w:t>
        </w:r>
      </w:ins>
      <w:r>
        <w:t xml:space="preser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825" w:name="_Ref305774787"/>
      <w:bookmarkStart w:id="826" w:name="_Ref305774797"/>
      <w:bookmarkStart w:id="827" w:name="_Ref305774820"/>
      <w:bookmarkStart w:id="828" w:name="_Ref305774828"/>
      <w:bookmarkStart w:id="829" w:name="_Ref305774884"/>
      <w:bookmarkStart w:id="830" w:name="_Ref305774907"/>
      <w:bookmarkStart w:id="831" w:name="_Toc449687404"/>
      <w:r>
        <w:t>Complete and Overlapping Subclasses</w:t>
      </w:r>
      <w:bookmarkEnd w:id="825"/>
      <w:bookmarkEnd w:id="826"/>
      <w:bookmarkEnd w:id="827"/>
      <w:bookmarkEnd w:id="828"/>
      <w:bookmarkEnd w:id="829"/>
      <w:bookmarkEnd w:id="830"/>
      <w:bookmarkEnd w:id="831"/>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commentRangeStart w:id="832"/>
      <w:r w:rsidRPr="00326487">
        <w:rPr>
          <w:noProof/>
        </w:rPr>
        <w:lastRenderedPageBreak/>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commentRangeEnd w:id="832"/>
      <w:r w:rsidR="00BF7F65">
        <w:rPr>
          <w:rStyle w:val="CommentReference"/>
        </w:rPr>
        <w:commentReference w:id="832"/>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commentRangeStart w:id="833"/>
      <w:r>
        <w:rPr>
          <w:noProof/>
        </w:rPr>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commentRangeEnd w:id="833"/>
      <w:r w:rsidR="00BF7F65">
        <w:rPr>
          <w:rStyle w:val="CommentReference"/>
        </w:rPr>
        <w:commentReference w:id="833"/>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834" w:name="_Toc449687405"/>
      <w:r>
        <w:t>Disjoint and Complete Subclasses</w:t>
      </w:r>
      <w:bookmarkEnd w:id="834"/>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commentRangeStart w:id="835"/>
      <w:r w:rsidRPr="00326487">
        <w:rPr>
          <w:noProof/>
        </w:rPr>
        <w:lastRenderedPageBreak/>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commentRangeEnd w:id="835"/>
      <w:r w:rsidR="00BF7F65">
        <w:rPr>
          <w:rStyle w:val="CommentReference"/>
        </w:rPr>
        <w:commentReference w:id="835"/>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836" w:name="_Toc433820053"/>
      <w:bookmarkStart w:id="837" w:name="_Toc463469871"/>
      <w:r>
        <w:rPr>
          <w:noProof/>
        </w:rPr>
        <w:t>Properties</w:t>
      </w:r>
      <w:bookmarkEnd w:id="836"/>
      <w:bookmarkEnd w:id="837"/>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lastRenderedPageBreak/>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 xml:space="preserve">The above example shows that an animal has the qualities of birthdate,  death date, physical sex, height and weight. Note that these is no assumtion that these qualities may be known, required or that different data sources may or may not agree on them – just that an </w:t>
      </w:r>
      <w:del w:id="838" w:author="Cory Casanave" w:date="2016-06-02T17:45:00Z">
        <w:r>
          <w:rPr>
            <w:noProof/>
          </w:rPr>
          <w:delText xml:space="preserve">Animal </w:delText>
        </w:r>
      </w:del>
      <w:ins w:id="839" w:author="Cory Casanave" w:date="2016-06-02T17:45:00Z">
        <w:r w:rsidR="00036046">
          <w:rPr>
            <w:noProof/>
          </w:rPr>
          <w:t xml:space="preserve">animal </w:t>
        </w:r>
      </w:ins>
      <w:r>
        <w:rPr>
          <w:noProof/>
        </w:rPr>
        <w:t>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w:t>
      </w:r>
      <w:ins w:id="840" w:author="Cory Casanave" w:date="2016-06-02T17:46:00Z">
        <w:r w:rsidR="00036046">
          <w:t xml:space="preserve">To represent metadata, </w:t>
        </w:r>
      </w:ins>
      <w:del w:id="841" w:author="Cory Casanave" w:date="2016-06-02T17:46:00Z">
        <w:r w:rsidRPr="00CE2228">
          <w:delText>This</w:delText>
        </w:r>
        <w:r w:rsidRPr="00CE2228" w:rsidDel="00036046">
          <w:delText xml:space="preserve"> </w:delText>
        </w:r>
      </w:del>
      <w:ins w:id="842" w:author="Cory Casanave" w:date="2016-06-02T17:46:00Z">
        <w:r w:rsidR="00036046">
          <w:t>t</w:t>
        </w:r>
        <w:r w:rsidR="00036046" w:rsidRPr="00CE2228">
          <w:t>his</w:t>
        </w:r>
        <w:r w:rsidRPr="00CE2228">
          <w:t xml:space="preserve"> </w:t>
        </w:r>
      </w:ins>
      <w:r w:rsidRPr="00CE2228">
        <w:t>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 xml:space="preserve">Note that because every class ultimately specializes the special class «Anything», when that </w:t>
      </w:r>
      <w:del w:id="843" w:author="Cory Casanave" w:date="2016-06-02T17:46:00Z">
        <w:r>
          <w:delText xml:space="preserve">special </w:delText>
        </w:r>
      </w:del>
      <w:ins w:id="844" w:author="Cory Casanave" w:date="2016-06-02T17:46:00Z">
        <w:r w:rsidR="00036046">
          <w:t>&lt;&lt;Anything&gt;&gt;</w:t>
        </w:r>
      </w:ins>
      <w:del w:id="845" w:author="Cory Casanave" w:date="2016-06-02T17:46:00Z">
        <w:r>
          <w:delText>class</w:delText>
        </w:r>
      </w:del>
      <w:r>
        <w:t xml:space="preserve"> has properties, those properties can be used by instances of any </w:t>
      </w:r>
      <w:del w:id="846" w:author="Cory Casanave" w:date="2016-06-02T17:47:00Z">
        <w:r>
          <w:delText>subclasses</w:delText>
        </w:r>
      </w:del>
      <w:ins w:id="847" w:author="Cory Casanave" w:date="2016-06-02T17:47:00Z">
        <w:r w:rsidR="00036046">
          <w:t>class</w:t>
        </w:r>
      </w:ins>
      <w:r>
        <w:t>. Moreover,</w:t>
      </w:r>
      <w:ins w:id="848" w:author="Cory Casanave" w:date="2016-08-18T15:43:00Z">
        <w:r>
          <w:t xml:space="preserve"> </w:t>
        </w:r>
      </w:ins>
      <w:ins w:id="849" w:author="Cory Casanave" w:date="2016-06-02T17:47:00Z">
        <w:r w:rsidR="00036046">
          <w:t>classes or</w:t>
        </w:r>
        <w:r>
          <w:t xml:space="preserve"> </w:t>
        </w:r>
      </w:ins>
      <w:r>
        <w:t xml:space="preserve">subclasses can have constraints on the values of properties that only hold from that </w:t>
      </w:r>
      <w:del w:id="850" w:author="Cory Casanave" w:date="2016-06-02T17:47:00Z">
        <w:r>
          <w:delText>sub</w:delText>
        </w:r>
      </w:del>
      <w:r>
        <w:t>class and below in the generalization hierarchy. See subsequent sections for further explanation.</w:t>
      </w:r>
    </w:p>
    <w:p w14:paraId="195BFBD0" w14:textId="77777777" w:rsidR="00F35C3F" w:rsidRDefault="00F35C3F" w:rsidP="00F35C3F">
      <w:pPr>
        <w:pStyle w:val="Heading3"/>
      </w:pPr>
      <w:bookmarkStart w:id="851" w:name="_Toc433820054"/>
      <w:bookmarkStart w:id="852" w:name="_Toc463469872"/>
      <w:r>
        <w:t>Associations</w:t>
      </w:r>
      <w:bookmarkEnd w:id="851"/>
      <w:bookmarkEnd w:id="852"/>
    </w:p>
    <w:p w14:paraId="78D8233D" w14:textId="77777777" w:rsidR="00F35C3F" w:rsidRDefault="00F35C3F" w:rsidP="00F35C3F">
      <w:pPr>
        <w:pStyle w:val="BodyText"/>
      </w:pPr>
      <w:r>
        <w:t>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related, these are also shown. Since an association has</w:t>
      </w:r>
      <w:ins w:id="853" w:author="Cory Casanave" w:date="2016-08-18T15:43:00Z">
        <w:r>
          <w:t xml:space="preserve"> </w:t>
        </w:r>
      </w:ins>
      <w:ins w:id="854" w:author="Cory Casanave" w:date="2016-06-02T17:48:00Z">
        <w:r w:rsidR="007750CC">
          <w:t>at least</w:t>
        </w:r>
        <w:r>
          <w:t xml:space="preserve"> </w:t>
        </w:r>
      </w:ins>
      <w:r>
        <w:t xml:space="preserve">two ends, the association may be read in </w:t>
      </w:r>
      <w:del w:id="855" w:author="Cory Casanave" w:date="2016-06-02T17:48:00Z">
        <w:r>
          <w:delText xml:space="preserve">either </w:delText>
        </w:r>
      </w:del>
      <w:ins w:id="856" w:author="Cory Casanave" w:date="2016-06-02T17:48:00Z">
        <w:r w:rsidR="007750CC">
          <w:t xml:space="preserve">any </w:t>
        </w:r>
      </w:ins>
      <w:r>
        <w:t xml:space="preserve">direction, but is the same “fact”. </w:t>
      </w:r>
      <w:commentRangeStart w:id="857"/>
      <w:r>
        <w:t xml:space="preserve">The properties involved are considered “inverse properties”. </w:t>
      </w:r>
      <w:commentRangeEnd w:id="857"/>
      <w:r w:rsidR="007750CC">
        <w:rPr>
          <w:rStyle w:val="CommentReference"/>
        </w:rPr>
        <w:commentReference w:id="857"/>
      </w:r>
      <w:r>
        <w:t xml:space="preserve">The association end properties are typically verbs or verb phrases, but in some cases, such </w:t>
      </w:r>
      <w:commentRangeStart w:id="858"/>
      <w:r>
        <w:t>as when an association is reified as a class, the association ends can become noun phrases</w:t>
      </w:r>
      <w:commentRangeEnd w:id="858"/>
      <w:r w:rsidR="007750CC">
        <w:rPr>
          <w:rStyle w:val="CommentReference"/>
        </w:rPr>
        <w:commentReference w:id="858"/>
      </w:r>
      <w:r>
        <w:t xml:space="preserve">.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859" w:name="_Toc433820055"/>
      <w:bookmarkStart w:id="860" w:name="_Toc463469873"/>
      <w:r>
        <w:rPr>
          <w:noProof/>
        </w:rPr>
        <w:lastRenderedPageBreak/>
        <w:t>Property and association end hierarchies</w:t>
      </w:r>
      <w:bookmarkEnd w:id="859"/>
      <w:bookmarkEnd w:id="860"/>
    </w:p>
    <w:p w14:paraId="42EBD706" w14:textId="0413F6E8" w:rsidR="00F35C3F" w:rsidRDefault="00F35C3F" w:rsidP="00F35C3F">
      <w:pPr>
        <w:pStyle w:val="BodyText"/>
        <w:rPr>
          <w:noProof/>
        </w:rPr>
      </w:pPr>
      <w:r>
        <w:rPr>
          <w:noProof/>
        </w:rPr>
        <w:t xml:space="preserve">Like class hierarchies, attributes and association ends (we will just call both properties from now on) can also be arranged in hierarchies of more or less specific properties. In UML, property hierarchies are represented using </w:t>
      </w:r>
      <w:del w:id="861" w:author="Cory Casanave" w:date="2016-09-02T13:13:00Z">
        <w:r w:rsidDel="00C976AA">
          <w:rPr>
            <w:noProof/>
          </w:rPr>
          <w:delText xml:space="preserve">with </w:delText>
        </w:r>
      </w:del>
      <w:r>
        <w:rPr>
          <w:noProof/>
        </w:rPr>
        <w:t>either “</w:t>
      </w:r>
      <w:commentRangeStart w:id="862"/>
      <w:r>
        <w:rPr>
          <w:noProof/>
        </w:rPr>
        <w:t xml:space="preserve">Subsets” or “Redefines”. </w:t>
      </w:r>
      <w:commentRangeEnd w:id="862"/>
      <w:r w:rsidR="007750CC">
        <w:rPr>
          <w:rStyle w:val="CommentReference"/>
        </w:rPr>
        <w:commentReference w:id="862"/>
      </w:r>
      <w:r>
        <w:rPr>
          <w:noProof/>
        </w:rPr>
        <w:t xml:space="preserve">What a property subsets or redefines is shown next to its </w:t>
      </w:r>
      <w:del w:id="863" w:author="Cory Casanave" w:date="2016-09-02T13:13:00Z">
        <w:r w:rsidDel="00C976AA">
          <w:rPr>
            <w:noProof/>
          </w:rPr>
          <w:delText xml:space="preserve">defintion </w:delText>
        </w:r>
      </w:del>
      <w:ins w:id="864" w:author="Cory Casanave" w:date="2016-09-02T13:13:00Z">
        <w:r w:rsidR="00C976AA">
          <w:rPr>
            <w:noProof/>
          </w:rPr>
          <w:t xml:space="preserve">name </w:t>
        </w:r>
      </w:ins>
      <w:r>
        <w:rPr>
          <w:noProof/>
        </w:rPr>
        <w:t>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 xml:space="preserve">The above example shows that the “has observation” and “observer” properties are specializations of the “performs” and “performed by” concepts. The property “observer” redefines “performed by” – that is, an Observation always has an observer, never a “performed by” </w:t>
      </w:r>
      <w:ins w:id="865" w:author="Cory Casanave" w:date="2016-06-02T17:52:00Z">
        <w:r w:rsidR="0024504C">
          <w:rPr>
            <w:noProof/>
          </w:rPr>
          <w:t xml:space="preserve">any other kind of </w:t>
        </w:r>
      </w:ins>
      <w:r>
        <w:rPr>
          <w:noProof/>
        </w:rPr>
        <w:t>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866" w:name="_Toc433820056"/>
      <w:bookmarkStart w:id="867" w:name="_Toc463469874"/>
      <w:r>
        <w:rPr>
          <w:noProof/>
        </w:rPr>
        <w:t>Association Classes</w:t>
      </w:r>
      <w:bookmarkEnd w:id="866"/>
      <w:bookmarkEnd w:id="867"/>
    </w:p>
    <w:p w14:paraId="37AECD4D" w14:textId="4304082B"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w:t>
      </w:r>
      <w:ins w:id="868" w:author="Cory Casanave" w:date="2016-06-02T17:53:00Z">
        <w:r w:rsidR="0024504C">
          <w:t xml:space="preserve"> or only valid within some context</w:t>
        </w:r>
      </w:ins>
      <w:ins w:id="869" w:author="Cory Casanave" w:date="2016-08-18T15:43:00Z">
        <w:r>
          <w:t>.</w:t>
        </w:r>
      </w:ins>
      <w:del w:id="870" w:author="Cory Casanave" w:date="2016-08-18T15:43:00Z">
        <w:r>
          <w:delText>.</w:delText>
        </w:r>
      </w:del>
      <w:r>
        <w:t xml:space="preserve">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 xml:space="preserve">The above example shows the “Stakeholder Desirability” relation. Between any situation and any stakeholder there can be some metrics as to how much that stakeholder desires or wants to avoid that situation. The Stakeholder Desirability </w:t>
      </w:r>
      <w:r>
        <w:rPr>
          <w:noProof/>
        </w:rPr>
        <w:lastRenderedPageBreak/>
        <w:t>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871" w:name="_Toc434831740"/>
      <w:bookmarkStart w:id="872" w:name="_Toc325638289"/>
      <w:bookmarkStart w:id="873" w:name="_Toc463469875"/>
      <w:r>
        <w:rPr>
          <w:noProof/>
        </w:rPr>
        <w:t>Annotation</w:t>
      </w:r>
      <w:bookmarkEnd w:id="873"/>
    </w:p>
    <w:p w14:paraId="2770A4BE" w14:textId="1741535F"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w:t>
      </w:r>
      <w:del w:id="874" w:author="Cory Casanave" w:date="2016-09-02T13:17:00Z">
        <w:r w:rsidDel="00C976AA">
          <w:delText>a type of annotation with a relatively refined meaning</w:delText>
        </w:r>
      </w:del>
      <w:ins w:id="875" w:author="Cory Casanave" w:date="2016-09-02T13:17:00Z">
        <w:r w:rsidR="00C976AA">
          <w:t>information about the model (metadata), not about the subject domain</w:t>
        </w:r>
      </w:ins>
      <w:r>
        <w:t>. A</w:t>
      </w:r>
      <w:del w:id="876" w:author="Cory Casanave" w:date="2016-09-02T13:16:00Z">
        <w:r w:rsidDel="00C976AA">
          <w:delText>ny</w:delText>
        </w:r>
      </w:del>
      <w:r>
        <w:t xml:space="preserve">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w:t>
      </w:r>
      <w:commentRangeStart w:id="877"/>
      <w:r>
        <w:rPr>
          <w:bCs/>
          <w:szCs w:val="24"/>
        </w:rPr>
        <w:t>property</w:t>
      </w:r>
      <w:commentRangeEnd w:id="877"/>
      <w:r w:rsidR="00A04253">
        <w:rPr>
          <w:rStyle w:val="CommentReference"/>
        </w:rPr>
        <w:commentReference w:id="877"/>
      </w:r>
      <w:r>
        <w:rPr>
          <w:bCs/>
          <w:szCs w:val="24"/>
        </w:rPr>
        <w:t>.</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w:t>
      </w:r>
      <w:commentRangeStart w:id="878"/>
      <w:r>
        <w:t>Annotation Examples</w:t>
      </w:r>
      <w:commentRangeEnd w:id="878"/>
      <w:r w:rsidR="00C976AA">
        <w:rPr>
          <w:rStyle w:val="CommentReference"/>
          <w:rFonts w:ascii="Times New Roman" w:hAnsi="Times New Roman"/>
          <w:b w:val="0"/>
        </w:rPr>
        <w:commentReference w:id="878"/>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879" w:name="_Toc463469876"/>
      <w:r>
        <w:rPr>
          <w:noProof/>
        </w:rPr>
        <w:lastRenderedPageBreak/>
        <w:t>Specific kinds of classes</w:t>
      </w:r>
      <w:bookmarkEnd w:id="871"/>
      <w:bookmarkEnd w:id="872"/>
      <w:bookmarkEnd w:id="879"/>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w:t>
      </w:r>
      <w:commentRangeStart w:id="880"/>
      <w:r>
        <w:rPr>
          <w:bCs/>
        </w:rPr>
        <w:t>to make it special</w:t>
      </w:r>
      <w:commentRangeEnd w:id="880"/>
      <w:r w:rsidR="007204B3">
        <w:rPr>
          <w:rStyle w:val="CommentReference"/>
        </w:rPr>
        <w:commentReference w:id="880"/>
      </w:r>
      <w:r>
        <w:rPr>
          <w:bCs/>
        </w:rPr>
        <w:t xml:space="preserve">.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 xml:space="preserve">A «Union» is a class that has an extent (set of instances) which is equivalent to the union of the extents of all types that specialize the Union (Subclasses). Specializing types shall include subtypes and types that realize the union. The union can be either named or unnamed. </w:t>
      </w:r>
      <w:commentRangeStart w:id="881"/>
      <w:r>
        <w:t>When it is unnamed, it can only be used at the domain or range of a property.</w:t>
      </w:r>
      <w:commentRangeEnd w:id="881"/>
      <w:r w:rsidR="007204B3">
        <w:rPr>
          <w:rStyle w:val="CommentReference"/>
        </w:rPr>
        <w:commentReference w:id="881"/>
      </w:r>
    </w:p>
    <w:p w14:paraId="77A9E27A" w14:textId="77777777" w:rsidR="00F35C3F" w:rsidRDefault="00F35C3F" w:rsidP="00F35C3F">
      <w:pPr>
        <w:pStyle w:val="BodyText"/>
      </w:pPr>
      <w:r>
        <w:t xml:space="preserve">Note: UML realizations are included to support unions across external models because UML generalization </w:t>
      </w:r>
      <w:del w:id="882" w:author="Cory Casanave" w:date="2016-06-02T18:00:00Z">
        <w:r>
          <w:delText>can not</w:delText>
        </w:r>
      </w:del>
      <w:ins w:id="883" w:author="Cory Casanave" w:date="2016-06-02T18:00:00Z">
        <w:r w:rsidR="007204B3">
          <w:t>cannot</w:t>
        </w:r>
      </w:ins>
      <w:r>
        <w:t xml:space="preserve"> be used across external models due to the ownership of generalization.</w:t>
      </w:r>
    </w:p>
    <w:p w14:paraId="4B6266F1" w14:textId="387E08C0" w:rsidR="00F35C3F" w:rsidRDefault="00F35C3F" w:rsidP="00F35C3F">
      <w:pPr>
        <w:pStyle w:val="BodyText"/>
      </w:pPr>
      <w:commentRangeStart w:id="884"/>
      <w:r>
        <w:t>An anonymous union class always implies a complete subclass generalization</w:t>
      </w:r>
      <w:r w:rsidR="00D11804">
        <w:t>.</w:t>
      </w:r>
      <w:r w:rsidRPr="007D1B70">
        <w:rPr>
          <w:b/>
        </w:rPr>
        <w:t xml:space="preserve"> </w:t>
      </w:r>
      <w:commentRangeEnd w:id="884"/>
      <w:r w:rsidR="007204B3">
        <w:rPr>
          <w:rStyle w:val="CommentReference"/>
        </w:rPr>
        <w:commentReference w:id="884"/>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 xml:space="preserve">For intersection, The SIMF profile considers UML generalization and UML realization equivalent. </w:t>
      </w:r>
      <w:commentRangeStart w:id="885"/>
      <w:r>
        <w:t>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commentRangeEnd w:id="885"/>
      <w:r w:rsidR="003974C9">
        <w:rPr>
          <w:rStyle w:val="CommentReference"/>
        </w:rPr>
        <w:commentReference w:id="885"/>
      </w:r>
    </w:p>
    <w:p w14:paraId="6EE4155A" w14:textId="77777777" w:rsidR="00F35C3F" w:rsidRDefault="00F35C3F" w:rsidP="00F35C3F">
      <w:pPr>
        <w:pStyle w:val="Heading4"/>
      </w:pPr>
      <w:del w:id="886" w:author="Cory Casanave" w:date="2016-06-02T18:03:00Z">
        <w:r>
          <w:delText>Context specific types</w:delText>
        </w:r>
      </w:del>
      <w:ins w:id="887" w:author="Cory Casanave" w:date="2016-06-02T18:03:00Z">
        <w:r w:rsidR="00A12FD3">
          <w:t>Facets</w:t>
        </w:r>
      </w:ins>
      <w:ins w:id="888" w:author="Cory Casanave" w:date="2016-06-02T18:05:00Z">
        <w:r w:rsidR="00A12FD3">
          <w:t>, Roles, Phases</w:t>
        </w:r>
      </w:ins>
      <w:r>
        <w:t xml:space="preserve"> and &lt;&lt;Classifies&gt;&gt;</w:t>
      </w:r>
    </w:p>
    <w:p w14:paraId="3F141D73" w14:textId="77777777" w:rsidR="00F35C3F" w:rsidRDefault="00F35C3F" w:rsidP="00F35C3F">
      <w:pPr>
        <w:pStyle w:val="BodyText"/>
      </w:pPr>
      <w:r>
        <w:t>Some types may be considered the “fundamental” type of something that is essential to its being</w:t>
      </w:r>
      <w:ins w:id="889" w:author="Cory Casanave" w:date="2016-06-02T18:03:00Z">
        <w:r>
          <w:t xml:space="preserve"> </w:t>
        </w:r>
        <w:r w:rsidR="00A12FD3">
          <w:t>and identity</w:t>
        </w:r>
      </w:ins>
      <w:ins w:id="890" w:author="Cory Casanave" w:date="2016-08-18T15:43:00Z">
        <w:r>
          <w:t xml:space="preserve"> </w:t>
        </w:r>
      </w:ins>
      <w:r>
        <w:t>for its entire lifetime; this is the default assumption of most classes. Other types classify something in a specific context or for a period of time, SIMF calls these “</w:t>
      </w:r>
      <w:del w:id="891" w:author="Cory Casanave" w:date="2016-06-02T18:03:00Z">
        <w:r>
          <w:delText>classifications</w:delText>
        </w:r>
      </w:del>
      <w:ins w:id="892" w:author="Cory Casanave" w:date="2016-06-02T18:03:00Z">
        <w:r w:rsidR="00A12FD3">
          <w:t>Facets</w:t>
        </w:r>
      </w:ins>
      <w:ins w:id="893" w:author="Cory Casanave" w:date="2016-08-18T15:43:00Z">
        <w:r>
          <w:t xml:space="preserve">”.  </w:t>
        </w:r>
      </w:ins>
      <w:ins w:id="894" w:author="Cory Casanave" w:date="2016-06-02T18:05:00Z">
        <w:r w:rsidR="00A12FD3">
          <w:t>Examples of facets are “Roles” and “Phases” that something may have over its lifetime.</w:t>
        </w:r>
      </w:ins>
      <w:del w:id="895" w:author="Cory Casanave" w:date="2016-08-18T15:43:00Z">
        <w:r>
          <w:delText xml:space="preserve">”. </w:delText>
        </w:r>
      </w:del>
      <w:ins w:id="896" w:author="Cory Casanave" w:date="2016-06-02T18:05:00Z">
        <w:r>
          <w:t xml:space="preserve"> </w:t>
        </w:r>
      </w:ins>
      <w:r>
        <w:t xml:space="preserve">The </w:t>
      </w:r>
      <w:del w:id="897" w:author="Cory Casanave" w:date="2016-06-02T18:03:00Z">
        <w:r>
          <w:delText xml:space="preserve">types </w:delText>
        </w:r>
      </w:del>
      <w:ins w:id="898" w:author="Cory Casanave" w:date="2016-06-02T18:03:00Z">
        <w:r w:rsidR="00A12FD3">
          <w:t xml:space="preserve">facets </w:t>
        </w:r>
      </w:ins>
      <w:r>
        <w:t xml:space="preserve">an instance is classified with </w:t>
      </w:r>
      <w:del w:id="899" w:author="Cory Casanave" w:date="2016-06-02T18:06:00Z">
        <w:r>
          <w:delText>is expected to</w:delText>
        </w:r>
      </w:del>
      <w:ins w:id="900" w:author="Cory Casanave" w:date="2016-06-02T18:06:00Z">
        <w:r w:rsidR="00A12FD3">
          <w:t>may</w:t>
        </w:r>
      </w:ins>
      <w:r>
        <w:t xml:space="preserve"> change over time and may be only valid within a particular context or viewpoint. </w:t>
      </w:r>
      <w:del w:id="901" w:author="Cory Casanave" w:date="2016-06-02T18:04:00Z">
        <w:r>
          <w:delText xml:space="preserve">Classifications </w:delText>
        </w:r>
      </w:del>
      <w:ins w:id="902" w:author="Cory Casanave" w:date="2016-06-02T18:04:00Z">
        <w:r w:rsidR="00A12FD3">
          <w:t xml:space="preserve">Facets </w:t>
        </w:r>
      </w:ins>
      <w:r>
        <w:t>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xml:space="preserve">: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w:t>
      </w:r>
      <w:del w:id="903" w:author="Cory Casanave" w:date="2016-06-02T18:06:00Z">
        <w:r>
          <w:delText xml:space="preserve">IUnkown </w:delText>
        </w:r>
      </w:del>
      <w:ins w:id="904" w:author="Cory Casanave" w:date="2016-06-02T18:06:00Z">
        <w:r w:rsidR="00A12FD3">
          <w:t xml:space="preserve">iUnkown </w:t>
        </w:r>
      </w:ins>
      <w:r>
        <w:t>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w:t>
      </w:r>
      <w:ins w:id="905" w:author="Cory Casanave" w:date="2016-06-02T18:10:00Z">
        <w:r w:rsidR="005B2C13">
          <w:t xml:space="preserve">facet </w:t>
        </w:r>
      </w:ins>
      <w:r>
        <w:t xml:space="preserve">classes that are expected to be dynamic and contextual, such as teacher, victim or president. A role is defined </w:t>
      </w:r>
      <w:del w:id="906" w:author="Cory Casanave" w:date="2016-06-02T18:07:00Z">
        <w:r>
          <w:delText xml:space="preserve">as </w:delText>
        </w:r>
      </w:del>
      <w:ins w:id="907" w:author="Cory Casanave" w:date="2016-06-02T18:07:00Z">
        <w:r w:rsidR="00A12FD3">
          <w:t xml:space="preserve">using </w:t>
        </w:r>
      </w:ins>
      <w:r>
        <w:t>a class with the &lt;&lt;Role&gt;&gt; stereotype</w:t>
      </w:r>
      <w:ins w:id="908" w:author="Cory Casanave" w:date="2016-06-02T18:07:00Z">
        <w:r w:rsidR="00A12FD3">
          <w:t xml:space="preserve"> and, optionally, a &lt;&lt;Classifies&gt;&gt; generalization</w:t>
        </w:r>
      </w:ins>
      <w:ins w:id="909" w:author="Cory Casanave" w:date="2016-08-18T15:43:00Z">
        <w:r>
          <w:t>.</w:t>
        </w:r>
      </w:ins>
      <w:del w:id="910" w:author="Cory Casanave" w:date="2016-08-18T15:43:00Z">
        <w:r>
          <w:delText>.</w:delText>
        </w:r>
      </w:del>
      <w:r>
        <w:t xml:space="preserv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ins w:id="911" w:author="Cory Casanave" w:date="2016-06-02T18:08:00Z">
        <w:r w:rsidR="00A12FD3">
          <w:t>A role will also frequently have a relationship with something where the multiplicity is at least one. For example, a person is a parent if they have at le</w:t>
        </w:r>
      </w:ins>
      <w:ins w:id="912" w:author="Cory Casanave" w:date="2016-06-02T18:09:00Z">
        <w:r w:rsidR="00A12FD3">
          <w:t>a</w:t>
        </w:r>
      </w:ins>
      <w:ins w:id="913" w:author="Cory Casanave" w:date="2016-06-02T18:08:00Z">
        <w:r w:rsidR="00A12FD3">
          <w:t>st one child.</w:t>
        </w:r>
      </w:ins>
    </w:p>
    <w:p w14:paraId="320B7C24" w14:textId="77777777" w:rsidR="00F35C3F" w:rsidRDefault="00F35C3F" w:rsidP="00F35C3F">
      <w:pPr>
        <w:pStyle w:val="BodyText"/>
      </w:pPr>
      <w:r>
        <w:t xml:space="preserve">Many implementation languages don’t have the capacity to represent roles, so roles are </w:t>
      </w:r>
      <w:ins w:id="914" w:author="Cory Casanave" w:date="2016-06-02T18:09:00Z">
        <w:r w:rsidR="00A12FD3">
          <w:t>sometimes implemented</w:t>
        </w:r>
      </w:ins>
      <w:del w:id="915" w:author="Cory Casanave" w:date="2016-06-02T18:09:00Z">
        <w:r>
          <w:delText>defined</w:delText>
        </w:r>
      </w:del>
      <w:r>
        <w:t xml:space="preserve">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lastRenderedPageBreak/>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w:t>
      </w:r>
      <w:ins w:id="916" w:author="Cory Casanave" w:date="2016-08-18T15:43:00Z">
        <w:r>
          <w:t xml:space="preserve"> </w:t>
        </w:r>
      </w:ins>
      <w:ins w:id="917" w:author="Cory Casanave" w:date="2016-06-02T18:10:00Z">
        <w:r w:rsidR="005B2C13">
          <w:t>facet</w:t>
        </w:r>
        <w:r>
          <w:t xml:space="preserve"> </w:t>
        </w:r>
      </w:ins>
      <w:r>
        <w:t xml:space="preserve">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w:t>
      </w:r>
      <w:ins w:id="918" w:author="Cory Casanave" w:date="2016-06-02T18:11:00Z">
        <w:r w:rsidR="005B2C13">
          <w:t>“</w:t>
        </w:r>
      </w:ins>
      <w:r>
        <w:t>alive</w:t>
      </w:r>
      <w:ins w:id="919" w:author="Cory Casanave" w:date="2016-06-02T18:11:00Z">
        <w:r w:rsidR="005B2C13">
          <w:t>”</w:t>
        </w:r>
      </w:ins>
      <w:r>
        <w:t xml:space="preserve"> and </w:t>
      </w:r>
      <w:ins w:id="920" w:author="Cory Casanave" w:date="2016-06-02T18:11:00Z">
        <w:r w:rsidR="005B2C13">
          <w:t>“</w:t>
        </w:r>
      </w:ins>
      <w:r>
        <w:t>dead</w:t>
      </w:r>
      <w:ins w:id="921" w:author="Cory Casanave" w:date="2016-06-02T18:11:00Z">
        <w:r w:rsidR="005B2C13">
          <w:t>”</w:t>
        </w:r>
      </w:ins>
      <w:r>
        <w:t xml:space="preserve"> would be phases</w:t>
      </w:r>
      <w:ins w:id="922" w:author="Cory Casanave" w:date="2016-06-02T18:11:00Z">
        <w:r w:rsidR="005B2C13">
          <w:t xml:space="preserve"> of a lifeform</w:t>
        </w:r>
      </w:ins>
      <w:ins w:id="923" w:author="Cory Casanave" w:date="2016-08-18T15:43:00Z">
        <w:r>
          <w:t>.</w:t>
        </w:r>
      </w:ins>
      <w:del w:id="924" w:author="Cory Casanave" w:date="2016-08-18T15:43:00Z">
        <w:r>
          <w:delText>.</w:delText>
        </w:r>
      </w:del>
      <w:r>
        <w:t xml:space="preserve">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commentRangeStart w:id="925"/>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commentRangeEnd w:id="925"/>
      <w:r w:rsidR="005B2C13">
        <w:rPr>
          <w:rStyle w:val="CommentReference"/>
        </w:rPr>
        <w:commentReference w:id="925"/>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CA400D" w:rsidP="00F35C3F">
      <w:pPr>
        <w:pStyle w:val="BodyText"/>
      </w:pPr>
      <w:commentRangeStart w:id="926"/>
      <w:del w:id="927" w:author="Cory Casanave" w:date="2016-06-02T18:17:00Z">
        <w:r w:rsidDel="00CA400D">
          <w:rPr>
            <w:noProof/>
          </w:rPr>
          <w:drawing>
            <wp:anchor distT="0" distB="0" distL="114300" distR="114300" simplePos="0" relativeHeight="251660288" behindDoc="1" locked="0" layoutInCell="1" allowOverlap="1" wp14:anchorId="12C1A9F1" wp14:editId="0EFDD2F7">
              <wp:simplePos x="0" y="0"/>
              <wp:positionH relativeFrom="column">
                <wp:posOffset>1905</wp:posOffset>
              </wp:positionH>
              <wp:positionV relativeFrom="paragraph">
                <wp:posOffset>1225550</wp:posOffset>
              </wp:positionV>
              <wp:extent cx="1438910" cy="686435"/>
              <wp:effectExtent l="0" t="0" r="8890" b="0"/>
              <wp:wrapTight wrapText="left">
                <wp:wrapPolygon edited="0">
                  <wp:start x="0" y="0"/>
                  <wp:lineTo x="0" y="20981"/>
                  <wp:lineTo x="21447" y="20981"/>
                  <wp:lineTo x="21447"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891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del>
      <w:commentRangeEnd w:id="926"/>
      <w:ins w:id="928" w:author="Cory Casanave" w:date="2016-08-18T15:43:00Z">
        <w:r>
          <w:rPr>
            <w:rStyle w:val="CommentReference"/>
          </w:rPr>
          <w:commentReference w:id="926"/>
        </w:r>
      </w:ins>
      <w:ins w:id="929" w:author="Cory Casanave" w:date="2016-06-02T18:16:00Z">
        <w:r w:rsidRPr="00CA400D">
          <w:rPr>
            <w:noProof/>
          </w:rPr>
          <w:drawing>
            <wp:anchor distT="0" distB="0" distL="114300" distR="114300" simplePos="0" relativeHeight="251664384" behindDoc="1" locked="0" layoutInCell="1" allowOverlap="1" wp14:anchorId="2EF1A6F6" wp14:editId="3A9306E7">
              <wp:simplePos x="0" y="0"/>
              <wp:positionH relativeFrom="column">
                <wp:posOffset>3893820</wp:posOffset>
              </wp:positionH>
              <wp:positionV relativeFrom="paragraph">
                <wp:posOffset>105410</wp:posOffset>
              </wp:positionV>
              <wp:extent cx="1892808" cy="1099050"/>
              <wp:effectExtent l="0" t="0" r="0" b="6350"/>
              <wp:wrapTight wrapText="left">
                <wp:wrapPolygon edited="0">
                  <wp:start x="0" y="0"/>
                  <wp:lineTo x="0" y="21350"/>
                  <wp:lineTo x="21310" y="21350"/>
                  <wp:lineTo x="2131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2808" cy="1099050"/>
                      </a:xfrm>
                      <a:prstGeom prst="rect">
                        <a:avLst/>
                      </a:prstGeom>
                      <a:noFill/>
                      <a:ln>
                        <a:noFill/>
                      </a:ln>
                    </pic:spPr>
                  </pic:pic>
                </a:graphicData>
              </a:graphic>
              <wp14:sizeRelH relativeFrom="margin">
                <wp14:pctWidth>0</wp14:pctWidth>
              </wp14:sizeRelH>
            </wp:anchor>
          </w:drawing>
        </w:r>
      </w:ins>
      <w:ins w:id="930" w:author="Cory Casanave" w:date="2016-08-18T15:43:00Z">
        <w:r w:rsidR="00F35C3F">
          <w:rPr>
            <w:noProof/>
          </w:rPr>
          <mc:AlternateContent>
            <mc:Choice Requires="wps">
              <w:drawing>
                <wp:anchor distT="0" distB="0" distL="114300" distR="114300" simplePos="0" relativeHeight="251662336" behindDoc="0" locked="0" layoutInCell="1" allowOverlap="1" wp14:anchorId="16B601D6" wp14:editId="357C9619">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5199F268" w14:textId="77777777" w:rsidR="00BA55AB" w:rsidRPr="00B4226D" w:rsidRDefault="00BA55AB" w:rsidP="00F35C3F">
                              <w:pPr>
                                <w:pStyle w:val="Caption"/>
                                <w:rPr>
                                  <w:ins w:id="931" w:author="Cory Casanave" w:date="2016-08-18T15:43:00Z"/>
                                  <w:rFonts w:ascii="Times New Roman" w:hAnsi="Times New Roman"/>
                                  <w:noProof/>
                                  <w:sz w:val="20"/>
                                </w:rPr>
                              </w:pPr>
                              <w:ins w:id="932"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B601D6" id="_x0000_t202" coordsize="21600,21600" o:spt="202" path="m,l,21600r21600,l21600,xe">
                  <v:stroke joinstyle="miter"/>
                  <v:path gradientshapeok="t" o:connecttype="rect"/>
                </v:shapetype>
                <v:shape id="Text Box 165" o:spid="_x0000_s1026" type="#_x0000_t202" style="position:absolute;margin-left:285.25pt;margin-top:93.85pt;width:205.2pt;height:2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" stroked="f">
                  <v:path arrowok="t"/>
                  <v:textbox style="mso-fit-shape-to-text:t" inset="0,0,0,0">
                    <w:txbxContent>
                      <w:p w14:paraId="5199F268" w14:textId="77777777" w:rsidR="00BA55AB" w:rsidRPr="00B4226D" w:rsidRDefault="00BA55AB" w:rsidP="00F35C3F">
                        <w:pPr>
                          <w:pStyle w:val="Caption"/>
                          <w:rPr>
                            <w:ins w:id="933" w:author="Cory Casanave" w:date="2016-08-18T15:43:00Z"/>
                            <w:rFonts w:ascii="Times New Roman" w:hAnsi="Times New Roman"/>
                            <w:noProof/>
                            <w:sz w:val="20"/>
                          </w:rPr>
                        </w:pPr>
                        <w:ins w:id="934"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v:textbox>
                  <w10:wrap type="tight" side="left"/>
                </v:shape>
              </w:pict>
            </mc:Fallback>
          </mc:AlternateContent>
        </w:r>
      </w:ins>
      <w:del w:id="935" w:author="Cory Casanave" w:date="2016-08-18T15:43:00Z">
        <w:r w:rsidR="00F35C3F">
          <w:rPr>
            <w:noProof/>
          </w:rPr>
          <mc:AlternateContent>
            <mc:Choice Requires="wps">
              <w:drawing>
                <wp:anchor distT="0" distB="0" distL="114300" distR="114300" simplePos="0" relativeHeight="251652096"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BA55AB" w:rsidRPr="00B4226D" w:rsidRDefault="00BA55AB" w:rsidP="00F35C3F">
                              <w:pPr>
                                <w:pStyle w:val="Caption"/>
                                <w:rPr>
                                  <w:del w:id="936" w:author="Cory Casanave" w:date="2016-08-18T15:43:00Z"/>
                                  <w:rFonts w:ascii="Times New Roman" w:hAnsi="Times New Roman"/>
                                  <w:noProof/>
                                  <w:sz w:val="20"/>
                                </w:rPr>
                              </w:pPr>
                              <w:del w:id="937" w:author="Cory Casanave" w:date="2016-08-18T15:43:00Z">
                                <w:r>
                                  <w:delText xml:space="preserve">Figure </w:delText>
                                </w:r>
                                <w:r>
                                  <w:fldChar w:fldCharType="begin"/>
                                </w:r>
                                <w:r>
                                  <w:delInstrText xml:space="preserve"> SEQ Figure \* ARABIC </w:delInstrText>
                                </w:r>
                                <w:r>
                                  <w:fldChar w:fldCharType="separate"/>
                                </w:r>
                                <w:r>
                                  <w:rPr>
                                    <w:noProof/>
                                  </w:rPr>
                                  <w:delText>24</w:delText>
                                </w:r>
                                <w:r>
                                  <w:rPr>
                                    <w:noProof/>
                                  </w:rPr>
                                  <w:fldChar w:fldCharType="end"/>
                                </w:r>
                                <w:r>
                                  <w:delText xml:space="preserve"> "Area" Example of quantity kinds and units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B601D6" id="Text Box 161" o:spid="_x0000_s1027" type="#_x0000_t202" style="position:absolute;margin-left:285.25pt;margin-top:93.85pt;width:205.2pt;height:28.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" stroked="f">
                  <v:path arrowok="t"/>
                  <v:textbox style="mso-fit-shape-to-text:t" inset="0,0,0,0">
                    <w:txbxContent>
                      <w:p w14:paraId="0FABC98D" w14:textId="77777777" w:rsidR="00BA55AB" w:rsidRPr="00B4226D" w:rsidRDefault="00BA55AB" w:rsidP="00F35C3F">
                        <w:pPr>
                          <w:pStyle w:val="Caption"/>
                          <w:rPr>
                            <w:del w:id="938" w:author="Cory Casanave" w:date="2016-08-18T15:43:00Z"/>
                            <w:rFonts w:ascii="Times New Roman" w:hAnsi="Times New Roman"/>
                            <w:noProof/>
                            <w:sz w:val="20"/>
                          </w:rPr>
                        </w:pPr>
                        <w:del w:id="939" w:author="Cory Casanave" w:date="2016-08-18T15:43:00Z">
                          <w:r>
                            <w:delText xml:space="preserve">Figure </w:delText>
                          </w:r>
                          <w:r>
                            <w:fldChar w:fldCharType="begin"/>
                          </w:r>
                          <w:r>
                            <w:delInstrText xml:space="preserve"> SEQ Figure \* ARABIC </w:delInstrText>
                          </w:r>
                          <w:r>
                            <w:fldChar w:fldCharType="separate"/>
                          </w:r>
                          <w:r>
                            <w:rPr>
                              <w:noProof/>
                            </w:rPr>
                            <w:delText>24</w:delText>
                          </w:r>
                          <w:r>
                            <w:rPr>
                              <w:noProof/>
                            </w:rPr>
                            <w:fldChar w:fldCharType="end"/>
                          </w:r>
                          <w:r>
                            <w:delText xml:space="preserve"> "Area" Example of quantity kinds and units</w:delText>
                          </w:r>
                        </w:del>
                      </w:p>
                    </w:txbxContent>
                  </v:textbox>
                  <w10:wrap type="tight" side="left"/>
                </v:shape>
              </w:pict>
            </mc:Fallback>
          </mc:AlternateContent>
        </w:r>
        <w:r w:rsidR="00F35C3F">
          <w:rPr>
            <w:noProof/>
          </w:rPr>
          <w:drawing>
            <wp:anchor distT="0" distB="0" distL="114300" distR="114300" simplePos="0" relativeHeight="251650048"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F35C3F">
        <w:t>Fundamental to understanding and describing something is physical and other qualities such as temperature, length and color. Many data models fail to capture units of measure explicitly which can and has</w:t>
      </w:r>
      <w:r w:rsidR="00F35C3F">
        <w:rPr>
          <w:rStyle w:val="FootnoteReference"/>
        </w:rPr>
        <w:footnoteReference w:id="4"/>
      </w:r>
      <w:r w:rsidR="00F35C3F">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ins w:id="940" w:author="Cory Casanave" w:date="2016-06-02T18:16:00Z">
        <w:r w:rsidRPr="00CA400D">
          <w:t xml:space="preserve"> </w:t>
        </w:r>
      </w:ins>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lastRenderedPageBreak/>
        <w:t>As any element of measurement data must be specific to a specific unit in a specific data exchange, the &lt;&lt;</w:t>
      </w:r>
      <w:ins w:id="941" w:author="Cory Casanave" w:date="2016-08-18T15:43:00Z">
        <w:r>
          <w:t>Unit</w:t>
        </w:r>
      </w:ins>
      <w:ins w:id="942" w:author="Cory Casanave" w:date="2016-06-02T18:13:00Z">
        <w:r w:rsidR="00CA400D">
          <w:t>Type</w:t>
        </w:r>
      </w:ins>
      <w:del w:id="943" w:author="Cory Casanave" w:date="2016-08-18T15:43:00Z">
        <w:r>
          <w:delText>Unit</w:delText>
        </w:r>
      </w:del>
      <w:r>
        <w: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del w:id="944" w:author="Jim Logan" w:date="2016-08-18T15:43:00Z">
        <w:r>
          <w:rPr>
            <w:noProof/>
          </w:rPr>
          <w:drawing>
            <wp:anchor distT="0" distB="0" distL="114300" distR="114300" simplePos="0" relativeHeight="251666432" behindDoc="1" locked="0" layoutInCell="1" allowOverlap="1" wp14:anchorId="0549603A" wp14:editId="0797102E">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13100B74" wp14:editId="495479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19F56F21" w14:textId="77777777" w:rsidR="00BA55AB" w:rsidRPr="00E034DA" w:rsidRDefault="00BA55AB" w:rsidP="00F35C3F">
                              <w:pPr>
                                <w:pStyle w:val="Caption"/>
                                <w:rPr>
                                  <w:del w:id="945" w:author="Jim Logan" w:date="2016-08-18T15:43:00Z"/>
                                  <w:rFonts w:ascii="Times New Roman" w:hAnsi="Times New Roman"/>
                                  <w:noProof/>
                                  <w:sz w:val="20"/>
                                </w:rPr>
                              </w:pPr>
                              <w:del w:id="946" w:author="Jim Logan" w:date="2016-08-18T15:43:00Z">
                                <w:r>
                                  <w:delText xml:space="preserve">Figure </w:delText>
                                </w:r>
                                <w:r>
                                  <w:fldChar w:fldCharType="begin"/>
                                </w:r>
                                <w:r>
                                  <w:delInstrText xml:space="preserve"> SEQ Figure \* ARABIC </w:delInstrText>
                                </w:r>
                                <w:r>
                                  <w:fldChar w:fldCharType="separate"/>
                                </w:r>
                                <w:r>
                                  <w:rPr>
                                    <w:noProof/>
                                  </w:rPr>
                                  <w:delText>25</w:delText>
                                </w:r>
                                <w:r>
                                  <w:rPr>
                                    <w:noProof/>
                                  </w:rPr>
                                  <w:fldChar w:fldCharType="end"/>
                                </w:r>
                                <w:r>
                                  <w:delText xml:space="preserve"> - "Animal" example of using quantity kinds.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71" o:spid="_x0000_s1028" type="#_x0000_t202" style="position:absolute;margin-left:-.25pt;margin-top:87.8pt;width:110.3pt;height:3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" stroked="f">
                  <v:path arrowok="t"/>
                  <v:textbox style="mso-fit-shape-to-text:t" inset="0,0,0,0">
                    <w:txbxContent>
                      <w:p w14:paraId="19F56F21" w14:textId="77777777" w:rsidR="00BA55AB" w:rsidRPr="00E034DA" w:rsidRDefault="00BA55AB" w:rsidP="00F35C3F">
                        <w:pPr>
                          <w:pStyle w:val="Caption"/>
                          <w:rPr>
                            <w:del w:id="947" w:author="Jim Logan" w:date="2016-08-18T15:43:00Z"/>
                            <w:rFonts w:ascii="Times New Roman" w:hAnsi="Times New Roman"/>
                            <w:noProof/>
                            <w:sz w:val="20"/>
                          </w:rPr>
                        </w:pPr>
                        <w:del w:id="948" w:author="Jim Logan" w:date="2016-08-18T15:43:00Z">
                          <w:r>
                            <w:delText xml:space="preserve">Figure </w:delText>
                          </w:r>
                          <w:r>
                            <w:fldChar w:fldCharType="begin"/>
                          </w:r>
                          <w:r>
                            <w:delInstrText xml:space="preserve"> SEQ Figure \* ARABIC </w:delInstrText>
                          </w:r>
                          <w:r>
                            <w:fldChar w:fldCharType="separate"/>
                          </w:r>
                          <w:r>
                            <w:rPr>
                              <w:noProof/>
                            </w:rPr>
                            <w:delText>25</w:delText>
                          </w:r>
                          <w:r>
                            <w:rPr>
                              <w:noProof/>
                            </w:rPr>
                            <w:fldChar w:fldCharType="end"/>
                          </w:r>
                          <w:r>
                            <w:delText xml:space="preserve"> - "Animal" example of using quantity kinds.</w:delText>
                          </w:r>
                        </w:del>
                      </w:p>
                    </w:txbxContent>
                  </v:textbox>
                  <w10:wrap type="tight"/>
                </v:shape>
              </w:pict>
            </mc:Fallback>
          </mc:AlternateContent>
        </w:r>
      </w:del>
      <w:ins w:id="949" w:author="Jim Logan" w:date="2016-08-18T15:43:00Z">
        <w:r>
          <w:rPr>
            <w:noProof/>
          </w:rPr>
          <w:drawing>
            <wp:anchor distT="0" distB="0" distL="114300" distR="114300" simplePos="0" relativeHeight="25165414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BA55AB" w:rsidRPr="00E034DA" w:rsidRDefault="00BA55AB" w:rsidP="00F35C3F">
                              <w:pPr>
                                <w:pStyle w:val="Caption"/>
                                <w:rPr>
                                  <w:ins w:id="950" w:author="Jim Logan" w:date="2016-08-18T15:43:00Z"/>
                                  <w:rFonts w:ascii="Times New Roman" w:hAnsi="Times New Roman"/>
                                  <w:noProof/>
                                  <w:sz w:val="20"/>
                                </w:rPr>
                              </w:pPr>
                              <w:ins w:id="951"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55" o:spid="_x0000_s1029" type="#_x0000_t202" style="position:absolute;margin-left:-.25pt;margin-top:87.8pt;width:110.3pt;height:3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" stroked="f">
                  <v:path arrowok="t"/>
                  <v:textbox style="mso-fit-shape-to-text:t" inset="0,0,0,0">
                    <w:txbxContent>
                      <w:p w14:paraId="4C5FE430" w14:textId="77777777" w:rsidR="00BA55AB" w:rsidRPr="00E034DA" w:rsidRDefault="00BA55AB" w:rsidP="00F35C3F">
                        <w:pPr>
                          <w:pStyle w:val="Caption"/>
                          <w:rPr>
                            <w:ins w:id="952" w:author="Jim Logan" w:date="2016-08-18T15:43:00Z"/>
                            <w:rFonts w:ascii="Times New Roman" w:hAnsi="Times New Roman"/>
                            <w:noProof/>
                            <w:sz w:val="20"/>
                          </w:rPr>
                        </w:pPr>
                        <w:ins w:id="953"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v:textbox>
                  <w10:wrap type="tight"/>
                </v:shape>
              </w:pict>
            </mc:Fallback>
          </mc:AlternateContent>
        </w:r>
      </w:ins>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 xml:space="preserve">By convention quantity kinds are used in fully </w:t>
      </w:r>
      <w:ins w:id="954" w:author="Cory Casanave" w:date="2016-08-18T15:43:00Z">
        <w:r>
          <w:t>concept</w:t>
        </w:r>
      </w:ins>
      <w:ins w:id="955" w:author="Cory Casanave" w:date="2016-06-02T18:21:00Z">
        <w:r w:rsidR="00CA400D">
          <w:t>ual</w:t>
        </w:r>
      </w:ins>
      <w:del w:id="956" w:author="Cory Casanave" w:date="2016-08-18T15:43:00Z">
        <w:r>
          <w:delText>concept</w:delText>
        </w:r>
      </w:del>
      <w:r>
        <w:t xml:space="preserve">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957" w:name="_Toc434831741"/>
      <w:bookmarkStart w:id="958" w:name="_Toc325638290"/>
      <w:bookmarkStart w:id="959" w:name="_Toc418599502"/>
      <w:bookmarkStart w:id="960" w:name="_Toc463469877"/>
      <w:r>
        <w:t>Assertions about concepts</w:t>
      </w:r>
      <w:bookmarkEnd w:id="957"/>
      <w:bookmarkEnd w:id="958"/>
      <w:bookmarkEnd w:id="960"/>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959"/>
    </w:p>
    <w:p w14:paraId="3092EB67" w14:textId="49F6C57F" w:rsidR="00F35C3F" w:rsidRDefault="00F35C3F" w:rsidP="00F35C3F">
      <w:pPr>
        <w:pStyle w:val="BodyText"/>
      </w:pPr>
      <w:r>
        <w:t xml:space="preserve">The concept modeling profile of UML interprets the owner </w:t>
      </w:r>
      <w:ins w:id="961" w:author="Cory Casanave" w:date="2016-09-02T14:00:00Z">
        <w:r w:rsidR="002F3C31">
          <w:t xml:space="preserve">(defining class) </w:t>
        </w:r>
      </w:ins>
      <w:r>
        <w:t xml:space="preserve">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 xml:space="preserve">Constraints may be placed on a property. These constraints can include multiplicity, which includes a minimum cardinality and a maximum cardinality, a type for the property, </w:t>
      </w:r>
      <w:commentRangeStart w:id="962"/>
      <w:r>
        <w:t xml:space="preserve">existential quantification, and universal quantification. </w:t>
      </w:r>
      <w:commentRangeEnd w:id="962"/>
      <w:r w:rsidR="00CA400D">
        <w:rPr>
          <w:rStyle w:val="CommentReference"/>
        </w:rPr>
        <w:commentReference w:id="962"/>
      </w:r>
      <w:r>
        <w:t>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ins w:id="963" w:author="Cory Casanave" w:date="2016-06-02T18:25:00Z">
        <w:r w:rsidR="00844804">
          <w:t xml:space="preserve"> </w:t>
        </w:r>
      </w:ins>
    </w:p>
    <w:p w14:paraId="3774513E" w14:textId="77777777" w:rsidR="00F35C3F" w:rsidRDefault="00F35C3F" w:rsidP="00F35C3F">
      <w:pPr>
        <w:pStyle w:val="Heading4"/>
      </w:pPr>
      <w:r>
        <w:t>Cardinality</w:t>
      </w:r>
    </w:p>
    <w:p w14:paraId="045D83E1" w14:textId="77777777" w:rsidR="00F35C3F" w:rsidRDefault="00F35C3F" w:rsidP="00F35C3F"/>
    <w:p w14:paraId="129905BD" w14:textId="48C94EF6" w:rsidR="00F35C3F" w:rsidRDefault="00F35C3F" w:rsidP="00F35C3F">
      <w:r>
        <w:t xml:space="preserve">Cardinality defines how many </w:t>
      </w:r>
      <w:del w:id="964" w:author="Cory Casanave" w:date="2016-09-02T13:19:00Z">
        <w:r w:rsidDel="003D7CAB">
          <w:delText xml:space="preserve">instances </w:delText>
        </w:r>
      </w:del>
      <w:ins w:id="965" w:author="Cory Casanave" w:date="2016-09-02T13:19:00Z">
        <w:r w:rsidR="003D7CAB">
          <w:t xml:space="preserve">value </w:t>
        </w:r>
      </w:ins>
      <w:r>
        <w:t>of a property may exist for a particular subject instance. For example, how many ages can a person have? The obvious answer is that a person can have at most one age at any one point in time. Thus cardinalities represent the number of instances at any one time</w:t>
      </w:r>
      <w:ins w:id="966" w:author="Cory Casanave" w:date="2016-09-02T13:20:00Z">
        <w:r w:rsidR="003D7CAB">
          <w:t xml:space="preserve"> – regardless of how it is represented</w:t>
        </w:r>
      </w:ins>
      <w:r>
        <w:t>.</w:t>
      </w:r>
    </w:p>
    <w:p w14:paraId="137DE394" w14:textId="51EC4150" w:rsidR="00F35C3F" w:rsidRDefault="00F35C3F" w:rsidP="00F35C3F">
      <w:r>
        <w:t>UML allows the cardinality of a property to be left unspecified</w:t>
      </w:r>
      <w:ins w:id="967" w:author="Cory Casanave" w:date="2016-09-02T13:20:00Z">
        <w:r w:rsidR="003D7CAB">
          <w:t>, in which case it defaults to 1..1</w:t>
        </w:r>
      </w:ins>
      <w:r>
        <w:t xml:space="preserve">. The concept modeling profile interprets unspecified cardinalities as </w:t>
      </w:r>
      <w:del w:id="968" w:author="Cory Casanave" w:date="2016-06-02T18:28:00Z">
        <w:r>
          <w:delText>being unconstrained - zero to many (“0</w:delText>
        </w:r>
        <w:r w:rsidDel="00844804">
          <w:delText>..*”)</w:delText>
        </w:r>
      </w:del>
      <w:ins w:id="969" w:author="Cory Casanave" w:date="2016-06-02T18:28:00Z">
        <w:r w:rsidR="00844804">
          <w:t>1 (one) based on UML defaults</w:t>
        </w:r>
      </w:ins>
      <w:del w:id="970" w:author="Cory Casanave" w:date="2016-06-02T18:28:00Z">
        <w:r w:rsidDel="00844804">
          <w:delText>,</w:delText>
        </w:r>
      </w:del>
      <w:del w:id="971" w:author="Cory Casanave" w:date="2016-08-18T15:43:00Z">
        <w:r>
          <w:delText>..*”),</w:delText>
        </w:r>
      </w:del>
      <w:del w:id="972" w:author="Cory Casanave" w:date="2016-06-02T18:28:00Z">
        <w:r>
          <w:delText xml:space="preserve"> this is consistent with our general rule that anything unsaid is unconstrained</w:delText>
        </w:r>
      </w:del>
      <w:r>
        <w:t>.</w:t>
      </w:r>
      <w:ins w:id="973" w:author="Cory Casanave" w:date="2016-06-02T18:28:00Z">
        <w:r w:rsidR="00844804" w:rsidRPr="00844804">
          <w:t xml:space="preserve"> </w:t>
        </w:r>
        <w:r w:rsidR="00844804">
          <w:t xml:space="preserve">Note that conceptual models do define what you may or must know or what the </w:t>
        </w:r>
      </w:ins>
      <w:ins w:id="974" w:author="Cory Casanave" w:date="2016-09-02T13:21:00Z">
        <w:r w:rsidR="003D7CAB">
          <w:t>requirements</w:t>
        </w:r>
      </w:ins>
      <w:ins w:id="975" w:author="Cory Casanave" w:date="2016-06-02T18:28:00Z">
        <w:r w:rsidR="00844804">
          <w:t xml:space="preserve"> of a data model are – they define what must be true about the world as it is conceived.</w:t>
        </w:r>
      </w:ins>
    </w:p>
    <w:p w14:paraId="5F9055EB" w14:textId="77777777" w:rsidR="00F35C3F" w:rsidRDefault="00F35C3F" w:rsidP="00F35C3F">
      <w:pPr>
        <w:pStyle w:val="Heading3"/>
      </w:pPr>
      <w:bookmarkStart w:id="976" w:name="_Toc434831742"/>
      <w:bookmarkStart w:id="977" w:name="_Toc325638291"/>
      <w:bookmarkStart w:id="978" w:name="_Toc463469878"/>
      <w:r>
        <w:t>Constraining properties and associations</w:t>
      </w:r>
      <w:bookmarkEnd w:id="976"/>
      <w:bookmarkEnd w:id="977"/>
      <w:bookmarkEnd w:id="978"/>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w:t>
      </w:r>
      <w:ins w:id="979" w:author="Cory Casanave" w:date="2016-06-02T18:29:00Z">
        <w:r w:rsidR="000A2FA5">
          <w:t>, potentially,</w:t>
        </w:r>
      </w:ins>
      <w:r>
        <w:t xml:space="preserve"> </w:t>
      </w:r>
      <w:r w:rsidRPr="00C26BCC">
        <w:rPr>
          <w:i/>
        </w:rPr>
        <w:t>subsets</w:t>
      </w:r>
      <w:r>
        <w:t>.</w:t>
      </w:r>
    </w:p>
    <w:p w14:paraId="210AC8F2" w14:textId="23B3E172"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w:t>
      </w:r>
      <w:del w:id="980" w:author="Cory Casanave" w:date="2016-09-02T13:22:00Z">
        <w:r w:rsidDel="003D7CAB">
          <w:delText xml:space="preserve">property </w:delText>
        </w:r>
      </w:del>
      <w:r>
        <w:t xml:space="preserve">and a cardinality of “1..*”.  When a new property is being defined it is given a name. If an existing property is being constrained (without a new property being defined) it </w:t>
      </w:r>
      <w:commentRangeStart w:id="981"/>
      <w:r>
        <w:t xml:space="preserve">subsets or redefines </w:t>
      </w:r>
      <w:commentRangeEnd w:id="981"/>
      <w:r w:rsidR="000A2FA5">
        <w:rPr>
          <w:rStyle w:val="CommentReference"/>
        </w:rPr>
        <w:commentReference w:id="981"/>
      </w:r>
      <w:r>
        <w:t xml:space="preserve">the existing </w:t>
      </w:r>
      <w:r>
        <w:lastRenderedPageBreak/>
        <w:t xml:space="preserve">property and does not </w:t>
      </w:r>
      <w:del w:id="982" w:author="Cory Casanave" w:date="2016-09-02T13:23:00Z">
        <w:r w:rsidDel="003D7CAB">
          <w:delText xml:space="preserve">have </w:delText>
        </w:r>
      </w:del>
      <w:ins w:id="983" w:author="Cory Casanave" w:date="2016-09-02T13:23:00Z">
        <w:r w:rsidR="003D7CAB">
          <w:t xml:space="preserve">need </w:t>
        </w:r>
      </w:ins>
      <w:r>
        <w:t xml:space="preserve">a name. In the concept modeling </w:t>
      </w:r>
      <w:del w:id="984" w:author="Cory Casanave" w:date="2016-09-02T13:23:00Z">
        <w:r w:rsidDel="003D7CAB">
          <w:delText xml:space="preserve">interpretation </w:delText>
        </w:r>
      </w:del>
      <w:ins w:id="985" w:author="Cory Casanave" w:date="2016-09-02T13:23:00Z">
        <w:r w:rsidR="003D7CAB">
          <w:t xml:space="preserve">profile </w:t>
        </w:r>
      </w:ins>
      <w:r>
        <w:t xml:space="preserve">of UML, any cardinality </w:t>
      </w:r>
      <w:del w:id="986" w:author="Cory Casanave" w:date="2016-09-02T13:24:00Z">
        <w:r w:rsidDel="003D7CAB">
          <w:delText>greater than zero</w:delText>
        </w:r>
      </w:del>
      <w:ins w:id="987" w:author="Cory Casanave" w:date="2016-09-02T13:24:00Z">
        <w:r w:rsidR="003D7CAB">
          <w:t>requiring one or more</w:t>
        </w:r>
      </w:ins>
      <w:r>
        <w:t xml:space="preserve">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1FDCF1B8" w:rsidR="00F35C3F" w:rsidRDefault="00F35C3F" w:rsidP="00F35C3F">
      <w:r>
        <w:t xml:space="preserve">For example, we may say a phone must have </w:t>
      </w:r>
      <w:del w:id="988" w:author="Cory Casanave" w:date="2016-06-02T18:31:00Z">
        <w:r>
          <w:delText>any number</w:delText>
        </w:r>
      </w:del>
      <w:ins w:id="989" w:author="Cory Casanave" w:date="2016-06-02T18:31:00Z">
        <w:r w:rsidR="000A2FA5">
          <w:t>one or more</w:t>
        </w:r>
      </w:ins>
      <w:r>
        <w:t xml:space="preserve"> buttons with a “has button</w:t>
      </w:r>
      <w:del w:id="990" w:author="Cory Casanave" w:date="2016-09-02T13:24:00Z">
        <w:r w:rsidDel="003D7CAB">
          <w:delText>s</w:delText>
        </w:r>
      </w:del>
      <w:r>
        <w:t xml:space="preserve">” property but exactly one of those buttons must be the “hang up button”.  We would then define an unnamed property with the type “hang up button” that subsets the “has button” property with a cardinality of 1. If we wanted the </w:t>
      </w:r>
      <w:del w:id="991" w:author="Cory Casanave" w:date="2016-09-02T13:24:00Z">
        <w:r w:rsidDel="003D7CAB">
          <w:delText>hang up button</w:delText>
        </w:r>
      </w:del>
      <w:ins w:id="992" w:author="Cory Casanave" w:date="2016-09-02T13:24:00Z">
        <w:r w:rsidR="003D7CAB">
          <w:t>Hangup Button</w:t>
        </w:r>
      </w:ins>
      <w:r>
        <w:t xml:space="preserve">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31032542" w:rsidR="00F35C3F" w:rsidRDefault="00F35C3F" w:rsidP="00F35C3F">
      <w:pPr>
        <w:pStyle w:val="BodyText"/>
      </w:pPr>
      <w:r>
        <w:t xml:space="preserve">As {subsets} or {redefines} with an omitted name is not well defined in UML, in the concept modeling profile it is used to state that a subset of values must meet the stated cardinality and type constraints of the subsetting property. It does not </w:t>
      </w:r>
      <w:del w:id="993" w:author="Cory Casanave" w:date="2016-09-02T13:26:00Z">
        <w:r w:rsidDel="003D7CAB">
          <w:delText>create a new property</w:delText>
        </w:r>
      </w:del>
      <w:ins w:id="994" w:author="Cory Casanave" w:date="2016-09-02T13:26:00Z">
        <w:r w:rsidR="003D7CAB">
          <w:t>define an instantiable property of the domain</w:t>
        </w:r>
      </w:ins>
      <w:r>
        <w:t xml:space="preserve">, although it does </w:t>
      </w:r>
      <w:del w:id="995" w:author="Cory Casanave" w:date="2016-09-02T13:27:00Z">
        <w:r w:rsidDel="003D7CAB">
          <w:delText xml:space="preserve">create </w:delText>
        </w:r>
      </w:del>
      <w:ins w:id="996" w:author="Cory Casanave" w:date="2016-09-02T13:27:00Z">
        <w:r w:rsidR="003D7CAB">
          <w:t xml:space="preserve">indicate </w:t>
        </w:r>
      </w:ins>
      <w:r>
        <w:t>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commentRangeStart w:id="997"/>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commentRangeEnd w:id="997"/>
      <w:r w:rsidR="000A2FA5">
        <w:rPr>
          <w:rStyle w:val="CommentReference"/>
        </w:rPr>
        <w:commentReference w:id="997"/>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lastRenderedPageBreak/>
        <w:t xml:space="preserve">     </w:t>
      </w:r>
    </w:p>
    <w:p w14:paraId="0A3A4E69" w14:textId="77777777" w:rsidR="00F35C3F" w:rsidRDefault="00F35C3F" w:rsidP="00F35C3F">
      <w:pPr>
        <w:pStyle w:val="Heading3"/>
      </w:pPr>
      <w:bookmarkStart w:id="998" w:name="_Toc434831743"/>
      <w:bookmarkStart w:id="999" w:name="_Toc325638292"/>
      <w:bookmarkStart w:id="1000" w:name="_Toc463469879"/>
      <w:r>
        <w:t>Tightening a property’s type</w:t>
      </w:r>
      <w:bookmarkEnd w:id="998"/>
      <w:bookmarkEnd w:id="999"/>
      <w:bookmarkEnd w:id="1000"/>
    </w:p>
    <w:p w14:paraId="79DEC013" w14:textId="0A624F5C"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w:t>
      </w:r>
      <w:ins w:id="1001" w:author="Cory Casanave" w:date="2016-06-02T18:33:00Z">
        <w:r w:rsidR="00EC0F66">
          <w:t>,</w:t>
        </w:r>
      </w:ins>
      <w:r>
        <w:t xml:space="preserve"> the type of that property </w:t>
      </w:r>
      <w:del w:id="1002" w:author="Cory Casanave" w:date="2016-06-02T18:34:00Z">
        <w:r>
          <w:delText xml:space="preserve">assets </w:delText>
        </w:r>
      </w:del>
      <w:ins w:id="1003" w:author="Cory Casanave" w:date="2016-06-02T18:34:00Z">
        <w:r w:rsidR="00EC0F66">
          <w:t xml:space="preserve">asserts </w:t>
        </w:r>
      </w:ins>
      <w:r>
        <w:t xml:space="preserve">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w:t>
      </w:r>
      <w:del w:id="1004" w:author="Cory Casanave" w:date="2016-09-02T13:28:00Z">
        <w:r w:rsidRPr="003855CB" w:rsidDel="003D7CAB">
          <w:delText>cardinality</w:delText>
        </w:r>
      </w:del>
      <w:ins w:id="1005" w:author="Cory Casanave" w:date="2016-09-02T13:28:00Z">
        <w:r w:rsidR="003D7CAB">
          <w:t>multiplicity</w:t>
        </w:r>
      </w:ins>
      <w:r w:rsidRPr="003855CB">
        <w:t xml:space="preserve">. </w:t>
      </w:r>
    </w:p>
    <w:p w14:paraId="717B8000" w14:textId="311D74F5" w:rsidR="00F35C3F" w:rsidRDefault="00F35C3F" w:rsidP="00F35C3F">
      <w:pPr>
        <w:pStyle w:val="BodyText"/>
        <w:rPr>
          <w:szCs w:val="24"/>
        </w:rPr>
      </w:pPr>
      <w:r>
        <w:t>Where all values of a property must be of a given type</w:t>
      </w:r>
      <w:del w:id="1006" w:author="Cory Casanave" w:date="2016-06-02T18:34:00Z">
        <w:r>
          <w:delText>s</w:delText>
        </w:r>
      </w:del>
      <w:r>
        <w:t xml:space="preserve"> in a specialized property, UML </w:t>
      </w:r>
      <w:r w:rsidRPr="00FD26D4">
        <w:rPr>
          <w:i/>
        </w:rPr>
        <w:t>{redefines}</w:t>
      </w:r>
      <w:r>
        <w:t xml:space="preserve"> is used</w:t>
      </w:r>
      <w:ins w:id="1007" w:author="Cory Casanave" w:date="2016-06-02T18:34:00Z">
        <w:r w:rsidR="00EC0F66">
          <w:t xml:space="preserve"> as part of the definition of the property</w:t>
        </w:r>
      </w:ins>
      <w:ins w:id="1008" w:author="Cory Casanave" w:date="2016-08-18T15:43:00Z">
        <w:r>
          <w:t>.</w:t>
        </w:r>
      </w:ins>
      <w:del w:id="1009" w:author="Cory Casanave" w:date="2016-08-18T15:43:00Z">
        <w:r>
          <w:delText>.</w:delText>
        </w:r>
      </w:del>
      <w:r>
        <w:t xml:space="preserve"> </w:t>
      </w:r>
      <w:commentRangeStart w:id="1010"/>
      <w:del w:id="1011" w:author="Cory Casanave" w:date="2016-06-02T18:35:00Z">
        <w:r>
          <w:delText>In the concept modeling interpretation of UML, introducing a new proper</w:delText>
        </w:r>
        <w:r w:rsidRPr="003855CB">
          <w:rPr>
            <w:szCs w:val="24"/>
          </w:rPr>
          <w:delText>ty</w:delText>
        </w:r>
        <w:r>
          <w:delText xml:space="preserve"> or r</w:delText>
        </w:r>
        <w:r w:rsidRPr="00F866E2">
          <w:delText>edefining a</w:delText>
        </w:r>
        <w:r>
          <w:delText>n existing</w:delText>
        </w:r>
        <w:r w:rsidRPr="003855CB">
          <w:delText xml:space="preserve"> property creates a universal quantification </w:delText>
        </w:r>
        <w:r>
          <w:delText xml:space="preserve">constraint </w:delText>
        </w:r>
        <w:r w:rsidRPr="003855CB">
          <w:delText xml:space="preserve">in the context of the </w:delText>
        </w:r>
        <w:r>
          <w:delText xml:space="preserve">owning </w:delText>
        </w:r>
        <w:r w:rsidRPr="003855CB">
          <w:delText>class.</w:delText>
        </w:r>
      </w:del>
      <w:commentRangeEnd w:id="1010"/>
      <w:r w:rsidR="00EC0F66">
        <w:rPr>
          <w:rStyle w:val="CommentReference"/>
        </w:rPr>
        <w:commentReference w:id="1010"/>
      </w:r>
      <w:del w:id="1012" w:author="Cory Casanave" w:date="2016-06-02T18:35:00Z">
        <w:r>
          <w:delText xml:space="preserve"> </w:delText>
        </w:r>
      </w:del>
      <w:r>
        <w:rPr>
          <w:szCs w:val="24"/>
        </w:rPr>
        <w:t>If the redefined property is given a name, a new property with the quantification is defined. If the redefined property does not have a name</w:t>
      </w:r>
      <w:ins w:id="1013" w:author="Cory Casanave" w:date="2016-09-02T13:29:00Z">
        <w:r w:rsidR="003D7CAB">
          <w:rPr>
            <w:szCs w:val="24"/>
          </w:rPr>
          <w:t>,</w:t>
        </w:r>
      </w:ins>
      <w:r>
        <w:rPr>
          <w:szCs w:val="24"/>
        </w:rPr>
        <w:t xml:space="preserv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del w:id="1014" w:author="Cory Casanave" w:date="2016-06-02T18:36:00Z">
        <w:r w:rsidDel="00455106">
          <w:delText xml:space="preserve"> </w:delText>
        </w:r>
      </w:del>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commentRangeStart w:id="1015"/>
      <w:r>
        <w:rPr>
          <w:noProof/>
        </w:rPr>
        <w:lastRenderedPageBreak/>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commentRangeEnd w:id="1015"/>
      <w:r w:rsidR="00EC0F66">
        <w:rPr>
          <w:rStyle w:val="CommentReference"/>
        </w:rPr>
        <w:commentReference w:id="1015"/>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1016" w:name="_Toc434831744"/>
      <w:bookmarkStart w:id="1017" w:name="_Toc325638293"/>
      <w:bookmarkStart w:id="1018" w:name="_Toc463469880"/>
      <w:r>
        <w:t>Inferring a type from its properties</w:t>
      </w:r>
      <w:bookmarkEnd w:id="1016"/>
      <w:bookmarkEnd w:id="1017"/>
      <w:bookmarkEnd w:id="1018"/>
    </w:p>
    <w:p w14:paraId="6978E88C" w14:textId="77777777" w:rsidR="00F35C3F" w:rsidRDefault="00F35C3F" w:rsidP="00F35C3F">
      <w:pPr>
        <w:pStyle w:val="BodyText"/>
      </w:pPr>
      <w:r>
        <w:t xml:space="preserve">A property's multiplicity or type is declared in the context of an owning class or a special «Anything» class. </w:t>
      </w:r>
      <w:commentRangeStart w:id="1019"/>
      <w:r>
        <w:t>These declarations are always </w:t>
      </w:r>
      <w:r>
        <w:rPr>
          <w:i/>
          <w:iCs/>
        </w:rPr>
        <w:t>necessary</w:t>
      </w:r>
      <w:r>
        <w:t xml:space="preserve"> conditions for an instance to be a member of the owning class</w:t>
      </w:r>
      <w:commentRangeEnd w:id="1019"/>
      <w:r w:rsidR="00D92C87">
        <w:rPr>
          <w:rStyle w:val="CommentReference"/>
        </w:rPr>
        <w:commentReference w:id="1019"/>
      </w:r>
      <w:r>
        <w:t>,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commentRangeStart w:id="1020"/>
      <w:r>
        <w:rPr>
          <w:i/>
          <w:iCs/>
        </w:rPr>
        <w:t>defined</w:t>
      </w:r>
      <w:r>
        <w:t> class</w:t>
      </w:r>
      <w:commentRangeEnd w:id="1020"/>
      <w:r w:rsidR="00097480">
        <w:rPr>
          <w:rStyle w:val="CommentReference"/>
        </w:rPr>
        <w:commentReference w:id="1020"/>
      </w:r>
      <w:r>
        <w:t xml:space="preserve">, which means the differentiating characteristics of the class that make it distinguishable from its parent and sibling classes are defined. </w:t>
      </w:r>
      <w:commentRangeStart w:id="1021"/>
      <w:r w:rsidRPr="008F58F4">
        <w:t>Note that using a necessary and sufficient condition on a property with a minimum cardinality of zero is not meaningful.</w:t>
      </w:r>
      <w:commentRangeEnd w:id="1021"/>
      <w:r w:rsidR="00D92C87">
        <w:rPr>
          <w:rStyle w:val="CommentReference"/>
        </w:rPr>
        <w:commentReference w:id="1021"/>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w:t>
      </w:r>
      <w:commentRangeStart w:id="1022"/>
      <w:r>
        <w:t>phone.</w:t>
      </w:r>
      <w:commentRangeEnd w:id="1022"/>
      <w:r w:rsidR="00D92C87">
        <w:rPr>
          <w:rStyle w:val="CommentReference"/>
        </w:rPr>
        <w:commentReference w:id="1022"/>
      </w:r>
    </w:p>
    <w:p w14:paraId="2FA44F9D" w14:textId="4BC9D338"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w:t>
      </w:r>
      <w:del w:id="1023" w:author="Cory Casanave" w:date="2016-06-02T18:40:00Z">
        <w:r w:rsidDel="00D92C87">
          <w:delText>propertys</w:delText>
        </w:r>
      </w:del>
      <w:ins w:id="1024" w:author="Cory Casanave" w:date="2016-06-02T18:40:00Z">
        <w:r w:rsidR="00D92C87">
          <w:t>property’s</w:t>
        </w:r>
      </w:ins>
      <w:ins w:id="1025" w:author="Cory Casanave" w:date="2016-08-18T15:43:00Z">
        <w:r>
          <w:t>’</w:t>
        </w:r>
      </w:ins>
      <w:del w:id="1026" w:author="Cory Casanave" w:date="2016-08-18T15:43:00Z">
        <w:r>
          <w:delText>propertys’</w:delText>
        </w:r>
      </w:del>
      <w:r>
        <w:t xml:space="preserve"> values, not only is a </w:t>
      </w:r>
      <w:r w:rsidRPr="005448CB">
        <w:rPr>
          <w:i/>
          <w:iCs/>
        </w:rPr>
        <w:t>necessary</w:t>
      </w:r>
      <w:r>
        <w:t> condition for being an instance of the class met, </w:t>
      </w:r>
      <w:ins w:id="1027" w:author="Cory Casanave" w:date="2016-09-02T13:34:00Z">
        <w:r w:rsidR="00097480">
          <w:t xml:space="preserve">it is </w:t>
        </w:r>
      </w:ins>
      <w:r>
        <w:t>a </w:t>
      </w:r>
      <w:r w:rsidRPr="005448CB">
        <w:rPr>
          <w:i/>
          <w:iCs/>
        </w:rPr>
        <w:t>sufficient</w:t>
      </w:r>
      <w:r>
        <w:t> condition</w:t>
      </w:r>
      <w:del w:id="1028" w:author="Cory Casanave" w:date="2016-09-02T13:33:00Z">
        <w:r w:rsidDel="00097480">
          <w:delText xml:space="preserve"> is also met to assume that the domain of that property is of that class</w:delText>
        </w:r>
      </w:del>
      <w:ins w:id="1029" w:author="Cory Casanave" w:date="2016-09-02T13:33:00Z">
        <w:r w:rsidR="00097480">
          <w:t>.</w:t>
        </w:r>
      </w:ins>
      <w:r>
        <w:t xml:space="preserve">.  </w:t>
      </w:r>
      <w:commentRangeStart w:id="1030"/>
      <w:r>
        <w:t xml:space="preserve">This necessary and sufficient condition </w:t>
      </w:r>
      <w:del w:id="1031" w:author="Cory Casanave" w:date="2016-06-02T18:40:00Z">
        <w:r>
          <w:delText xml:space="preserve">allows </w:delText>
        </w:r>
      </w:del>
      <w:ins w:id="1032" w:author="Cory Casanave" w:date="2016-06-02T18:40:00Z">
        <w:r w:rsidR="00D92C87">
          <w:t xml:space="preserve">could allow </w:t>
        </w:r>
      </w:ins>
      <w:r>
        <w:t xml:space="preserve">an inferencing engine to classify that instance as a member of the class that owns the property. All &lt;&lt;sufficient&gt;&gt; constrains </w:t>
      </w:r>
      <w:ins w:id="1033" w:author="Cory Casanave" w:date="2016-09-02T13:35:00Z">
        <w:r w:rsidR="00097480">
          <w:t xml:space="preserve">of the class and all superclasses </w:t>
        </w:r>
      </w:ins>
      <w:r>
        <w:t>must be met for an instance’s type to be inferred.</w:t>
      </w:r>
      <w:commentRangeEnd w:id="1030"/>
      <w:r w:rsidR="00D92C87">
        <w:rPr>
          <w:rStyle w:val="CommentReference"/>
        </w:rPr>
        <w:commentReference w:id="1030"/>
      </w:r>
    </w:p>
    <w:p w14:paraId="4D8F002B" w14:textId="77777777" w:rsidR="00F35C3F" w:rsidRDefault="00F35C3F" w:rsidP="00F35C3F">
      <w:pPr>
        <w:pStyle w:val="BodyText"/>
      </w:pPr>
    </w:p>
    <w:p w14:paraId="02064C10" w14:textId="77777777" w:rsidR="00F35C3F" w:rsidRDefault="00F35C3F" w:rsidP="00F35C3F"/>
    <w:p w14:paraId="46A0BE81" w14:textId="04F23324"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w:t>
      </w:r>
      <w:del w:id="1034" w:author="Cory Casanave" w:date="2016-09-02T13:31:00Z">
        <w:r w:rsidDel="00097480">
          <w:delText>propertys</w:delText>
        </w:r>
      </w:del>
      <w:ins w:id="1035" w:author="Cory Casanave" w:date="2016-09-02T13:31:00Z">
        <w:r w:rsidR="00097480">
          <w:t>property’s</w:t>
        </w:r>
      </w:ins>
      <w:r>
        <w:t xml:space="preserve">’ values, not only is a </w:t>
      </w:r>
      <w:r w:rsidRPr="005448CB">
        <w:rPr>
          <w:i/>
          <w:iCs/>
        </w:rPr>
        <w:t>necessary</w:t>
      </w:r>
      <w:r>
        <w:t> condition for being an instance of the class met, a </w:t>
      </w:r>
      <w:r w:rsidRPr="005448CB">
        <w:rPr>
          <w:i/>
          <w:iCs/>
        </w:rPr>
        <w:t>sufficient</w:t>
      </w:r>
      <w:r>
        <w:t xml:space="preserve"> condition is also met.  This necessary and sufficient condition allows an </w:t>
      </w:r>
      <w:commentRangeStart w:id="1036"/>
      <w:r>
        <w:t xml:space="preserve">inferencing engine </w:t>
      </w:r>
      <w:commentRangeEnd w:id="1036"/>
      <w:r w:rsidR="00FE76B4">
        <w:rPr>
          <w:rStyle w:val="CommentReference"/>
        </w:rPr>
        <w:commentReference w:id="1036"/>
      </w:r>
      <w:r>
        <w:t>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 xml:space="preserve">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w:t>
      </w:r>
      <w:commentRangeStart w:id="1037"/>
      <w:r>
        <w:t xml:space="preserve">inferencing engine </w:t>
      </w:r>
      <w:commentRangeEnd w:id="1037"/>
      <w:r w:rsidR="00FE76B4">
        <w:rPr>
          <w:rStyle w:val="CommentReference"/>
        </w:rPr>
        <w:commentReference w:id="1037"/>
      </w:r>
      <w:r>
        <w:t xml:space="preserve">would classify this as an instance of the class “Car Manufacturer”. As discussed above, an instance meeting all of these necessary and sufficient conditions is enough to classify the instance. </w:t>
      </w:r>
      <w:commentRangeStart w:id="1038"/>
      <w:r>
        <w:t>The conditions on the values of these properties become necessary conditions on an instance for it to be a valid member of class “Car Manufacturer.”</w:t>
      </w:r>
      <w:commentRangeEnd w:id="1038"/>
      <w:r w:rsidR="00097480">
        <w:rPr>
          <w:rStyle w:val="CommentReference"/>
        </w:rPr>
        <w:commentReference w:id="1038"/>
      </w:r>
      <w:r>
        <w:t xml:space="preserve">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commentRangeStart w:id="1039"/>
      <w:r>
        <w:rPr>
          <w:noProof/>
        </w:rPr>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53920"/>
                    </a:xfrm>
                    <a:prstGeom prst="rect">
                      <a:avLst/>
                    </a:prstGeom>
                  </pic:spPr>
                </pic:pic>
              </a:graphicData>
            </a:graphic>
          </wp:inline>
        </w:drawing>
      </w:r>
      <w:commentRangeEnd w:id="1039"/>
      <w:r w:rsidR="00097480">
        <w:rPr>
          <w:rStyle w:val="CommentReference"/>
        </w:rPr>
        <w:commentReference w:id="1039"/>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1040" w:name="_Toc463469881"/>
      <w:r>
        <w:t>Property Chain</w:t>
      </w:r>
      <w:bookmarkEnd w:id="1040"/>
      <w:r>
        <w:br w:type="page"/>
      </w:r>
    </w:p>
    <w:p w14:paraId="105067AE" w14:textId="1F92D17D" w:rsidR="00F35C3F" w:rsidRDefault="00F35C3F" w:rsidP="00F35C3F">
      <w:r>
        <w:lastRenderedPageBreak/>
        <w:t xml:space="preserve">A property chain is useful for composing a property from two or more other properties that are put together in a </w:t>
      </w:r>
      <w:commentRangeStart w:id="1041"/>
      <w:r>
        <w:t>chain</w:t>
      </w:r>
      <w:commentRangeEnd w:id="1041"/>
      <w:r w:rsidR="00F46C90">
        <w:rPr>
          <w:rStyle w:val="CommentReference"/>
        </w:rPr>
        <w:commentReference w:id="1041"/>
      </w:r>
      <w:r>
        <w:t>. It defines the property with reference to the other properties</w:t>
      </w:r>
      <w:r>
        <w:rPr>
          <w:bCs/>
          <w:szCs w:val="24"/>
        </w:rPr>
        <w:t xml:space="preserve">. The property chain </w:t>
      </w:r>
      <w:r>
        <w:t>allows you to navigate from a starting class (</w:t>
      </w:r>
      <w:commentRangeStart w:id="1042"/>
      <w:r>
        <w:t xml:space="preserve">the one with the stereotype </w:t>
      </w:r>
      <w:r w:rsidRPr="00BC2034">
        <w:rPr>
          <w:bCs/>
          <w:szCs w:val="24"/>
        </w:rPr>
        <w:t>«</w:t>
      </w:r>
      <w:r>
        <w:t>Equivalent Property</w:t>
      </w:r>
      <w:r>
        <w:rPr>
          <w:bCs/>
          <w:szCs w:val="24"/>
        </w:rPr>
        <w:t>»</w:t>
      </w:r>
      <w:r>
        <w:t xml:space="preserve">) </w:t>
      </w:r>
      <w:commentRangeEnd w:id="1042"/>
      <w:r w:rsidR="00097480">
        <w:rPr>
          <w:rStyle w:val="CommentReference"/>
        </w:rPr>
        <w:commentReference w:id="1042"/>
      </w:r>
      <w:r>
        <w:t xml:space="preserve">through a chain of properties that take a path through </w:t>
      </w:r>
      <w:ins w:id="1043" w:author="Cory Casanave" w:date="2016-09-02T13:37:00Z">
        <w:r w:rsidR="00097480">
          <w:t xml:space="preserve">the same or </w:t>
        </w:r>
      </w:ins>
      <w:r>
        <w:t xml:space="preserve">multiple </w:t>
      </w:r>
      <w:ins w:id="1044" w:author="Cory Casanave" w:date="2016-09-02T13:37:00Z">
        <w:r w:rsidR="00097480">
          <w:t xml:space="preserve">other </w:t>
        </w:r>
      </w:ins>
      <w:r>
        <w:t xml:space="preserve">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A property chain is an ordered list of linked properties, therefore, it should have two or</w:t>
      </w:r>
      <w:commentRangeStart w:id="1045"/>
      <w:r>
        <w:t xml:space="preserve"> more “chain” tagged values</w:t>
      </w:r>
      <w:commentRangeEnd w:id="1045"/>
      <w:r w:rsidR="00F46C90">
        <w:rPr>
          <w:rStyle w:val="CommentReference"/>
        </w:rPr>
        <w:commentReference w:id="1045"/>
      </w:r>
      <w:r>
        <w:t xml:space="preserve">.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1046"/>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commentRangeEnd w:id="1046"/>
            <w:r w:rsidR="00F46C90">
              <w:rPr>
                <w:rStyle w:val="CommentReference"/>
                <w:rFonts w:ascii="Times New Roman" w:eastAsia="Times New Roman" w:hAnsi="Times New Roman" w:cs="Times New Roman"/>
                <w:lang w:bidi="ar-SA"/>
              </w:rPr>
              <w:commentReference w:id="1046"/>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5A139B3A" w:rsidR="00F35C3F" w:rsidRDefault="00F35C3F" w:rsidP="00F35C3F">
      <w:r>
        <w:t xml:space="preserve">The following example describes a Person class that has two </w:t>
      </w:r>
      <w:del w:id="1047" w:author="Cory Casanave" w:date="2016-09-02T13:39:00Z">
        <w:r w:rsidDel="00097480">
          <w:delText xml:space="preserve">instances </w:delText>
        </w:r>
      </w:del>
      <w:ins w:id="1048" w:author="Cory Casanave" w:date="2016-09-02T13:39:00Z">
        <w:r w:rsidR="00097480">
          <w:t xml:space="preserve">subclasses </w:t>
        </w:r>
      </w:ins>
      <w:r>
        <w:t xml:space="preserve">“Female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xml:space="preserve">. </w:t>
      </w:r>
      <w:commentRangeStart w:id="1049"/>
      <w:r>
        <w:t>(Note that the «Equivalent Property» stereotype is suppressed in this diagram, but the tagged values are not.)</w:t>
      </w:r>
      <w:commentRangeEnd w:id="1049"/>
      <w:r w:rsidR="00097480">
        <w:rPr>
          <w:rStyle w:val="CommentReference"/>
        </w:rPr>
        <w:commentReference w:id="1049"/>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13">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1050" w:name="_Toc463469882"/>
      <w:r>
        <w:t>Equivalent Property</w:t>
      </w:r>
      <w:bookmarkEnd w:id="1050"/>
    </w:p>
    <w:p w14:paraId="7BEE1370" w14:textId="496BA7FE" w:rsidR="00F35C3F" w:rsidRDefault="00F35C3F" w:rsidP="00F35C3F">
      <w:pPr>
        <w:rPr>
          <w:bCs/>
          <w:szCs w:val="24"/>
        </w:rPr>
      </w:pPr>
      <w:r>
        <w:rPr>
          <w:bCs/>
          <w:szCs w:val="24"/>
        </w:rPr>
        <w:t xml:space="preserve">An </w:t>
      </w:r>
      <w:commentRangeStart w:id="1051"/>
      <w:r>
        <w:rPr>
          <w:bCs/>
          <w:szCs w:val="24"/>
        </w:rPr>
        <w:t xml:space="preserve">«Equivalent Property» </w:t>
      </w:r>
      <w:commentRangeEnd w:id="1051"/>
      <w:r w:rsidR="00F22515">
        <w:rPr>
          <w:rStyle w:val="CommentReference"/>
        </w:rPr>
        <w:commentReference w:id="1051"/>
      </w:r>
      <w:r>
        <w:rPr>
          <w:bCs/>
          <w:szCs w:val="24"/>
        </w:rPr>
        <w:t xml:space="preserve">allows you to represent </w:t>
      </w:r>
      <w:commentRangeStart w:id="1052"/>
      <w:r>
        <w:rPr>
          <w:bCs/>
          <w:szCs w:val="24"/>
        </w:rPr>
        <w:t xml:space="preserve">equivalent properties </w:t>
      </w:r>
      <w:commentRangeEnd w:id="1052"/>
      <w:r w:rsidR="009D28AD">
        <w:rPr>
          <w:rStyle w:val="CommentReference"/>
        </w:rPr>
        <w:commentReference w:id="1052"/>
      </w:r>
      <w:r>
        <w:rPr>
          <w:bCs/>
          <w:szCs w:val="24"/>
        </w:rPr>
        <w:t xml:space="preserve">in a model. You can make </w:t>
      </w:r>
      <w:ins w:id="1053" w:author="Cory Casanave" w:date="2016-06-03T16:30:00Z">
        <w:r w:rsidR="009D28AD">
          <w:rPr>
            <w:bCs/>
            <w:szCs w:val="24"/>
          </w:rPr>
          <w:t xml:space="preserve">a property equivalent to </w:t>
        </w:r>
      </w:ins>
      <w:r>
        <w:rPr>
          <w:bCs/>
          <w:szCs w:val="24"/>
        </w:rPr>
        <w:t>two or more</w:t>
      </w:r>
      <w:ins w:id="1054" w:author="Cory Casanave" w:date="2016-08-18T15:43:00Z">
        <w:r>
          <w:rPr>
            <w:bCs/>
            <w:szCs w:val="24"/>
          </w:rPr>
          <w:t xml:space="preserve"> </w:t>
        </w:r>
      </w:ins>
      <w:ins w:id="1055" w:author="Cory Casanave" w:date="2016-06-03T16:30:00Z">
        <w:r w:rsidR="009D28AD">
          <w:rPr>
            <w:bCs/>
            <w:szCs w:val="24"/>
          </w:rPr>
          <w:t>other</w:t>
        </w:r>
        <w:r>
          <w:rPr>
            <w:bCs/>
            <w:szCs w:val="24"/>
          </w:rPr>
          <w:t xml:space="preserve"> </w:t>
        </w:r>
      </w:ins>
      <w:r>
        <w:rPr>
          <w:bCs/>
          <w:szCs w:val="24"/>
        </w:rPr>
        <w:t xml:space="preserve">properties </w:t>
      </w:r>
      <w:del w:id="1056" w:author="Cory Casanave" w:date="2016-06-03T16:30:00Z">
        <w:r>
          <w:rPr>
            <w:bCs/>
            <w:szCs w:val="24"/>
          </w:rPr>
          <w:delText xml:space="preserve">equivalent to each other </w:delText>
        </w:r>
      </w:del>
      <w:r>
        <w:rPr>
          <w:bCs/>
          <w:szCs w:val="24"/>
        </w:rPr>
        <w:t xml:space="preserve">by applying the stereotype </w:t>
      </w:r>
      <w:r w:rsidRPr="004B33B9">
        <w:rPr>
          <w:b/>
          <w:bCs/>
          <w:szCs w:val="24"/>
        </w:rPr>
        <w:t>«Equivalent Property»</w:t>
      </w:r>
      <w:r>
        <w:rPr>
          <w:bCs/>
          <w:szCs w:val="24"/>
        </w:rPr>
        <w:t xml:space="preserve"> to the </w:t>
      </w:r>
      <w:del w:id="1057" w:author="Cory Casanave" w:date="2016-09-02T13:40:00Z">
        <w:r w:rsidDel="00F22515">
          <w:rPr>
            <w:bCs/>
            <w:szCs w:val="24"/>
          </w:rPr>
          <w:delText xml:space="preserve">target </w:delText>
        </w:r>
      </w:del>
      <w:ins w:id="1058" w:author="Cory Casanave" w:date="2016-09-02T13:40:00Z">
        <w:r w:rsidR="00F22515">
          <w:rPr>
            <w:bCs/>
            <w:szCs w:val="24"/>
          </w:rPr>
          <w:t xml:space="preserve">referenced </w:t>
        </w:r>
      </w:ins>
      <w:r>
        <w:rPr>
          <w:bCs/>
          <w:szCs w:val="24"/>
        </w:rPr>
        <w:t>propert</w:t>
      </w:r>
      <w:ins w:id="1059" w:author="Cory Casanave" w:date="2016-09-02T13:41:00Z">
        <w:r w:rsidR="00F22515">
          <w:rPr>
            <w:bCs/>
            <w:szCs w:val="24"/>
          </w:rPr>
          <w:t>ies</w:t>
        </w:r>
      </w:ins>
      <w:del w:id="1060" w:author="Cory Casanave" w:date="2016-09-02T13:41:00Z">
        <w:r w:rsidDel="00F22515">
          <w:rPr>
            <w:bCs/>
            <w:szCs w:val="24"/>
          </w:rPr>
          <w:delText>y</w:delText>
        </w:r>
      </w:del>
      <w:r>
        <w:rPr>
          <w:bCs/>
          <w:szCs w:val="24"/>
        </w:rPr>
        <w:t xml:space="preserve"> and the tagged value “</w:t>
      </w:r>
      <w:r w:rsidRPr="004B33B9">
        <w:rPr>
          <w:b/>
          <w:bCs/>
          <w:szCs w:val="24"/>
        </w:rPr>
        <w:t>equivalent to</w:t>
      </w:r>
      <w:r>
        <w:rPr>
          <w:bCs/>
          <w:szCs w:val="24"/>
        </w:rPr>
        <w:t>” the equivalent propert</w:t>
      </w:r>
      <w:ins w:id="1061" w:author="Cory Casanave" w:date="2016-09-02T13:41:00Z">
        <w:r w:rsidR="00F22515">
          <w:rPr>
            <w:bCs/>
            <w:szCs w:val="24"/>
          </w:rPr>
          <w:t>ies</w:t>
        </w:r>
      </w:ins>
      <w:del w:id="1062" w:author="Cory Casanave" w:date="2016-09-02T13:41:00Z">
        <w:r w:rsidDel="00F22515">
          <w:rPr>
            <w:bCs/>
            <w:szCs w:val="24"/>
          </w:rPr>
          <w:delText>y</w:delText>
        </w:r>
      </w:del>
      <w:r>
        <w:rPr>
          <w:bCs/>
          <w:szCs w:val="24"/>
        </w:rPr>
        <w:t>.</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1063"/>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commentRangeEnd w:id="1063"/>
            <w:r w:rsidR="009D28AD">
              <w:rPr>
                <w:rStyle w:val="CommentReference"/>
                <w:rFonts w:ascii="Times New Roman" w:eastAsia="Times New Roman" w:hAnsi="Times New Roman" w:cs="Times New Roman"/>
                <w:lang w:bidi="ar-SA"/>
              </w:rPr>
              <w:commentReference w:id="1063"/>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commentRangeStart w:id="1064"/>
      <w:r>
        <w:rPr>
          <w:bCs/>
          <w:szCs w:val="24"/>
        </w:rPr>
        <w:t>The following figure shows the equivalent properties in a diagram</w:t>
      </w:r>
      <w:commentRangeEnd w:id="1064"/>
      <w:r w:rsidR="00F22515">
        <w:rPr>
          <w:rStyle w:val="CommentReference"/>
        </w:rPr>
        <w:commentReference w:id="1064"/>
      </w:r>
      <w:r>
        <w:rPr>
          <w:bCs/>
          <w:szCs w:val="24"/>
        </w:rPr>
        <w:t xml:space="preserve">.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1065" w:name="_Toc463469883"/>
      <w:r>
        <w:t>Equivalent Class</w:t>
      </w:r>
      <w:bookmarkEnd w:id="1065"/>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xml:space="preserve">. </w:t>
      </w:r>
      <w:commentRangeStart w:id="1066"/>
      <w:r>
        <w:rPr>
          <w:bCs/>
          <w:szCs w:val="24"/>
        </w:rPr>
        <w:t>Tools should draw this with a double-headed arrow.</w:t>
      </w:r>
      <w:commentRangeEnd w:id="1066"/>
      <w:r w:rsidR="00F22515">
        <w:rPr>
          <w:rStyle w:val="CommentReference"/>
        </w:rPr>
        <w:commentReference w:id="1066"/>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15">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1067" w:name="_Toc463469884"/>
      <w:r w:rsidRPr="00A35CB1">
        <w:lastRenderedPageBreak/>
        <w:t>SIMF Profile::</w:t>
      </w:r>
      <w:bookmarkStart w:id="1068" w:name="_d2d56bcce84df043fa9fa38f291aab0e"/>
      <w:r w:rsidRPr="00A35CB1">
        <w:t>SIMF Concept Modeling Profile</w:t>
      </w:r>
      <w:bookmarkEnd w:id="1068"/>
      <w:r>
        <w:t xml:space="preserve"> Reference</w:t>
      </w:r>
      <w:bookmarkEnd w:id="1067"/>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1069" w:name="_Toc463469885"/>
      <w:r w:rsidRPr="00A35CB1">
        <w:t>Diagram SIMF Conceptual Modeling Profile</w:t>
      </w:r>
      <w:bookmarkEnd w:id="1069"/>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16"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1070" w:name="_Toc463469886"/>
      <w:r w:rsidRPr="00A35CB1">
        <w:t xml:space="preserve">Stereotype </w:t>
      </w:r>
      <w:bookmarkStart w:id="1071" w:name="_f98249aabdb650274599d4c673302390"/>
      <w:r w:rsidRPr="00A35CB1">
        <w:t>Annotation</w:t>
      </w:r>
      <w:bookmarkEnd w:id="1070"/>
      <w:bookmarkEnd w:id="1071"/>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1072" w:name="_Toc463469887"/>
      <w:r w:rsidRPr="00A35CB1">
        <w:t xml:space="preserve">Stereotype </w:t>
      </w:r>
      <w:bookmarkStart w:id="1073" w:name="_78cccb8676a335918ea57bcbf344cfcc"/>
      <w:r w:rsidRPr="00A35CB1">
        <w:t>Annotation Property</w:t>
      </w:r>
      <w:bookmarkEnd w:id="1072"/>
      <w:bookmarkEnd w:id="1073"/>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1074" w:name="_Toc463469888"/>
      <w:r w:rsidRPr="00A35CB1">
        <w:t xml:space="preserve">Stereotype </w:t>
      </w:r>
      <w:bookmarkStart w:id="1075" w:name="_f459985bc7226cae0c435ba1ba646a58"/>
      <w:r w:rsidRPr="00A35CB1">
        <w:t>Anything</w:t>
      </w:r>
      <w:bookmarkEnd w:id="1074"/>
      <w:bookmarkEnd w:id="1075"/>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w:t>
      </w:r>
      <w:commentRangeStart w:id="1076"/>
      <w:r>
        <w:rPr>
          <w:color w:val="000000"/>
        </w:rPr>
        <w:t xml:space="preserve"> "global properties".</w:t>
      </w:r>
      <w:commentRangeEnd w:id="1076"/>
      <w:r w:rsidR="000C7674">
        <w:rPr>
          <w:rStyle w:val="CommentReference"/>
        </w:rPr>
        <w:commentReference w:id="1076"/>
      </w:r>
    </w:p>
    <w:p w14:paraId="6E928295" w14:textId="77777777" w:rsidR="00B1320D" w:rsidRDefault="00B1320D" w:rsidP="00B1320D">
      <w:pPr>
        <w:pStyle w:val="BodyText"/>
      </w:pPr>
      <w:r>
        <w:rPr>
          <w:rStyle w:val="IntenseEmphasis"/>
        </w:rPr>
        <w:t>Base Classes</w:t>
      </w:r>
    </w:p>
    <w:p w14:paraId="05A88C89"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1077" w:name="_Toc463469889"/>
      <w:r w:rsidRPr="00A35CB1">
        <w:t xml:space="preserve">Stereotype </w:t>
      </w:r>
      <w:bookmarkStart w:id="1078" w:name="_4686a20cfb62a989a64bf970366bca68"/>
      <w:r w:rsidRPr="00A35CB1">
        <w:t>Base Unit Type</w:t>
      </w:r>
      <w:bookmarkEnd w:id="1077"/>
      <w:bookmarkEnd w:id="1078"/>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1079" w:name="_Toc463469890"/>
      <w:r w:rsidRPr="00A35CB1">
        <w:t xml:space="preserve">Stereotype </w:t>
      </w:r>
      <w:bookmarkStart w:id="1080" w:name="_34e602a3e6c4f12fd1baa7ab4b38b4de"/>
      <w:r w:rsidRPr="00A35CB1">
        <w:t>Classifies</w:t>
      </w:r>
      <w:bookmarkEnd w:id="1079"/>
      <w:bookmarkEnd w:id="1080"/>
    </w:p>
    <w:p w14:paraId="01C6D93A" w14:textId="77777777" w:rsidR="00355696" w:rsidRDefault="00B1320D" w:rsidP="00B1320D">
      <w:pPr>
        <w:pStyle w:val="BodyText"/>
        <w:rPr>
          <w:color w:val="000000"/>
        </w:rPr>
      </w:pPr>
      <w:r>
        <w:rPr>
          <w:color w:val="000000"/>
        </w:rPr>
        <w:t xml:space="preserve">A </w:t>
      </w:r>
      <w:commentRangeStart w:id="1081"/>
      <w:r>
        <w:rPr>
          <w:color w:val="000000"/>
        </w:rPr>
        <w:t>classification</w:t>
      </w:r>
      <w:commentRangeEnd w:id="1081"/>
      <w:r w:rsidR="000C7674">
        <w:rPr>
          <w:rStyle w:val="CommentReference"/>
        </w:rPr>
        <w:commentReference w:id="1081"/>
      </w:r>
      <w:r>
        <w:rPr>
          <w:color w:val="000000"/>
        </w:rPr>
        <w:t xml:space="preserve">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 xml:space="preserve">An instance must be typed by the </w:t>
      </w:r>
      <w:commentRangeStart w:id="1082"/>
      <w:r>
        <w:rPr>
          <w:color w:val="000000"/>
        </w:rPr>
        <w:t>classifies</w:t>
      </w:r>
      <w:commentRangeEnd w:id="1082"/>
      <w:r w:rsidR="00527272">
        <w:rPr>
          <w:rStyle w:val="CommentReference"/>
        </w:rPr>
        <w:commentReference w:id="1082"/>
      </w:r>
      <w:r>
        <w:rPr>
          <w:color w:val="000000"/>
        </w:rPr>
        <w:t xml:space="preserve"> supertype for it to also be classified as the</w:t>
      </w:r>
      <w:commentRangeStart w:id="1083"/>
      <w:r>
        <w:rPr>
          <w:color w:val="000000"/>
        </w:rPr>
        <w:t xml:space="preserve"> classifies </w:t>
      </w:r>
      <w:commentRangeEnd w:id="1083"/>
      <w:r w:rsidR="00527272">
        <w:rPr>
          <w:rStyle w:val="CommentReference"/>
        </w:rPr>
        <w:commentReference w:id="1083"/>
      </w:r>
      <w:r>
        <w:rPr>
          <w:color w:val="000000"/>
        </w:rPr>
        <w:t xml:space="preserve">subtype. A </w:t>
      </w:r>
      <w:commentRangeStart w:id="1084"/>
      <w:r>
        <w:rPr>
          <w:color w:val="000000"/>
        </w:rPr>
        <w:t>classification</w:t>
      </w:r>
      <w:commentRangeEnd w:id="1084"/>
      <w:r w:rsidR="00527272">
        <w:rPr>
          <w:rStyle w:val="CommentReference"/>
        </w:rPr>
        <w:commentReference w:id="1084"/>
      </w:r>
      <w:r>
        <w:rPr>
          <w:color w:val="000000"/>
        </w:rPr>
        <w:t xml:space="preserve"> may be contextual, such as within a relation, situation and/or time frame. Instances may have any number of types and </w:t>
      </w:r>
      <w:commentRangeStart w:id="1085"/>
      <w:r>
        <w:rPr>
          <w:color w:val="000000"/>
        </w:rPr>
        <w:t>classifications</w:t>
      </w:r>
      <w:commentRangeEnd w:id="1085"/>
      <w:r w:rsidR="00527272">
        <w:rPr>
          <w:rStyle w:val="CommentReference"/>
        </w:rPr>
        <w:commentReference w:id="1085"/>
      </w:r>
      <w:r>
        <w:rPr>
          <w:color w:val="000000"/>
        </w:rPr>
        <w:t xml:space="preserve">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1086" w:name="_Toc463469891"/>
      <w:r w:rsidRPr="00A35CB1">
        <w:lastRenderedPageBreak/>
        <w:t xml:space="preserve">Stereotype </w:t>
      </w:r>
      <w:bookmarkStart w:id="1087" w:name="_11c8c7cf31b3536f390ad8b0eba88131"/>
      <w:r w:rsidRPr="00A35CB1">
        <w:t>Concept Model</w:t>
      </w:r>
      <w:bookmarkEnd w:id="1086"/>
      <w:bookmarkEnd w:id="1087"/>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1088" w:name="_Toc463469892"/>
      <w:r w:rsidRPr="00A35CB1">
        <w:t xml:space="preserve">Stereotype </w:t>
      </w:r>
      <w:bookmarkStart w:id="1089" w:name="_92c5758319739e3d6fefd649e3ca8bca"/>
      <w:r w:rsidRPr="00A35CB1">
        <w:t>Disjoint With</w:t>
      </w:r>
      <w:bookmarkEnd w:id="1088"/>
      <w:bookmarkEnd w:id="1089"/>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1090" w:name="_Toc463469893"/>
      <w:r w:rsidRPr="00A35CB1">
        <w:t xml:space="preserve">Stereotype </w:t>
      </w:r>
      <w:bookmarkStart w:id="1091" w:name="_646d029442aad85dac451ee697efef1c"/>
      <w:r w:rsidRPr="00A35CB1">
        <w:t>Enumerates</w:t>
      </w:r>
      <w:bookmarkEnd w:id="1090"/>
      <w:bookmarkEnd w:id="1091"/>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1092" w:name="_Toc463469894"/>
      <w:r w:rsidRPr="00A35CB1">
        <w:t xml:space="preserve">Stereotype </w:t>
      </w:r>
      <w:bookmarkStart w:id="1093" w:name="_8b565bbf3dce0a4bd94f0403e5e59865"/>
      <w:r w:rsidRPr="00A35CB1">
        <w:t>Equivalent Class</w:t>
      </w:r>
      <w:bookmarkEnd w:id="1092"/>
      <w:bookmarkEnd w:id="1093"/>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1094" w:name="_Toc463469895"/>
      <w:r w:rsidRPr="00A35CB1">
        <w:t xml:space="preserve">Stereotype </w:t>
      </w:r>
      <w:bookmarkStart w:id="1095" w:name="_36f5b7605ddbf56b1831c49db7afc07c"/>
      <w:r w:rsidRPr="00A35CB1">
        <w:t>Equivalent Property</w:t>
      </w:r>
      <w:bookmarkEnd w:id="1094"/>
      <w:bookmarkEnd w:id="1095"/>
    </w:p>
    <w:p w14:paraId="283BBE66" w14:textId="77777777" w:rsidR="00355696" w:rsidRDefault="00B1320D" w:rsidP="00B1320D">
      <w:pPr>
        <w:pStyle w:val="BodyText"/>
        <w:rPr>
          <w:color w:val="000000"/>
        </w:rPr>
      </w:pPr>
      <w:r>
        <w:rPr>
          <w:color w:val="000000"/>
        </w:rPr>
        <w:t xml:space="preserve">&lt;&lt;Equivalent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w:t>
      </w:r>
      <w:del w:id="1096" w:author="Cory Casanave" w:date="2016-06-03T16:44:00Z">
        <w:r>
          <w:rPr>
            <w:color w:val="000000"/>
          </w:rPr>
          <w:delText xml:space="preserve">crossing </w:delText>
        </w:r>
      </w:del>
      <w:ins w:id="1097" w:author="Cory Casanave" w:date="2016-06-03T16:44:00Z">
        <w:r w:rsidR="00527272">
          <w:rPr>
            <w:color w:val="000000"/>
          </w:rPr>
          <w:t xml:space="preserve">additional </w:t>
        </w:r>
      </w:ins>
      <w:r>
        <w:rPr>
          <w:color w:val="000000"/>
        </w:rPr>
        <w:t>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5F0F8356" w:rsidR="00355696" w:rsidRDefault="00B1320D" w:rsidP="00B1320D">
      <w:pPr>
        <w:ind w:left="1325"/>
      </w:pPr>
      <w:r>
        <w:lastRenderedPageBreak/>
        <w:t xml:space="preserve">An ordered </w:t>
      </w:r>
      <w:del w:id="1098" w:author="Cory Casanave" w:date="2016-09-02T13:43:00Z">
        <w:r w:rsidDel="009149FA">
          <w:delText xml:space="preserve">set </w:delText>
        </w:r>
      </w:del>
      <w:ins w:id="1099" w:author="Cory Casanave" w:date="2016-09-02T13:43:00Z">
        <w:r w:rsidR="009149FA">
          <w:t xml:space="preserve">list </w:t>
        </w:r>
      </w:ins>
      <w:r>
        <w:t xml:space="preserve">of properties forming a "property composition" expressing a traversal path that is equivalent to the stereotyped property. This is similar to a "property chain". </w:t>
      </w:r>
      <w:del w:id="1100" w:author="Cory Casanave" w:date="2016-09-02T13:43:00Z">
        <w:r w:rsidDel="009149FA">
          <w:delText>(Note that in an OWL property chain, the property composition is not equivalent, it is a subproperty.)</w:delText>
        </w:r>
      </w:del>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1101" w:name="_Toc463469896"/>
      <w:r w:rsidRPr="00A35CB1">
        <w:t xml:space="preserve">Stereotype </w:t>
      </w:r>
      <w:bookmarkStart w:id="1102" w:name="_f5c92f315f4170413f3244eb91eaf5d3"/>
      <w:r w:rsidRPr="00A35CB1">
        <w:t>Equivalent To</w:t>
      </w:r>
      <w:bookmarkEnd w:id="1101"/>
      <w:bookmarkEnd w:id="1102"/>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1103" w:name="_Toc463469897"/>
      <w:r w:rsidRPr="00A35CB1">
        <w:t xml:space="preserve">Stereotype </w:t>
      </w:r>
      <w:bookmarkStart w:id="1104" w:name="_57d5acead118af36f52c313850902bc4"/>
      <w:r w:rsidRPr="00A35CB1">
        <w:t>External Reference</w:t>
      </w:r>
      <w:bookmarkEnd w:id="1103"/>
      <w:bookmarkEnd w:id="1104"/>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1105" w:name="_Toc463469898"/>
      <w:r w:rsidRPr="00A35CB1">
        <w:t xml:space="preserve">Stereotype </w:t>
      </w:r>
      <w:bookmarkStart w:id="1106" w:name="_ae6e78af7aa96b9a9649206b1b385a6d"/>
      <w:r w:rsidRPr="00A35CB1">
        <w:t>Has Value</w:t>
      </w:r>
      <w:bookmarkEnd w:id="1105"/>
      <w:bookmarkEnd w:id="1106"/>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w:t>
      </w:r>
      <w:ins w:id="1107" w:author="Cory Casanave" w:date="2016-06-03T16:46:00Z">
        <w:r w:rsidR="00527272">
          <w:rPr>
            <w:color w:val="000000"/>
          </w:rPr>
          <w:t xml:space="preserve">possible </w:t>
        </w:r>
      </w:ins>
      <w:r>
        <w:rPr>
          <w:color w:val="000000"/>
        </w:rPr>
        <w:t xml:space="preserve">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1108" w:name="_Toc463469899"/>
      <w:r w:rsidRPr="00A35CB1">
        <w:t xml:space="preserve">Stereotype </w:t>
      </w:r>
      <w:bookmarkStart w:id="1109" w:name="_c85f7a7977c8902896d0f13618bb7564"/>
      <w:commentRangeStart w:id="1110"/>
      <w:r w:rsidRPr="00A35CB1">
        <w:t>Information Model</w:t>
      </w:r>
      <w:bookmarkEnd w:id="1109"/>
      <w:commentRangeEnd w:id="1110"/>
      <w:r w:rsidR="00527272">
        <w:rPr>
          <w:rStyle w:val="CommentReference"/>
          <w:rFonts w:ascii="Times New Roman" w:hAnsi="Times New Roman"/>
          <w:b w:val="0"/>
        </w:rPr>
        <w:commentReference w:id="1110"/>
      </w:r>
      <w:bookmarkEnd w:id="1108"/>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1111" w:name="_Toc463469900"/>
      <w:r w:rsidRPr="00A35CB1">
        <w:t xml:space="preserve">Stereotype </w:t>
      </w:r>
      <w:bookmarkStart w:id="1112" w:name="_088181bfcbedc44cc5233efc77a06f8e"/>
      <w:r w:rsidRPr="00A35CB1">
        <w:t>Intersection</w:t>
      </w:r>
      <w:bookmarkEnd w:id="1111"/>
      <w:bookmarkEnd w:id="1112"/>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 xml:space="preserve">Note: Realizations are included to support unions across external models. UML generalization </w:t>
      </w:r>
      <w:del w:id="1113" w:author="Cory Casanave" w:date="2016-06-03T16:47:00Z">
        <w:r>
          <w:rPr>
            <w:color w:val="000000"/>
          </w:rPr>
          <w:delText>can not</w:delText>
        </w:r>
      </w:del>
      <w:ins w:id="1114" w:author="Cory Casanave" w:date="2016-06-03T16:47:00Z">
        <w:r w:rsidR="00527272">
          <w:rPr>
            <w:color w:val="000000"/>
          </w:rPr>
          <w:t>cannot</w:t>
        </w:r>
      </w:ins>
      <w:r>
        <w:rPr>
          <w:color w:val="000000"/>
        </w:rPr>
        <w:t xml:space="preserve">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1115" w:name="_Toc463469901"/>
      <w:r w:rsidRPr="00A35CB1">
        <w:t xml:space="preserve">Stereotype </w:t>
      </w:r>
      <w:bookmarkStart w:id="1116" w:name="_ca6548e580f1f71e39252ef797b08bdc"/>
      <w:r w:rsidRPr="00A35CB1">
        <w:t>Is In Context</w:t>
      </w:r>
      <w:bookmarkEnd w:id="1115"/>
      <w:bookmarkEnd w:id="1116"/>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1117" w:name="_Toc463469902"/>
      <w:r w:rsidRPr="00A35CB1">
        <w:t xml:space="preserve">Stereotype </w:t>
      </w:r>
      <w:bookmarkStart w:id="1118" w:name="_86d8bba2473f751aaa57d08526f58037"/>
      <w:commentRangeStart w:id="1119"/>
      <w:r w:rsidRPr="00A35CB1">
        <w:t>Model</w:t>
      </w:r>
      <w:bookmarkEnd w:id="1118"/>
      <w:commentRangeEnd w:id="1119"/>
      <w:r w:rsidR="00527272">
        <w:rPr>
          <w:rStyle w:val="CommentReference"/>
          <w:rFonts w:ascii="Times New Roman" w:hAnsi="Times New Roman"/>
          <w:b w:val="0"/>
        </w:rPr>
        <w:commentReference w:id="1119"/>
      </w:r>
      <w:bookmarkEnd w:id="1117"/>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1120" w:name="_Toc463469903"/>
      <w:r w:rsidRPr="00A35CB1">
        <w:t xml:space="preserve">Stereotype </w:t>
      </w:r>
      <w:bookmarkStart w:id="1121" w:name="_ff9d88b5b4c8f8e34d00ed75979eb71d"/>
      <w:r w:rsidRPr="00A35CB1">
        <w:t>Phase</w:t>
      </w:r>
      <w:bookmarkEnd w:id="1120"/>
      <w:bookmarkEnd w:id="1121"/>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1122" w:name="_Toc463469904"/>
      <w:r w:rsidRPr="00A35CB1">
        <w:t xml:space="preserve">Stereotype </w:t>
      </w:r>
      <w:bookmarkStart w:id="1123" w:name="_5a65582630d4261e75ccbf832ed383d0"/>
      <w:r w:rsidRPr="00A35CB1">
        <w:t>Quantity Kind</w:t>
      </w:r>
      <w:bookmarkEnd w:id="1122"/>
      <w:bookmarkEnd w:id="1123"/>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del w:id="1124" w:author="Cory Casanave" w:date="2016-06-03T16:49:00Z"/>
          <w:color w:val="000000"/>
        </w:rPr>
      </w:pPr>
    </w:p>
    <w:p w14:paraId="789A0ADF" w14:textId="6727405D" w:rsidR="00B1320D" w:rsidRDefault="00B1320D" w:rsidP="00B1320D">
      <w:pPr>
        <w:pStyle w:val="BodyText"/>
        <w:rPr>
          <w:color w:val="000000"/>
        </w:rPr>
      </w:pPr>
      <w:del w:id="1125" w:author="Cory Casanave" w:date="2016-06-03T16:49:00Z">
        <w:r>
          <w:rPr>
            <w:color w:val="000000"/>
          </w:rPr>
          <w:delText xml:space="preserve">Units with a common quantity kind may be algorithmically converted to any other unit of that quantity kind. e.g. temperature. </w:delText>
        </w:r>
      </w:del>
      <w:r>
        <w:rPr>
          <w:color w:val="000000"/>
        </w:rPr>
        <w:t>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1126" w:name="_Toc463469905"/>
      <w:r w:rsidRPr="00A35CB1">
        <w:t xml:space="preserve">Stereotype </w:t>
      </w:r>
      <w:bookmarkStart w:id="1127" w:name="_7eb9b01488b85cfcd94ce909e4efc52d"/>
      <w:r w:rsidRPr="00A35CB1">
        <w:t>Resource</w:t>
      </w:r>
      <w:bookmarkEnd w:id="1126"/>
      <w:bookmarkEnd w:id="1127"/>
    </w:p>
    <w:p w14:paraId="729E0F0D" w14:textId="77777777" w:rsidR="00B1320D" w:rsidRDefault="00B1320D" w:rsidP="00B1320D">
      <w:pPr>
        <w:pStyle w:val="BodyText"/>
        <w:rPr>
          <w:color w:val="000000"/>
        </w:rPr>
      </w:pPr>
      <w:r>
        <w:rPr>
          <w:color w:val="000000"/>
        </w:rPr>
        <w:t xml:space="preserve">A &lt;&lt;Resource&gt;&gt; is anything that can be referenced by an identifier in a model, ontology or vocabulary. </w:t>
      </w:r>
      <w:commentRangeStart w:id="1128"/>
      <w:r>
        <w:rPr>
          <w:color w:val="000000"/>
        </w:rPr>
        <w:t>This identifier is often an IRI.</w:t>
      </w:r>
      <w:commentRangeEnd w:id="1128"/>
      <w:r w:rsidR="00527272">
        <w:rPr>
          <w:rStyle w:val="CommentReference"/>
        </w:rPr>
        <w:commentReference w:id="1128"/>
      </w:r>
    </w:p>
    <w:p w14:paraId="34B44E2C" w14:textId="77777777" w:rsidR="00B1320D" w:rsidRDefault="00B1320D" w:rsidP="00B1320D">
      <w:pPr>
        <w:pStyle w:val="BodyText"/>
      </w:pPr>
      <w:r>
        <w:rPr>
          <w:rStyle w:val="IntenseEmphasis"/>
        </w:rPr>
        <w:t>Base Classes</w:t>
      </w:r>
    </w:p>
    <w:p w14:paraId="0427CFEB"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1129" w:name="_Toc463469906"/>
      <w:r w:rsidRPr="00A35CB1">
        <w:lastRenderedPageBreak/>
        <w:t xml:space="preserve">Stereotype </w:t>
      </w:r>
      <w:bookmarkStart w:id="1130" w:name="_936a294b365a5f6c13dba92148345baf"/>
      <w:r w:rsidRPr="00A35CB1">
        <w:t>Role</w:t>
      </w:r>
      <w:bookmarkEnd w:id="1129"/>
      <w:bookmarkEnd w:id="1130"/>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ins w:id="1131" w:author="Cory Casanave" w:date="2016-08-18T15:43:00Z">
        <w:r>
          <w:rPr>
            <w:color w:val="000000"/>
          </w:rPr>
          <w:t>"</w:t>
        </w:r>
      </w:ins>
      <w:ins w:id="1132" w:author="Cory Casanave" w:date="2016-06-03T16:50:00Z">
        <w:r w:rsidR="00527272">
          <w:rPr>
            <w:color w:val="000000"/>
          </w:rPr>
          <w:t xml:space="preserve"> &lt;&lt;classifies&gt;&gt; </w:t>
        </w:r>
      </w:ins>
      <w:ins w:id="1133" w:author="Cory Casanave" w:date="2016-06-03T16:51:00Z">
        <w:r w:rsidR="00527272">
          <w:rPr>
            <w:color w:val="000000"/>
          </w:rPr>
          <w:t>“Person”</w:t>
        </w:r>
      </w:ins>
      <w:ins w:id="1134" w:author="Cory Casanave" w:date="2016-08-18T15:43:00Z">
        <w:r>
          <w:rPr>
            <w:color w:val="000000"/>
          </w:rPr>
          <w:t>.</w:t>
        </w:r>
      </w:ins>
      <w:del w:id="1135" w:author="Cory Casanave" w:date="2016-08-18T15:43:00Z">
        <w:r>
          <w:rPr>
            <w:color w:val="000000"/>
          </w:rPr>
          <w:delText>".</w:delText>
        </w:r>
      </w:del>
    </w:p>
    <w:p w14:paraId="4543EC2C" w14:textId="36759ECE" w:rsidR="00B1320D" w:rsidRDefault="00B1320D" w:rsidP="00B1320D">
      <w:pPr>
        <w:pStyle w:val="BodyText"/>
        <w:rPr>
          <w:color w:val="000000"/>
        </w:rPr>
      </w:pPr>
      <w:r>
        <w:rPr>
          <w:color w:val="000000"/>
        </w:rPr>
        <w:t xml:space="preserve">A role is a </w:t>
      </w:r>
      <w:commentRangeStart w:id="1136"/>
      <w:r>
        <w:rPr>
          <w:color w:val="000000"/>
        </w:rPr>
        <w:t xml:space="preserve">"non rigid sortal", </w:t>
      </w:r>
      <w:commentRangeEnd w:id="1136"/>
      <w:r w:rsidR="00527272">
        <w:rPr>
          <w:rStyle w:val="CommentReference"/>
        </w:rPr>
        <w:commentReference w:id="1136"/>
      </w:r>
      <w:r>
        <w:rPr>
          <w:color w:val="000000"/>
        </w:rPr>
        <w:t xml:space="preserve">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1137" w:name="_Toc463469907"/>
      <w:r w:rsidRPr="00A35CB1">
        <w:t xml:space="preserve">Stereotype </w:t>
      </w:r>
      <w:bookmarkStart w:id="1138" w:name="_2bedb8310eac15a237a56d99f0fc4c64"/>
      <w:r w:rsidRPr="00A35CB1">
        <w:t>Sufficient</w:t>
      </w:r>
      <w:bookmarkEnd w:id="1137"/>
      <w:bookmarkEnd w:id="1138"/>
    </w:p>
    <w:p w14:paraId="043C7F40" w14:textId="77777777" w:rsidR="00B1320D" w:rsidRDefault="00B1320D" w:rsidP="00B1320D">
      <w:pPr>
        <w:pStyle w:val="BodyText"/>
        <w:rPr>
          <w:color w:val="000000"/>
        </w:rPr>
      </w:pPr>
      <w:commentRangeStart w:id="1139"/>
      <w:r>
        <w:rPr>
          <w:color w:val="000000"/>
        </w:rPr>
        <w:t>Specifying &lt;&lt;Sufficient&gt;&gt; for one or more of a type's properties means that an instance having an acceptable cardinality of values for all of those properties implies that the instance is an instance of that type.</w:t>
      </w:r>
      <w:commentRangeEnd w:id="1139"/>
      <w:r w:rsidR="00527272">
        <w:rPr>
          <w:rStyle w:val="CommentReference"/>
        </w:rPr>
        <w:commentReference w:id="1139"/>
      </w:r>
    </w:p>
    <w:p w14:paraId="1FEA7C57" w14:textId="77777777" w:rsidR="00B1320D" w:rsidRDefault="00B1320D" w:rsidP="00B1320D">
      <w:pPr>
        <w:pStyle w:val="BodyText"/>
      </w:pPr>
      <w:r>
        <w:rPr>
          <w:rStyle w:val="IntenseEmphasis"/>
        </w:rPr>
        <w:t>Base Classes</w:t>
      </w:r>
    </w:p>
    <w:p w14:paraId="01B0D107"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1140" w:name="_Toc463469908"/>
      <w:r w:rsidRPr="00A35CB1">
        <w:t xml:space="preserve">Stereotype </w:t>
      </w:r>
      <w:bookmarkStart w:id="1141" w:name="_b72957409b495ae627b750ceb6159245"/>
      <w:r w:rsidRPr="00A35CB1">
        <w:t>Synonym</w:t>
      </w:r>
      <w:bookmarkEnd w:id="1140"/>
      <w:bookmarkEnd w:id="1141"/>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1142" w:name="_Toc463469909"/>
      <w:r w:rsidRPr="00A35CB1">
        <w:t xml:space="preserve">Stereotype </w:t>
      </w:r>
      <w:bookmarkStart w:id="1143" w:name="_488f368af4666f51701fb3b57caa97ba"/>
      <w:r w:rsidRPr="00A35CB1">
        <w:t>Union</w:t>
      </w:r>
      <w:bookmarkEnd w:id="1142"/>
      <w:bookmarkEnd w:id="1143"/>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del w:id="1144" w:author="Cory Casanave" w:date="2016-06-03T16:52:00Z"/>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5F1AC3" w:rsidP="00B1320D">
      <w:pPr>
        <w:pStyle w:val="BodyText"/>
        <w:rPr>
          <w:del w:id="1145" w:author="Cory Casanave" w:date="2016-06-03T16:52:00Z"/>
          <w:color w:val="000000"/>
        </w:rPr>
      </w:pPr>
      <w:ins w:id="1146" w:author="Cory Casanave" w:date="2016-06-03T16:52:00Z">
        <w:r w:rsidDel="005F1AC3">
          <w:rPr>
            <w:color w:val="000000"/>
          </w:rPr>
          <w:t xml:space="preserve"> </w:t>
        </w:r>
      </w:ins>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1147" w:name="_Toc463469910"/>
      <w:r w:rsidRPr="00A35CB1">
        <w:t xml:space="preserve">Stereotype </w:t>
      </w:r>
      <w:bookmarkStart w:id="1148" w:name="_fff22704476e57332bbc8cc81106bf0e"/>
      <w:r w:rsidRPr="00A35CB1">
        <w:t>Unit Type</w:t>
      </w:r>
      <w:bookmarkEnd w:id="1147"/>
      <w:bookmarkEnd w:id="1148"/>
    </w:p>
    <w:p w14:paraId="338BFBD9" w14:textId="77777777" w:rsidR="00355696" w:rsidRDefault="00B1320D" w:rsidP="00B1320D">
      <w:pPr>
        <w:pStyle w:val="BodyText"/>
        <w:rPr>
          <w:color w:val="000000"/>
        </w:rPr>
      </w:pPr>
      <w:r>
        <w:rPr>
          <w:color w:val="000000"/>
        </w:rPr>
        <w:t xml:space="preserve">A &lt;&lt;Unit Type&gt;&gt; is a &lt;&lt;Value Type&gt;&gt; </w:t>
      </w:r>
      <w:del w:id="1149" w:author="Cory Casanave" w:date="2016-06-03T16:52:00Z">
        <w:r>
          <w:rPr>
            <w:color w:val="000000"/>
          </w:rPr>
          <w:delText xml:space="preserve">and </w:delText>
        </w:r>
      </w:del>
      <w:ins w:id="1150" w:author="Cory Casanave" w:date="2016-06-03T16:52:00Z">
        <w:r w:rsidR="005F1AC3">
          <w:rPr>
            <w:color w:val="000000"/>
          </w:rPr>
          <w:t xml:space="preserve">with </w:t>
        </w:r>
      </w:ins>
      <w:r>
        <w:rPr>
          <w:color w:val="000000"/>
        </w:rPr>
        <w:t xml:space="preserve">an &lt;&lt;External Reference&gt;&gt; that represents a type of a quantity value referencing a specific unit. A Unit Type </w:t>
      </w:r>
      <w:del w:id="1151" w:author="Cory Casanave" w:date="2016-06-03T16:53:00Z">
        <w:r>
          <w:rPr>
            <w:color w:val="000000"/>
          </w:rPr>
          <w:delText>[?TBD]</w:delText>
        </w:r>
      </w:del>
      <w:ins w:id="1152" w:author="Cory Casanave" w:date="2016-06-03T16:53:00Z">
        <w:r w:rsidR="005F1AC3">
          <w:rPr>
            <w:color w:val="000000"/>
          </w:rPr>
          <w:t>is</w:t>
        </w:r>
      </w:ins>
      <w:r>
        <w:rPr>
          <w:color w:val="000000"/>
        </w:rPr>
        <w:t xml:space="preserve"> a required type of a property representing a quantity. </w:t>
      </w:r>
    </w:p>
    <w:p w14:paraId="4CC151AC" w14:textId="77777777" w:rsidR="00355696" w:rsidRDefault="00355696" w:rsidP="00B1320D">
      <w:pPr>
        <w:pStyle w:val="BodyText"/>
        <w:rPr>
          <w:del w:id="1153" w:author="Cory Casanave" w:date="2016-06-03T16:53:00Z"/>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 xml:space="preserve">Each unit type represents refinement of a quantity kind using generalization and is thus substitutable for that quantity kind. </w:t>
      </w:r>
      <w:del w:id="1154" w:author="Cory Casanave" w:date="2016-06-03T16:53:00Z">
        <w:r>
          <w:rPr>
            <w:color w:val="000000"/>
          </w:rPr>
          <w:delText>Typically</w:delText>
        </w:r>
      </w:del>
      <w:ins w:id="1155" w:author="Cory Casanave" w:date="2016-06-03T16:53:00Z">
        <w:r w:rsidR="005F1AC3">
          <w:rPr>
            <w:color w:val="000000"/>
          </w:rPr>
          <w:t>Typically,</w:t>
        </w:r>
      </w:ins>
      <w:r>
        <w:rPr>
          <w:color w:val="000000"/>
        </w:rPr>
        <w:t xml:space="preserve"> quantity kinds are used in conceptual models and unit types in physical or logical models.</w:t>
      </w:r>
    </w:p>
    <w:p w14:paraId="3E1B6FC2" w14:textId="77777777" w:rsidR="00355696" w:rsidRDefault="00355696" w:rsidP="00B1320D">
      <w:pPr>
        <w:pStyle w:val="BodyText"/>
        <w:rPr>
          <w:del w:id="1156" w:author="Cory Casanave" w:date="2016-06-03T16:54:00Z"/>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del w:id="1157" w:author="Cory Casanave" w:date="2016-06-03T16:54:00Z"/>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del w:id="1158" w:author="Cory Casanave" w:date="2016-06-03T16:54:00Z"/>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1159" w:name="_Toc463469911"/>
      <w:r w:rsidRPr="00A35CB1">
        <w:t xml:space="preserve">Stereotype </w:t>
      </w:r>
      <w:bookmarkStart w:id="1160" w:name="_66c012755132097a23386c38f992f6b2"/>
      <w:r w:rsidRPr="00A35CB1">
        <w:t>Value Type</w:t>
      </w:r>
      <w:bookmarkEnd w:id="1159"/>
      <w:bookmarkEnd w:id="1160"/>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del w:id="1161" w:author="Cory Casanave" w:date="2016-06-03T16:54:00Z"/>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1162" w:name="_Toc463469912"/>
      <w:r>
        <w:lastRenderedPageBreak/>
        <w:t xml:space="preserve">UML Profile – </w:t>
      </w:r>
      <w:r w:rsidR="009F3708">
        <w:t xml:space="preserve">SIMF </w:t>
      </w:r>
      <w:r>
        <w:t xml:space="preserve">Rules &amp; Model Mapping </w:t>
      </w:r>
      <w:bookmarkEnd w:id="749"/>
      <w:r w:rsidR="00336034">
        <w:t>Semantics</w:t>
      </w:r>
      <w:bookmarkEnd w:id="1162"/>
    </w:p>
    <w:p w14:paraId="4C10DFB8" w14:textId="564CEAD2"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w:t>
      </w:r>
      <w:del w:id="1163" w:author="Cory Casanave" w:date="2016-09-02T13:44:00Z">
        <w:r w:rsidR="00EB1CC8" w:rsidDel="009149FA">
          <w:delText xml:space="preserve"> and intended to be implemented with a rules engine</w:delText>
        </w:r>
      </w:del>
      <w:r w:rsidR="00EB1CC8">
        <w:t>.</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w:t>
      </w:r>
      <w:commentRangeStart w:id="1164"/>
      <w:r w:rsidR="000C09CE">
        <w:t>Instances of a conceptual model would be the real things in the real world</w:t>
      </w:r>
      <w:commentRangeEnd w:id="1164"/>
      <w:r w:rsidR="009149FA">
        <w:rPr>
          <w:rStyle w:val="CommentReference"/>
        </w:rPr>
        <w:commentReference w:id="1164"/>
      </w:r>
      <w:r w:rsidR="000C09CE">
        <w:t>. The real-world concepts are the “pivot points” between the data representations. Of course implementations may automate data models that correspond closely to the conceptual model, but that is outside of this specification.</w:t>
      </w:r>
    </w:p>
    <w:p w14:paraId="08C8D25A" w14:textId="0B49C90E" w:rsidR="000C09CE" w:rsidRDefault="000C09CE" w:rsidP="000C09CE">
      <w:pPr>
        <w:pStyle w:val="BodyText"/>
      </w:pPr>
      <w:r>
        <w:t xml:space="preserve">Due to the various ways to represent information, mappings can become complex. The UML representation of mappings simplifies these mappings </w:t>
      </w:r>
      <w:del w:id="1165" w:author="Cory Casanave" w:date="2016-09-02T13:45:00Z">
        <w:r w:rsidDel="009149FA">
          <w:delText xml:space="preserve">and </w:delText>
        </w:r>
      </w:del>
      <w:ins w:id="1166" w:author="Cory Casanave" w:date="2016-09-02T13:45:00Z">
        <w:r w:rsidR="009149FA">
          <w:t xml:space="preserve">as </w:t>
        </w:r>
      </w:ins>
      <w:r>
        <w:t>much as possible. Note that details of the mapping relations are defined in the profile specification.</w:t>
      </w:r>
    </w:p>
    <w:p w14:paraId="43208462" w14:textId="755030AD" w:rsidR="00F1118C" w:rsidRDefault="00E9331B" w:rsidP="000C09CE">
      <w:pPr>
        <w:pStyle w:val="Heading3"/>
      </w:pPr>
      <w:bookmarkStart w:id="1167" w:name="_Toc434831765"/>
      <w:bookmarkStart w:id="1168" w:name="_Toc463469913"/>
      <w:r>
        <w:t>Structure of Rule</w:t>
      </w:r>
      <w:r w:rsidR="00F1118C">
        <w:t xml:space="preserve"> Specifications</w:t>
      </w:r>
      <w:bookmarkEnd w:id="1168"/>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EA5F4B0"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w:t>
      </w:r>
      <w:del w:id="1169" w:author="Cory Casanave" w:date="2016-09-02T13:45:00Z">
        <w:r w:rsidR="006D18C3" w:rsidDel="009149FA">
          <w:delText>included</w:delText>
        </w:r>
      </w:del>
      <w:ins w:id="1170" w:author="Cory Casanave" w:date="2016-09-02T13:45:00Z">
        <w:r w:rsidR="009149FA">
          <w:t>in context</w:t>
        </w:r>
      </w:ins>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w:t>
      </w:r>
      <w:commentRangeStart w:id="1171"/>
      <w:r>
        <w:t>A &lt;&lt;Mapping Rule&gt;&gt; creates a correspondence between different representations of the same facts</w:t>
      </w:r>
      <w:r w:rsidR="00267D77">
        <w:t xml:space="preserve"> using &lt;&lt;Map&gt;&gt; rules</w:t>
      </w:r>
      <w:r>
        <w:t>.</w:t>
      </w:r>
      <w:commentRangeEnd w:id="1171"/>
      <w:r w:rsidR="009149FA">
        <w:rPr>
          <w:rStyle w:val="CommentReference"/>
        </w:rPr>
        <w:commentReference w:id="1171"/>
      </w:r>
    </w:p>
    <w:p w14:paraId="1B3A7E38" w14:textId="460EDC26" w:rsidR="009F3708" w:rsidRDefault="009F3708" w:rsidP="000C09CE">
      <w:pPr>
        <w:pStyle w:val="Heading3"/>
      </w:pPr>
      <w:bookmarkStart w:id="1172" w:name="_Toc463469914"/>
      <w:r>
        <w:t>Rule Model</w:t>
      </w:r>
      <w:bookmarkEnd w:id="1172"/>
    </w:p>
    <w:p w14:paraId="2E08F4AD" w14:textId="44012CC0" w:rsidR="009F3708" w:rsidRDefault="009F3708" w:rsidP="009F3708">
      <w:pPr>
        <w:pStyle w:val="BodyText"/>
      </w:pPr>
      <w:r>
        <w:t xml:space="preserve">&lt;&lt;Rule model&gt;&gt; is a stereotype of </w:t>
      </w:r>
      <w:del w:id="1173" w:author="Cory Casanave" w:date="2016-09-02T13:46:00Z">
        <w:r w:rsidDel="009149FA">
          <w:delText>a package</w:delText>
        </w:r>
      </w:del>
      <w:ins w:id="1174" w:author="Cory Casanave" w:date="2016-09-02T13:46:00Z">
        <w:r w:rsidR="009149FA">
          <w:t>Package</w:t>
        </w:r>
      </w:ins>
      <w:r>
        <w:t xml:space="preserve"> to indicate that the contents should be asserted </w:t>
      </w:r>
      <w:del w:id="1175" w:author="Cory Casanave" w:date="2016-09-02T13:46:00Z">
        <w:r w:rsidDel="009149FA">
          <w:delText xml:space="preserve">and validated </w:delText>
        </w:r>
      </w:del>
      <w:r>
        <w:t>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1176" w:name="_Toc463469915"/>
      <w:r>
        <w:t>Representations</w:t>
      </w:r>
      <w:bookmarkEnd w:id="1167"/>
      <w:bookmarkEnd w:id="1176"/>
    </w:p>
    <w:p w14:paraId="570955E3" w14:textId="582B1285"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w:t>
      </w:r>
      <w:ins w:id="1177" w:author="Cory Casanave" w:date="2016-09-02T13:46:00Z">
        <w:r w:rsidR="009149FA">
          <w:t xml:space="preserve">real or abstract </w:t>
        </w:r>
      </w:ins>
      <w:r>
        <w:t>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w:t>
      </w:r>
      <w:del w:id="1178" w:author="Cory Casanave" w:date="2016-09-02T13:47:00Z">
        <w:r w:rsidR="009F3708" w:rsidDel="009149FA">
          <w:delText xml:space="preserve">type </w:delText>
        </w:r>
      </w:del>
      <w:ins w:id="1179" w:author="Cory Casanave" w:date="2016-09-02T13:47:00Z">
        <w:r w:rsidR="009149FA">
          <w:t xml:space="preserve">Class </w:t>
        </w:r>
      </w:ins>
      <w:r w:rsidR="009F3708">
        <w:t>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0985F8A9"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w:t>
      </w:r>
      <w:del w:id="1180" w:author="Cory Casanave" w:date="2016-09-02T13:47:00Z">
        <w:r w:rsidDel="009149FA">
          <w:delText xml:space="preserve"> arrow and do not explicitly show the represents stereotype</w:delText>
        </w:r>
      </w:del>
      <w:r>
        <w:t xml:space="preserve">. Representations provide the </w:t>
      </w:r>
      <w:del w:id="1181" w:author="Cory Casanave" w:date="2016-09-02T13:48:00Z">
        <w:r w:rsidDel="009149FA">
          <w:delText xml:space="preserve">highest </w:delText>
        </w:r>
      </w:del>
      <w:ins w:id="1182" w:author="Cory Casanave" w:date="2016-09-02T13:48:00Z">
        <w:r w:rsidR="009149FA">
          <w:t xml:space="preserve">ost abstract </w:t>
        </w:r>
      </w:ins>
      <w:r>
        <w:t>level of mapping. Th</w:t>
      </w:r>
      <w:r w:rsidR="00283921">
        <w:t>is</w:t>
      </w:r>
      <w:r>
        <w:t xml:space="preserve"> diagram also shows that that there is a more detailed activity map rule </w:t>
      </w:r>
      <w:ins w:id="1183" w:author="Cory Casanave" w:date="2016-09-02T13:49:00Z">
        <w:r w:rsidR="009149FA">
          <w:t xml:space="preserve">for the same types </w:t>
        </w:r>
      </w:ins>
      <w:r>
        <w:t>which will map the properties and relationships between these types.</w:t>
      </w:r>
    </w:p>
    <w:p w14:paraId="0F9591DC" w14:textId="5455C359"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w:t>
      </w:r>
      <w:ins w:id="1184" w:author="Cory Casanave" w:date="2016-09-02T13:50:00Z">
        <w:r w:rsidR="00B33375">
          <w:t>Based on the SIMF mapping riles, t</w:t>
        </w:r>
      </w:ins>
      <w:del w:id="1185" w:author="Cory Casanave" w:date="2016-09-02T13:50:00Z">
        <w:r w:rsidDel="00B33375">
          <w:delText>T</w:delText>
        </w:r>
      </w:del>
      <w:r>
        <w:t xml:space="preserve">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w:t>
      </w:r>
      <w:del w:id="1186" w:author="Cory Casanave" w:date="2016-09-02T13:49:00Z">
        <w:r w:rsidDel="009149FA">
          <w:delText>activity,</w:delText>
        </w:r>
        <w:r w:rsidR="00283921" w:rsidDel="009149FA">
          <w:delText>;</w:delText>
        </w:r>
      </w:del>
      <w:ins w:id="1187" w:author="Cory Casanave" w:date="2016-09-02T13:49:00Z">
        <w:r w:rsidR="009149FA">
          <w:t>activity,</w:t>
        </w:r>
      </w:ins>
      <w:r>
        <w:t xml:space="preserve"> &lt;&lt;Represents&gt;&gt; relations provide type-safety for mappings. </w:t>
      </w:r>
    </w:p>
    <w:p w14:paraId="78096FB2" w14:textId="5A58AF0C"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w:t>
      </w:r>
      <w:ins w:id="1188" w:author="Cory Casanave" w:date="2016-09-02T13:51:00Z">
        <w:r w:rsidR="00B33375">
          <w:t xml:space="preserve">asserted as being </w:t>
        </w:r>
      </w:ins>
      <w:r>
        <w:t>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w:t>
      </w:r>
      <w:del w:id="1189" w:author="Cory Casanave" w:date="2016-09-02T13:51:00Z">
        <w:r w:rsidR="00283921" w:rsidDel="00B33375">
          <w:delText>insependently</w:delText>
        </w:r>
      </w:del>
      <w:ins w:id="1190" w:author="Cory Casanave" w:date="2016-09-02T13:51:00Z">
        <w:r w:rsidR="00B33375">
          <w:t>independently</w:t>
        </w:r>
      </w:ins>
      <w:r w:rsidR="00283921">
        <w:t>).</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1191" w:name="_Ref451681601"/>
      <w:r>
        <w:t xml:space="preserve">Figure </w:t>
      </w:r>
      <w:fldSimple w:instr=" SEQ Figure \* ARABIC ">
        <w:r w:rsidR="00EB5376">
          <w:rPr>
            <w:noProof/>
          </w:rPr>
          <w:t>27</w:t>
        </w:r>
      </w:fldSimple>
      <w:bookmarkEnd w:id="1191"/>
      <w:r>
        <w:t xml:space="preserve"> {map all} Example</w:t>
      </w:r>
    </w:p>
    <w:p w14:paraId="2135F487" w14:textId="36DBF989" w:rsidR="009F3708" w:rsidRPr="009F3708" w:rsidRDefault="009F3708" w:rsidP="009F3708">
      <w:pPr>
        <w:pStyle w:val="Caption"/>
        <w:rPr>
          <w:b w:val="0"/>
        </w:rPr>
      </w:pPr>
      <w:r w:rsidRPr="009F3708">
        <w:rPr>
          <w:b w:val="0"/>
        </w:rPr>
        <w:t>In</w:t>
      </w:r>
      <w:r w:rsidR="00F1048B">
        <w:rPr>
          <w:b w:val="0"/>
        </w:rPr>
        <w:t xml:space="preserve"> </w:t>
      </w:r>
      <w:del w:id="1192" w:author="Cory Casanave" w:date="2016-09-02T13:51:00Z">
        <w:r w:rsidR="00F1048B" w:rsidDel="00B33375">
          <w:rPr>
            <w:b w:val="0"/>
          </w:rPr>
          <w:fldChar w:fldCharType="begin"/>
        </w:r>
        <w:r w:rsidR="00F1048B" w:rsidDel="00B33375">
          <w:rPr>
            <w:b w:val="0"/>
          </w:rPr>
          <w:delInstrText xml:space="preserve"> REF _Ref451681601 \h </w:delInstrText>
        </w:r>
        <w:r w:rsidR="00F1048B" w:rsidDel="00B33375">
          <w:rPr>
            <w:b w:val="0"/>
          </w:rPr>
        </w:r>
        <w:r w:rsidR="00F1048B" w:rsidDel="00B33375">
          <w:rPr>
            <w:b w:val="0"/>
          </w:rPr>
          <w:fldChar w:fldCharType="separate"/>
        </w:r>
        <w:r w:rsidR="00F1048B" w:rsidDel="00B33375">
          <w:delText xml:space="preserve">Figure </w:delText>
        </w:r>
        <w:r w:rsidR="00F1048B" w:rsidDel="00B33375">
          <w:rPr>
            <w:noProof/>
          </w:rPr>
          <w:delText>27</w:delText>
        </w:r>
        <w:r w:rsidR="00F1048B" w:rsidDel="00B33375">
          <w:rPr>
            <w:b w:val="0"/>
          </w:rPr>
          <w:fldChar w:fldCharType="end"/>
        </w:r>
      </w:del>
      <w:ins w:id="1193" w:author="Cory Casanave" w:date="2016-09-02T13:51:00Z">
        <w:r w:rsidR="00B33375">
          <w:rPr>
            <w:b w:val="0"/>
          </w:rPr>
          <w:t>the figure above,</w:t>
        </w:r>
      </w:ins>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1194" w:name="_Toc434831766"/>
      <w:bookmarkStart w:id="1195" w:name="_Toc463469916"/>
      <w:r>
        <w:t>Mapping Rules</w:t>
      </w:r>
      <w:bookmarkEnd w:id="1194"/>
      <w:bookmarkEnd w:id="1195"/>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203FFE35" w:rsidR="000C09CE" w:rsidRDefault="000C09CE" w:rsidP="000C09CE">
      <w:pPr>
        <w:pStyle w:val="BodyText"/>
      </w:pPr>
      <w:r>
        <w:lastRenderedPageBreak/>
        <w:t xml:space="preserve">Mapping representation rules are, externally, not that interesting. They are just a </w:t>
      </w:r>
      <w:del w:id="1196" w:author="Cory Casanave" w:date="2016-09-02T13:52:00Z">
        <w:r w:rsidDel="00B33375">
          <w:delText>class</w:delText>
        </w:r>
        <w:r w:rsidR="00F72738" w:rsidDel="00B33375">
          <w:delText xml:space="preserve"> (or </w:delText>
        </w:r>
        <w:r w:rsidR="00BE2C20" w:rsidDel="00B33375">
          <w:delText>component</w:delText>
        </w:r>
        <w:r w:rsidR="00F72738" w:rsidDel="00B33375">
          <w:delText>)</w:delText>
        </w:r>
      </w:del>
      <w:ins w:id="1197" w:author="Cory Casanave" w:date="2016-09-02T13:52:00Z">
        <w:r w:rsidR="00B33375">
          <w:t>classes or components</w:t>
        </w:r>
      </w:ins>
      <w:r>
        <w:t xml:space="preserve"> stereotyped as &lt;&lt;</w:t>
      </w:r>
      <w:r w:rsidR="00F72738">
        <w:t>Map</w:t>
      </w:r>
      <w:r w:rsidR="00283921">
        <w:t>ping</w:t>
      </w:r>
      <w:r>
        <w:t xml:space="preserve"> Rule&gt;&gt;.</w:t>
      </w:r>
      <w:r w:rsidR="007E3EC0">
        <w:t xml:space="preserve"> However, note that Mapping Rules may specialize other rules – in which case they include the more general rule but may restrict the &lt;&lt;Match&gt;&gt; elements. Mapping rules may also &lt;&lt;Subsume&gt;&gt; other rules, in which case they take precedence over the other rule</w:t>
      </w:r>
      <w:ins w:id="1198" w:author="Cory Casanave" w:date="2016-09-02T13:52:00Z">
        <w:r w:rsidR="00B33375">
          <w:t xml:space="preserve"> where the subsuming rule is in context</w:t>
        </w:r>
      </w:ins>
      <w:r w:rsidR="007E3EC0">
        <w:t>.</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1199" w:name="_Ref451676025"/>
      <w:r>
        <w:t xml:space="preserve">Figure </w:t>
      </w:r>
      <w:fldSimple w:instr=" SEQ Figure \* ARABIC ">
        <w:r w:rsidR="00EB5376">
          <w:rPr>
            <w:noProof/>
          </w:rPr>
          <w:t>29</w:t>
        </w:r>
      </w:fldSimple>
      <w:bookmarkEnd w:id="1199"/>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lastRenderedPageBreak/>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1200" w:name="_Ref451682491"/>
      <w:r>
        <w:t xml:space="preserve">Figure </w:t>
      </w:r>
      <w:fldSimple w:instr=" SEQ Figure \* ARABIC ">
        <w:r>
          <w:rPr>
            <w:noProof/>
          </w:rPr>
          <w:t>30</w:t>
        </w:r>
      </w:fldSimple>
      <w:bookmarkEnd w:id="1200"/>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1201" w:name="_Toc434831767"/>
      <w:bookmarkStart w:id="1202" w:name="_Toc463469917"/>
      <w:r>
        <w:t>&lt;&lt;Match&gt;&gt; Elements</w:t>
      </w:r>
      <w:bookmarkEnd w:id="1202"/>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1203" w:name="_Ref451676166"/>
      <w:r>
        <w:t xml:space="preserve">Figure </w:t>
      </w:r>
      <w:fldSimple w:instr=" SEQ Figure \* ARABIC ">
        <w:r w:rsidR="00EB5376">
          <w:rPr>
            <w:noProof/>
          </w:rPr>
          <w:t>31</w:t>
        </w:r>
      </w:fldSimple>
      <w:bookmarkEnd w:id="1203"/>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1204" w:name="_Toc463469918"/>
      <w:r>
        <w:t>Pattern element t</w:t>
      </w:r>
      <w:r w:rsidR="000C09CE">
        <w:t>raversals and patterns</w:t>
      </w:r>
      <w:bookmarkEnd w:id="1201"/>
      <w:bookmarkEnd w:id="1204"/>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1205" w:name="_Toc434831768"/>
      <w:bookmarkStart w:id="1206" w:name="_Toc463469919"/>
      <w:r>
        <w:t>Multiplicity constraints in patterns</w:t>
      </w:r>
      <w:bookmarkEnd w:id="1206"/>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1207" w:name="_Toc463469920"/>
      <w:r>
        <w:t>Subsets</w:t>
      </w:r>
      <w:bookmarkEnd w:id="1205"/>
      <w:r w:rsidR="00BF6EB9">
        <w:t xml:space="preserve"> of Pattern Elements</w:t>
      </w:r>
      <w:bookmarkEnd w:id="1207"/>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1208" w:name="_Toc434831769"/>
      <w:bookmarkStart w:id="1209" w:name="_Toc463469921"/>
      <w:r>
        <w:t xml:space="preserve">&lt;&lt;Pattern Element&gt;&gt; </w:t>
      </w:r>
      <w:r w:rsidR="005D155A">
        <w:t xml:space="preserve">computations and </w:t>
      </w:r>
      <w:r w:rsidR="000C09CE">
        <w:t>constraints</w:t>
      </w:r>
      <w:bookmarkEnd w:id="1209"/>
      <w:r w:rsidR="000C09CE">
        <w:t xml:space="preserve"> </w:t>
      </w:r>
      <w:bookmarkEnd w:id="1208"/>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1210" w:name="_Toc434831770"/>
      <w:bookmarkStart w:id="1211" w:name="_Toc463469922"/>
      <w:r>
        <w:t xml:space="preserve">&lt;&lt;Pattern Element&gt;&gt; </w:t>
      </w:r>
      <w:r w:rsidR="00553A69">
        <w:t>s</w:t>
      </w:r>
      <w:r>
        <w:t>trength</w:t>
      </w:r>
      <w:bookmarkEnd w:id="1211"/>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1212" w:name="_Toc463469923"/>
      <w:r>
        <w:t>&lt;&lt;Pattern Element&gt;&gt; strength=Assert</w:t>
      </w:r>
      <w:bookmarkEnd w:id="1212"/>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1213" w:name="_Toc463469924"/>
      <w:r>
        <w:t>&lt;&lt;Pattern Element&gt;&gt; strength=Exists</w:t>
      </w:r>
      <w:bookmarkEnd w:id="1213"/>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1214" w:name="_Toc463469925"/>
      <w:r>
        <w:t>&lt;&lt;Pattern Element&gt;&gt; strength=Default</w:t>
      </w:r>
      <w:bookmarkEnd w:id="1214"/>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1215" w:name="_Toc463469926"/>
      <w:r>
        <w:t>&lt;&lt;Pattern Element&gt;&gt; quantifier</w:t>
      </w:r>
      <w:bookmarkEnd w:id="1215"/>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1216" w:name="_Toc463469927"/>
      <w:r>
        <w:t>&lt;&lt;Pattern Element&gt;&gt; explicit</w:t>
      </w:r>
      <w:bookmarkEnd w:id="1216"/>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1217" w:name="_Toc434831771"/>
      <w:bookmarkStart w:id="1218" w:name="_Toc463469928"/>
      <w:bookmarkEnd w:id="1210"/>
      <w:r>
        <w:t>Property Chains</w:t>
      </w:r>
      <w:bookmarkEnd w:id="1217"/>
      <w:bookmarkEnd w:id="1218"/>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1219" w:name="_Toc463469929"/>
      <w:r w:rsidRPr="00440DE3">
        <w:t>Pattern Precedence</w:t>
      </w:r>
      <w:bookmarkEnd w:id="1219"/>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1220" w:name="_Toc463469930"/>
      <w:r w:rsidRPr="00440DE3">
        <w:lastRenderedPageBreak/>
        <w:t>Generic Rules</w:t>
      </w:r>
      <w:bookmarkEnd w:id="1220"/>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1221" w:name="_Ref451680436"/>
      <w:r>
        <w:t xml:space="preserve">Figure </w:t>
      </w:r>
      <w:fldSimple w:instr=" SEQ Figure \* ARABIC ">
        <w:r w:rsidR="00EB5376">
          <w:rPr>
            <w:noProof/>
          </w:rPr>
          <w:t>48</w:t>
        </w:r>
      </w:fldSimple>
      <w:bookmarkEnd w:id="1221"/>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1222" w:name="_Toc463469931"/>
      <w:r>
        <w:t>Facades and Representation Computations</w:t>
      </w:r>
      <w:bookmarkEnd w:id="1222"/>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1223" w:name="_Ref451166605"/>
      <w:bookmarkStart w:id="1224" w:name="_Ref451166652"/>
      <w:bookmarkEnd w:id="744"/>
      <w:bookmarkEnd w:id="750"/>
      <w:r>
        <w:br w:type="page"/>
      </w:r>
    </w:p>
    <w:p w14:paraId="42C55A14" w14:textId="11DB6395" w:rsidR="00B1320D" w:rsidRPr="00A35CB1" w:rsidRDefault="00B1320D" w:rsidP="00B1320D">
      <w:pPr>
        <w:pStyle w:val="Heading2"/>
      </w:pPr>
      <w:bookmarkStart w:id="1225" w:name="_Toc463469932"/>
      <w:r w:rsidRPr="00A35CB1">
        <w:lastRenderedPageBreak/>
        <w:t>SIMF Profile::</w:t>
      </w:r>
      <w:bookmarkStart w:id="1226" w:name="_b0f9439b30691265617a3ee3ed1e61f8"/>
      <w:r w:rsidRPr="00A35CB1">
        <w:t>SIMF Rules Profile</w:t>
      </w:r>
      <w:bookmarkEnd w:id="1226"/>
      <w:r>
        <w:t xml:space="preserve"> Reference</w:t>
      </w:r>
      <w:bookmarkEnd w:id="1225"/>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1227" w:name="_Toc463469933"/>
      <w:r w:rsidRPr="00A35CB1">
        <w:t>Diagram SIMF Rules Profile</w:t>
      </w:r>
      <w:bookmarkEnd w:id="1227"/>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43"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1228" w:name="_Toc463469934"/>
      <w:r w:rsidRPr="00A35CB1">
        <w:t xml:space="preserve">Stereotype </w:t>
      </w:r>
      <w:bookmarkStart w:id="1229" w:name="_73c16bf1afaed060666e013901b7dd82"/>
      <w:r w:rsidRPr="00A35CB1">
        <w:t>Facade</w:t>
      </w:r>
      <w:bookmarkEnd w:id="1228"/>
      <w:bookmarkEnd w:id="1229"/>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1230" w:name="_Toc463469935"/>
      <w:r w:rsidRPr="00A35CB1">
        <w:t xml:space="preserve">Stereotype </w:t>
      </w:r>
      <w:bookmarkStart w:id="1231" w:name="_604b7a6bba8ab02c143cc1067a7ecb3f"/>
      <w:r w:rsidRPr="00A35CB1">
        <w:t>Map</w:t>
      </w:r>
      <w:bookmarkEnd w:id="1230"/>
      <w:bookmarkEnd w:id="1231"/>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1232" w:name="_Toc463469936"/>
      <w:r w:rsidRPr="00A35CB1">
        <w:t xml:space="preserve">Stereotype </w:t>
      </w:r>
      <w:bookmarkStart w:id="1233" w:name="_88466830d981762a31ea6c9ac097c68a"/>
      <w:r w:rsidRPr="00A35CB1">
        <w:t>Mapping Rule</w:t>
      </w:r>
      <w:bookmarkEnd w:id="1232"/>
      <w:bookmarkEnd w:id="1233"/>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1234" w:name="_Toc463469937"/>
      <w:r w:rsidRPr="00A35CB1">
        <w:t xml:space="preserve">Stereotype </w:t>
      </w:r>
      <w:bookmarkStart w:id="1235" w:name="_38cad84944408a275b849f886d388de4"/>
      <w:r w:rsidRPr="00A35CB1">
        <w:t>Match</w:t>
      </w:r>
      <w:bookmarkEnd w:id="1234"/>
      <w:bookmarkEnd w:id="1235"/>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1236" w:name="_Toc463469938"/>
      <w:r w:rsidRPr="00A35CB1">
        <w:t xml:space="preserve">Stereotype </w:t>
      </w:r>
      <w:bookmarkStart w:id="1237" w:name="_2ab083e7636c6f2e537ce538d10aef76"/>
      <w:r w:rsidRPr="00A35CB1">
        <w:t>Pattern Element</w:t>
      </w:r>
      <w:bookmarkEnd w:id="1236"/>
      <w:bookmarkEnd w:id="1237"/>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1238" w:name="_Toc463469939"/>
      <w:r w:rsidRPr="00A35CB1">
        <w:t xml:space="preserve">Enumeration </w:t>
      </w:r>
      <w:bookmarkStart w:id="1239" w:name="_8c74a7b021860f73d95790003eef7ac0"/>
      <w:r w:rsidRPr="00A35CB1">
        <w:t>Pattern Element Strength</w:t>
      </w:r>
      <w:bookmarkEnd w:id="1238"/>
      <w:bookmarkEnd w:id="1239"/>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1240" w:name="_Toc463469940"/>
      <w:r w:rsidRPr="00A35CB1">
        <w:lastRenderedPageBreak/>
        <w:t xml:space="preserve">Enumeration </w:t>
      </w:r>
      <w:bookmarkStart w:id="1241" w:name="_d25a58e40827d1a1b5e534e6ec96ec9e"/>
      <w:r w:rsidRPr="00A35CB1">
        <w:t>Quantifier</w:t>
      </w:r>
      <w:bookmarkEnd w:id="1240"/>
      <w:bookmarkEnd w:id="1241"/>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5"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1242" w:name="_Toc463469941"/>
      <w:r w:rsidRPr="00A35CB1">
        <w:t xml:space="preserve">Stereotype </w:t>
      </w:r>
      <w:bookmarkStart w:id="1243" w:name="_f97b56e4ab40216fe4730a48341aa787"/>
      <w:r w:rsidRPr="00A35CB1">
        <w:t>Represents</w:t>
      </w:r>
      <w:bookmarkEnd w:id="1242"/>
      <w:bookmarkEnd w:id="1243"/>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1244" w:name="_Toc463469942"/>
      <w:r w:rsidRPr="00A35CB1">
        <w:t xml:space="preserve">Stereotype </w:t>
      </w:r>
      <w:bookmarkStart w:id="1245" w:name="_f91bc6f19e52cdd1d12a777a1f2c8c68"/>
      <w:r w:rsidRPr="00A35CB1">
        <w:t>Rule</w:t>
      </w:r>
      <w:bookmarkEnd w:id="1244"/>
      <w:bookmarkEnd w:id="1245"/>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1246" w:name="_Toc463469943"/>
      <w:r w:rsidRPr="00A35CB1">
        <w:t xml:space="preserve">Stereotype </w:t>
      </w:r>
      <w:bookmarkStart w:id="1247" w:name="_0e6b4590279ac6f6ffa6d3b1c9a9cfa5"/>
      <w:r w:rsidRPr="00A35CB1">
        <w:t>Rule Model</w:t>
      </w:r>
      <w:bookmarkEnd w:id="1246"/>
      <w:bookmarkEnd w:id="1247"/>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1248" w:name="_Toc463469944"/>
      <w:r w:rsidRPr="00A35CB1">
        <w:t xml:space="preserve">Stereotype </w:t>
      </w:r>
      <w:bookmarkStart w:id="1249" w:name="_112a415a816b7acb7ed7f07fd89cb63a"/>
      <w:r w:rsidRPr="00A35CB1">
        <w:t>Subset of</w:t>
      </w:r>
      <w:bookmarkEnd w:id="1248"/>
      <w:bookmarkEnd w:id="1249"/>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2"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1250" w:name="_Toc463469945"/>
      <w:r w:rsidRPr="00A35CB1">
        <w:lastRenderedPageBreak/>
        <w:t xml:space="preserve">Stereotype </w:t>
      </w:r>
      <w:bookmarkStart w:id="1251" w:name="_978aa128209fd3c95207cc91c707ef32"/>
      <w:r w:rsidRPr="00A35CB1">
        <w:t>Subsumes</w:t>
      </w:r>
      <w:bookmarkEnd w:id="1250"/>
      <w:bookmarkEnd w:id="1251"/>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1252" w:name="_Toc463469946"/>
      <w:r w:rsidRPr="00A35CB1">
        <w:t>SIMF Profile::</w:t>
      </w:r>
      <w:bookmarkStart w:id="1253" w:name="_57f447f181d86ca858c6752d08003952"/>
      <w:r w:rsidRPr="00A35CB1">
        <w:t>SIMF Computation Rules</w:t>
      </w:r>
      <w:bookmarkEnd w:id="1252"/>
      <w:bookmarkEnd w:id="1253"/>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1254" w:name="_Toc463469947"/>
      <w:r w:rsidRPr="00A35CB1">
        <w:t>Diagram SIMF Computation Rules</w:t>
      </w:r>
      <w:bookmarkEnd w:id="1254"/>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44"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1255" w:name="_Toc463469948"/>
      <w:r w:rsidRPr="00A35CB1">
        <w:t xml:space="preserve">Class </w:t>
      </w:r>
      <w:bookmarkStart w:id="1256" w:name="_4dcf4b5884925d444819a469fd70ce00"/>
      <w:r w:rsidRPr="00A35CB1">
        <w:t>ExistsRule</w:t>
      </w:r>
      <w:bookmarkEnd w:id="1255"/>
      <w:bookmarkEnd w:id="1256"/>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1257" w:name="_Toc463469949"/>
      <w:r w:rsidRPr="00A35CB1">
        <w:t xml:space="preserve">Class </w:t>
      </w:r>
      <w:bookmarkStart w:id="1258" w:name="_484cfaf11b717803a5dfed5261713884"/>
      <w:r w:rsidRPr="00A35CB1">
        <w:t>List First</w:t>
      </w:r>
      <w:bookmarkEnd w:id="1257"/>
      <w:bookmarkEnd w:id="1258"/>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1259" w:name="_Toc463469950"/>
      <w:r w:rsidRPr="00A35CB1">
        <w:t xml:space="preserve">Class </w:t>
      </w:r>
      <w:bookmarkStart w:id="1260" w:name="_788fab166dc4f7ae3b25071be27cb5d7"/>
      <w:r w:rsidRPr="00A35CB1">
        <w:t>MapID</w:t>
      </w:r>
      <w:bookmarkEnd w:id="1259"/>
      <w:bookmarkEnd w:id="1260"/>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1261" w:name="_Toc463469951"/>
      <w:r w:rsidRPr="00A35CB1">
        <w:t xml:space="preserve">Class </w:t>
      </w:r>
      <w:bookmarkStart w:id="1262" w:name="_7b2ad80ba8e04ff9ff1cb7b89d9ea1d3"/>
      <w:r w:rsidRPr="00A35CB1">
        <w:t>Rule Computation</w:t>
      </w:r>
      <w:bookmarkEnd w:id="1261"/>
      <w:bookmarkEnd w:id="1262"/>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1263" w:name="_Toc463469952"/>
      <w:r w:rsidRPr="00A35CB1">
        <w:t xml:space="preserve">Class </w:t>
      </w:r>
      <w:bookmarkStart w:id="1264" w:name="_b0fb97257aadb64b98244f139972622b"/>
      <w:r w:rsidRPr="00A35CB1">
        <w:t>Summarize</w:t>
      </w:r>
      <w:bookmarkEnd w:id="1263"/>
      <w:bookmarkEnd w:id="1264"/>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8E7D21"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45"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1265" w:name="_Toc463469953"/>
      <w:r>
        <w:lastRenderedPageBreak/>
        <w:t xml:space="preserve">Profile mapping to </w:t>
      </w:r>
      <w:r w:rsidR="0018758F">
        <w:t>SIMF Model</w:t>
      </w:r>
      <w:r>
        <w:t xml:space="preserve"> (Normative)</w:t>
      </w:r>
      <w:bookmarkEnd w:id="1223"/>
      <w:bookmarkEnd w:id="1224"/>
      <w:bookmarkEnd w:id="1265"/>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1266" w:name="_Toc463469954"/>
      <w:r>
        <w:t>SIMFProfileToModelMapping::High level representation</w:t>
      </w:r>
      <w:bookmarkEnd w:id="1266"/>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1267" w:name="_Toc463469955"/>
      <w:r>
        <w:t>Diagram: Anything</w:t>
      </w:r>
      <w:bookmarkEnd w:id="1267"/>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46"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1268" w:name="_Toc463469956"/>
      <w:r>
        <w:t>Diagram: Classes</w:t>
      </w:r>
      <w:bookmarkEnd w:id="1268"/>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47"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1269" w:name="_Toc463469957"/>
      <w:r>
        <w:lastRenderedPageBreak/>
        <w:t>Diagram: Lexical Structure</w:t>
      </w:r>
      <w:bookmarkEnd w:id="1269"/>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48"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1270" w:name="_Toc463469958"/>
      <w:r>
        <w:lastRenderedPageBreak/>
        <w:t>Diagram: Patterns</w:t>
      </w:r>
      <w:bookmarkEnd w:id="1270"/>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9"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1271" w:name="_Toc463469959"/>
      <w:r>
        <w:t>Diagram: Relationships</w:t>
      </w:r>
      <w:bookmarkEnd w:id="1271"/>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50"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1272" w:name="_Toc463469960"/>
      <w:r>
        <w:lastRenderedPageBreak/>
        <w:t>Diagram: Rules</w:t>
      </w:r>
      <w:bookmarkEnd w:id="1272"/>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51"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1273" w:name="_Toc463469961"/>
      <w:r>
        <w:lastRenderedPageBreak/>
        <w:t>Diagram: Types</w:t>
      </w:r>
      <w:bookmarkEnd w:id="1273"/>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52"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1274" w:name="_Toc463469962"/>
      <w:r>
        <w:lastRenderedPageBreak/>
        <w:t>Diagram: Values</w:t>
      </w:r>
      <w:bookmarkEnd w:id="1274"/>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53"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1275" w:name="_Toc463469963"/>
      <w:r>
        <w:lastRenderedPageBreak/>
        <w:t>SIMFProfileToModelMapping::Mapping rules</w:t>
      </w:r>
      <w:bookmarkEnd w:id="1275"/>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1276" w:name="_d8ad01faf8e5302a0d73c522f35776d5"/>
      <w:bookmarkStart w:id="1277" w:name="_Toc463469964"/>
      <w:r>
        <w:t>Class Annotation value mapping</w:t>
      </w:r>
      <w:bookmarkEnd w:id="1276"/>
      <w:bookmarkEnd w:id="1277"/>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54"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1278" w:name="_7896d198b6a73a137ef5d33db96fadd9"/>
      <w:bookmarkStart w:id="1279" w:name="_Toc463469965"/>
      <w:r>
        <w:lastRenderedPageBreak/>
        <w:t>Class Association mapping</w:t>
      </w:r>
      <w:bookmarkEnd w:id="1278"/>
      <w:bookmarkEnd w:id="1279"/>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55"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1280" w:name="_5939a525580e0038224bbfa40dafc7bc"/>
      <w:bookmarkStart w:id="1281" w:name="_Toc463469966"/>
      <w:r>
        <w:t>Class Class mapping</w:t>
      </w:r>
      <w:bookmarkEnd w:id="1280"/>
      <w:bookmarkEnd w:id="1281"/>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56"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1282" w:name="_9da763b040b6468e5e304af5c81aced3"/>
      <w:bookmarkStart w:id="1283" w:name="_Toc463469967"/>
      <w:r>
        <w:t>Class Class property mapping</w:t>
      </w:r>
      <w:bookmarkEnd w:id="1282"/>
      <w:bookmarkEnd w:id="1283"/>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57"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1284" w:name="_e25e753a613262e6005bea731d253cc7"/>
      <w:bookmarkStart w:id="1285" w:name="_Toc463469968"/>
      <w:r>
        <w:lastRenderedPageBreak/>
        <w:t>Class Containment mapping</w:t>
      </w:r>
      <w:bookmarkEnd w:id="1284"/>
      <w:bookmarkEnd w:id="1285"/>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58"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1286" w:name="_7ae71c143ad7af7d74723578b6f9712f"/>
      <w:bookmarkStart w:id="1287" w:name="_Toc463469969"/>
      <w:r>
        <w:t>Class Enumeration mapping</w:t>
      </w:r>
      <w:bookmarkEnd w:id="1286"/>
      <w:bookmarkEnd w:id="1287"/>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9"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1288" w:name="_c5303dd854004c6effd91bf51b769371"/>
      <w:bookmarkStart w:id="1289" w:name="_Toc463469970"/>
      <w:r>
        <w:lastRenderedPageBreak/>
        <w:t>Class Equivalent property chain mapping</w:t>
      </w:r>
      <w:bookmarkEnd w:id="1288"/>
      <w:bookmarkEnd w:id="1289"/>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60"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1290" w:name="_4c5421ad492f4798dccfbe5904a30478"/>
      <w:bookmarkStart w:id="1291" w:name="_Toc463469971"/>
      <w:r>
        <w:t>Class Equivalent property mapping</w:t>
      </w:r>
      <w:bookmarkEnd w:id="1290"/>
      <w:bookmarkEnd w:id="1291"/>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61"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1292" w:name="_6f38449199c370477c1d49920b399493"/>
      <w:bookmarkStart w:id="1293" w:name="_Toc463469972"/>
      <w:r>
        <w:lastRenderedPageBreak/>
        <w:t>Class Equivalent with mapping</w:t>
      </w:r>
      <w:bookmarkEnd w:id="1292"/>
      <w:bookmarkEnd w:id="1293"/>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62"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1294" w:name="_9af85530b89085cebf9fbb7cdc234bbf"/>
      <w:bookmarkStart w:id="1295" w:name="_Toc463469973"/>
      <w:r>
        <w:t>Class Generalization mapping</w:t>
      </w:r>
      <w:bookmarkEnd w:id="1294"/>
      <w:bookmarkEnd w:id="1295"/>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63"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1296" w:name="_1750ff60174be625e712162e1ea43d7c"/>
      <w:bookmarkStart w:id="1297" w:name="_Toc463469974"/>
      <w:r>
        <w:lastRenderedPageBreak/>
        <w:t>Class Generalization set covering mapping</w:t>
      </w:r>
      <w:bookmarkEnd w:id="1296"/>
      <w:bookmarkEnd w:id="1297"/>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64"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1298" w:name="_1159e23f5dd1fa271eae56eb2320f7e3"/>
      <w:bookmarkStart w:id="1299" w:name="_Toc463469975"/>
      <w:r>
        <w:lastRenderedPageBreak/>
        <w:t>Class Generalization set disjoint mapping</w:t>
      </w:r>
      <w:bookmarkEnd w:id="1298"/>
      <w:bookmarkEnd w:id="1299"/>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65"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1300" w:name="_798f40d68481f84b6e7484b88919a606"/>
      <w:bookmarkStart w:id="1301" w:name="_Toc463469976"/>
      <w:r>
        <w:lastRenderedPageBreak/>
        <w:t>Class Is in context mapping</w:t>
      </w:r>
      <w:bookmarkEnd w:id="1300"/>
      <w:bookmarkEnd w:id="1301"/>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66"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1302" w:name="_243088513e9025c4744664728dd0fb03"/>
      <w:bookmarkStart w:id="1303" w:name="_Toc463469977"/>
      <w:r>
        <w:t>Class Mapping rule mapping</w:t>
      </w:r>
      <w:bookmarkEnd w:id="1302"/>
      <w:bookmarkEnd w:id="1303"/>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67"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1304" w:name="_fbf06486cf43e2b8c4fa936b8e2e030c"/>
      <w:bookmarkStart w:id="1305" w:name="_Toc463469978"/>
      <w:r>
        <w:t>Class Named element Mapping</w:t>
      </w:r>
      <w:bookmarkEnd w:id="1304"/>
      <w:bookmarkEnd w:id="1305"/>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68"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1306" w:name="_2e91f93b80324a2afef1c902aaeb4b3d"/>
      <w:bookmarkStart w:id="1307" w:name="_Toc463469979"/>
      <w:r>
        <w:lastRenderedPageBreak/>
        <w:t>Class Pattern property mapping</w:t>
      </w:r>
      <w:bookmarkEnd w:id="1306"/>
      <w:bookmarkEnd w:id="1307"/>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9"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1308" w:name="_4f7d5a773cb788daa4c3e6f62e80dc9a"/>
      <w:bookmarkStart w:id="1309" w:name="_Toc463469980"/>
      <w:r>
        <w:lastRenderedPageBreak/>
        <w:t>Class Property hierarchy mapping</w:t>
      </w:r>
      <w:bookmarkEnd w:id="1308"/>
      <w:bookmarkEnd w:id="1309"/>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70"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1310" w:name="_3478fa12e0e32ab5633ae4a56099123a"/>
      <w:bookmarkStart w:id="1311" w:name="_Toc463469981"/>
      <w:r>
        <w:lastRenderedPageBreak/>
        <w:t>Class Synonym mapping</w:t>
      </w:r>
      <w:bookmarkEnd w:id="1310"/>
      <w:bookmarkEnd w:id="1311"/>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71"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1312" w:name="_Toc463469982"/>
      <w:r>
        <w:lastRenderedPageBreak/>
        <w:t>Concept Index</w:t>
      </w:r>
      <w:bookmarkEnd w:id="1312"/>
    </w:p>
    <w:p w14:paraId="68C4767A" w14:textId="77777777" w:rsidR="001C6946" w:rsidRDefault="00803548" w:rsidP="00803548">
      <w:pPr>
        <w:pStyle w:val="BodyText"/>
        <w:rPr>
          <w:noProof/>
        </w:rPr>
        <w:sectPr w:rsidR="001C6946" w:rsidSect="001C6946">
          <w:footerReference w:type="even" r:id="rId172"/>
          <w:footerReference w:type="default" r:id="rId173"/>
          <w:pgSz w:w="11905" w:h="15840"/>
          <w:pgMar w:top="1080" w:right="720" w:bottom="1656" w:left="1440" w:header="720" w:footer="1080" w:gutter="0"/>
          <w:cols w:space="720"/>
        </w:sectPr>
      </w:pPr>
      <w:r>
        <w:fldChar w:fldCharType="begin"/>
      </w:r>
      <w:r>
        <w:instrText xml:space="preserve"> INDEX \c "2" \z "1033" </w:instrText>
      </w:r>
      <w:r>
        <w:fldChar w:fldCharType="separate"/>
      </w:r>
      <w:bookmarkStart w:id="1313" w:name="_GoBack"/>
      <w:bookmarkEnd w:id="1313"/>
    </w:p>
    <w:p w14:paraId="540210DE" w14:textId="77777777" w:rsidR="001C6946" w:rsidRDefault="001C6946">
      <w:pPr>
        <w:pStyle w:val="Index1"/>
        <w:tabs>
          <w:tab w:val="right" w:leader="dot" w:pos="4502"/>
        </w:tabs>
        <w:rPr>
          <w:noProof/>
        </w:rPr>
      </w:pPr>
      <w:r w:rsidRPr="00CD694C">
        <w:rPr>
          <w:rFonts w:cs="Arial"/>
          <w:noProof/>
        </w:rPr>
        <w:t>about</w:t>
      </w:r>
      <w:r>
        <w:rPr>
          <w:noProof/>
        </w:rPr>
        <w:t>, 68</w:t>
      </w:r>
    </w:p>
    <w:p w14:paraId="6E4E0530" w14:textId="77777777" w:rsidR="001C6946" w:rsidRDefault="001C6946">
      <w:pPr>
        <w:pStyle w:val="Index1"/>
        <w:tabs>
          <w:tab w:val="right" w:leader="dot" w:pos="4502"/>
        </w:tabs>
        <w:rPr>
          <w:noProof/>
        </w:rPr>
      </w:pPr>
      <w:r w:rsidRPr="00CD694C">
        <w:rPr>
          <w:rFonts w:cs="Arial"/>
          <w:noProof/>
        </w:rPr>
        <w:t>about type</w:t>
      </w:r>
      <w:r>
        <w:rPr>
          <w:noProof/>
        </w:rPr>
        <w:t>, 97</w:t>
      </w:r>
    </w:p>
    <w:p w14:paraId="4229FBE5" w14:textId="77777777" w:rsidR="001C6946" w:rsidRDefault="001C6946">
      <w:pPr>
        <w:pStyle w:val="Index1"/>
        <w:tabs>
          <w:tab w:val="right" w:leader="dot" w:pos="4502"/>
        </w:tabs>
        <w:rPr>
          <w:noProof/>
        </w:rPr>
      </w:pPr>
      <w:r w:rsidRPr="00CD694C">
        <w:rPr>
          <w:rFonts w:cs="Arial"/>
          <w:noProof/>
        </w:rPr>
        <w:t>Actual Entity</w:t>
      </w:r>
      <w:r>
        <w:rPr>
          <w:noProof/>
        </w:rPr>
        <w:t>, 98</w:t>
      </w:r>
    </w:p>
    <w:p w14:paraId="5FB16AF6" w14:textId="77777777" w:rsidR="001C6946" w:rsidRDefault="001C6946">
      <w:pPr>
        <w:pStyle w:val="Index1"/>
        <w:tabs>
          <w:tab w:val="right" w:leader="dot" w:pos="4502"/>
        </w:tabs>
        <w:rPr>
          <w:noProof/>
        </w:rPr>
      </w:pPr>
      <w:r w:rsidRPr="00CD694C">
        <w:rPr>
          <w:rFonts w:cs="Arial"/>
          <w:noProof/>
        </w:rPr>
        <w:t>Actual Situation</w:t>
      </w:r>
      <w:r>
        <w:rPr>
          <w:noProof/>
        </w:rPr>
        <w:t>, 93</w:t>
      </w:r>
    </w:p>
    <w:p w14:paraId="3461595A" w14:textId="77777777" w:rsidR="001C6946" w:rsidRDefault="001C6946">
      <w:pPr>
        <w:pStyle w:val="Index1"/>
        <w:tabs>
          <w:tab w:val="right" w:leader="dot" w:pos="4502"/>
        </w:tabs>
        <w:rPr>
          <w:noProof/>
        </w:rPr>
      </w:pPr>
      <w:r w:rsidRPr="00CD694C">
        <w:rPr>
          <w:rFonts w:cs="Arial"/>
          <w:noProof/>
        </w:rPr>
        <w:t>All</w:t>
      </w:r>
      <w:r>
        <w:rPr>
          <w:noProof/>
        </w:rPr>
        <w:t>, 75</w:t>
      </w:r>
    </w:p>
    <w:p w14:paraId="15ADA073" w14:textId="77777777" w:rsidR="001C6946" w:rsidRDefault="001C6946">
      <w:pPr>
        <w:pStyle w:val="Index1"/>
        <w:tabs>
          <w:tab w:val="right" w:leader="dot" w:pos="4502"/>
        </w:tabs>
        <w:rPr>
          <w:noProof/>
        </w:rPr>
      </w:pPr>
      <w:r w:rsidRPr="00CD694C">
        <w:rPr>
          <w:rFonts w:cs="Arial"/>
          <w:noProof/>
        </w:rPr>
        <w:t>Annotation Property</w:t>
      </w:r>
      <w:r>
        <w:rPr>
          <w:noProof/>
        </w:rPr>
        <w:t>, 76</w:t>
      </w:r>
    </w:p>
    <w:p w14:paraId="40F10B95" w14:textId="77777777" w:rsidR="001C6946" w:rsidRDefault="001C6946">
      <w:pPr>
        <w:pStyle w:val="Index1"/>
        <w:tabs>
          <w:tab w:val="right" w:leader="dot" w:pos="4502"/>
        </w:tabs>
        <w:rPr>
          <w:noProof/>
        </w:rPr>
      </w:pPr>
      <w:r w:rsidRPr="00CD694C">
        <w:rPr>
          <w:rFonts w:cs="Arial"/>
          <w:noProof/>
        </w:rPr>
        <w:t>Annotation value mapping</w:t>
      </w:r>
      <w:r>
        <w:rPr>
          <w:noProof/>
        </w:rPr>
        <w:t>, 188</w:t>
      </w:r>
    </w:p>
    <w:p w14:paraId="7A56289E" w14:textId="77777777" w:rsidR="001C6946" w:rsidRDefault="001C6946">
      <w:pPr>
        <w:pStyle w:val="Index1"/>
        <w:tabs>
          <w:tab w:val="right" w:leader="dot" w:pos="4502"/>
        </w:tabs>
        <w:rPr>
          <w:noProof/>
        </w:rPr>
      </w:pPr>
      <w:r w:rsidRPr="00CD694C">
        <w:rPr>
          <w:rFonts w:cs="Arial"/>
          <w:noProof/>
        </w:rPr>
        <w:t>Assert</w:t>
      </w:r>
      <w:r>
        <w:rPr>
          <w:noProof/>
        </w:rPr>
        <w:t>, 75</w:t>
      </w:r>
    </w:p>
    <w:p w14:paraId="56613F44" w14:textId="77777777" w:rsidR="001C6946" w:rsidRDefault="001C6946">
      <w:pPr>
        <w:pStyle w:val="Index1"/>
        <w:tabs>
          <w:tab w:val="right" w:leader="dot" w:pos="4502"/>
        </w:tabs>
        <w:rPr>
          <w:noProof/>
        </w:rPr>
      </w:pPr>
      <w:r w:rsidRPr="00CD694C">
        <w:rPr>
          <w:rFonts w:cs="Arial"/>
          <w:noProof/>
        </w:rPr>
        <w:t>asserted by</w:t>
      </w:r>
      <w:r>
        <w:rPr>
          <w:noProof/>
        </w:rPr>
        <w:t>, 62</w:t>
      </w:r>
    </w:p>
    <w:p w14:paraId="6BC4F5EF" w14:textId="77777777" w:rsidR="001C6946" w:rsidRDefault="001C6946">
      <w:pPr>
        <w:pStyle w:val="Index1"/>
        <w:tabs>
          <w:tab w:val="right" w:leader="dot" w:pos="4502"/>
        </w:tabs>
        <w:rPr>
          <w:noProof/>
        </w:rPr>
      </w:pPr>
      <w:r w:rsidRPr="00CD694C">
        <w:rPr>
          <w:rFonts w:cs="Arial"/>
          <w:noProof/>
        </w:rPr>
        <w:t>asserted type</w:t>
      </w:r>
      <w:r>
        <w:rPr>
          <w:noProof/>
        </w:rPr>
        <w:t>, 62</w:t>
      </w:r>
    </w:p>
    <w:p w14:paraId="7E1BB0AE" w14:textId="77777777" w:rsidR="001C6946" w:rsidRDefault="001C6946">
      <w:pPr>
        <w:pStyle w:val="Index1"/>
        <w:tabs>
          <w:tab w:val="right" w:leader="dot" w:pos="4502"/>
        </w:tabs>
        <w:rPr>
          <w:noProof/>
        </w:rPr>
      </w:pPr>
      <w:r w:rsidRPr="00CD694C">
        <w:rPr>
          <w:rFonts w:cs="Arial"/>
          <w:noProof/>
        </w:rPr>
        <w:t>Assertion</w:t>
      </w:r>
      <w:r>
        <w:rPr>
          <w:noProof/>
        </w:rPr>
        <w:t>, 99</w:t>
      </w:r>
    </w:p>
    <w:p w14:paraId="075601EB" w14:textId="77777777" w:rsidR="001C6946" w:rsidRDefault="001C6946">
      <w:pPr>
        <w:pStyle w:val="Index1"/>
        <w:tabs>
          <w:tab w:val="right" w:leader="dot" w:pos="4502"/>
        </w:tabs>
        <w:rPr>
          <w:noProof/>
        </w:rPr>
      </w:pPr>
      <w:r w:rsidRPr="00CD694C">
        <w:rPr>
          <w:rFonts w:cs="Arial"/>
          <w:noProof/>
        </w:rPr>
        <w:t>Assertion Statement</w:t>
      </w:r>
      <w:r>
        <w:rPr>
          <w:noProof/>
        </w:rPr>
        <w:t>, 66</w:t>
      </w:r>
    </w:p>
    <w:p w14:paraId="09944DD8" w14:textId="77777777" w:rsidR="001C6946" w:rsidRDefault="001C6946">
      <w:pPr>
        <w:pStyle w:val="Index1"/>
        <w:tabs>
          <w:tab w:val="right" w:leader="dot" w:pos="4502"/>
        </w:tabs>
        <w:rPr>
          <w:noProof/>
        </w:rPr>
      </w:pPr>
      <w:r w:rsidRPr="00CD694C">
        <w:rPr>
          <w:rFonts w:cs="Arial"/>
          <w:noProof/>
        </w:rPr>
        <w:t>asserts</w:t>
      </w:r>
      <w:r>
        <w:rPr>
          <w:noProof/>
        </w:rPr>
        <w:t>, 99</w:t>
      </w:r>
    </w:p>
    <w:p w14:paraId="197B1729" w14:textId="77777777" w:rsidR="001C6946" w:rsidRDefault="001C6946">
      <w:pPr>
        <w:pStyle w:val="Index1"/>
        <w:tabs>
          <w:tab w:val="right" w:leader="dot" w:pos="4502"/>
        </w:tabs>
        <w:rPr>
          <w:noProof/>
        </w:rPr>
      </w:pPr>
      <w:r w:rsidRPr="00CD694C">
        <w:rPr>
          <w:rFonts w:cs="Arial"/>
          <w:noProof/>
        </w:rPr>
        <w:t>asserts pattern</w:t>
      </w:r>
      <w:r>
        <w:rPr>
          <w:noProof/>
        </w:rPr>
        <w:t>, 74</w:t>
      </w:r>
    </w:p>
    <w:p w14:paraId="22344282" w14:textId="77777777" w:rsidR="001C6946" w:rsidRDefault="001C6946">
      <w:pPr>
        <w:pStyle w:val="Index1"/>
        <w:tabs>
          <w:tab w:val="right" w:leader="dot" w:pos="4502"/>
        </w:tabs>
        <w:rPr>
          <w:noProof/>
        </w:rPr>
      </w:pPr>
      <w:r w:rsidRPr="00CD694C">
        <w:rPr>
          <w:rFonts w:cs="Arial"/>
          <w:noProof/>
        </w:rPr>
        <w:t>Association mapping</w:t>
      </w:r>
      <w:r>
        <w:rPr>
          <w:noProof/>
        </w:rPr>
        <w:t>, 189</w:t>
      </w:r>
    </w:p>
    <w:p w14:paraId="49E83B0F" w14:textId="77777777" w:rsidR="001C6946" w:rsidRDefault="001C6946">
      <w:pPr>
        <w:pStyle w:val="Index1"/>
        <w:tabs>
          <w:tab w:val="right" w:leader="dot" w:pos="4502"/>
        </w:tabs>
        <w:rPr>
          <w:noProof/>
        </w:rPr>
      </w:pPr>
      <w:r w:rsidRPr="00CD694C">
        <w:rPr>
          <w:rFonts w:cs="Arial"/>
          <w:noProof/>
        </w:rPr>
        <w:t>at once</w:t>
      </w:r>
      <w:r>
        <w:rPr>
          <w:noProof/>
        </w:rPr>
        <w:t>, 88</w:t>
      </w:r>
    </w:p>
    <w:p w14:paraId="6D2E9360" w14:textId="77777777" w:rsidR="001C6946" w:rsidRDefault="001C6946">
      <w:pPr>
        <w:pStyle w:val="Index1"/>
        <w:tabs>
          <w:tab w:val="right" w:leader="dot" w:pos="4502"/>
        </w:tabs>
        <w:rPr>
          <w:noProof/>
        </w:rPr>
      </w:pPr>
      <w:r w:rsidRPr="00CD694C">
        <w:rPr>
          <w:rFonts w:cs="Arial"/>
          <w:noProof/>
        </w:rPr>
        <w:t>Base Unit Type</w:t>
      </w:r>
      <w:r>
        <w:rPr>
          <w:noProof/>
        </w:rPr>
        <w:t>, 107</w:t>
      </w:r>
    </w:p>
    <w:p w14:paraId="2ED8BD6A" w14:textId="77777777" w:rsidR="001C6946" w:rsidRDefault="001C6946">
      <w:pPr>
        <w:pStyle w:val="Index1"/>
        <w:tabs>
          <w:tab w:val="right" w:leader="dot" w:pos="4502"/>
        </w:tabs>
        <w:rPr>
          <w:noProof/>
        </w:rPr>
      </w:pPr>
      <w:r w:rsidRPr="00CD694C">
        <w:rPr>
          <w:rFonts w:cs="Arial"/>
          <w:noProof/>
        </w:rPr>
        <w:t>binds</w:t>
      </w:r>
      <w:r>
        <w:rPr>
          <w:noProof/>
        </w:rPr>
        <w:t>, 77</w:t>
      </w:r>
    </w:p>
    <w:p w14:paraId="4BE768F1" w14:textId="77777777" w:rsidR="001C6946" w:rsidRDefault="001C6946">
      <w:pPr>
        <w:pStyle w:val="Index1"/>
        <w:tabs>
          <w:tab w:val="right" w:leader="dot" w:pos="4502"/>
        </w:tabs>
        <w:rPr>
          <w:noProof/>
        </w:rPr>
      </w:pPr>
      <w:r w:rsidRPr="00CD694C">
        <w:rPr>
          <w:rFonts w:cs="Arial"/>
          <w:noProof/>
        </w:rPr>
        <w:t>bound by</w:t>
      </w:r>
      <w:r>
        <w:rPr>
          <w:noProof/>
        </w:rPr>
        <w:t>, 77</w:t>
      </w:r>
    </w:p>
    <w:p w14:paraId="07B1D2CD" w14:textId="77777777" w:rsidR="001C6946" w:rsidRDefault="001C6946">
      <w:pPr>
        <w:pStyle w:val="Index1"/>
        <w:tabs>
          <w:tab w:val="right" w:leader="dot" w:pos="4502"/>
        </w:tabs>
        <w:rPr>
          <w:noProof/>
        </w:rPr>
      </w:pPr>
      <w:r w:rsidRPr="00CD694C">
        <w:rPr>
          <w:rFonts w:cs="Arial"/>
          <w:noProof/>
        </w:rPr>
        <w:t>bound in</w:t>
      </w:r>
      <w:r>
        <w:rPr>
          <w:noProof/>
        </w:rPr>
        <w:t>, 77</w:t>
      </w:r>
    </w:p>
    <w:p w14:paraId="4BF0AF81" w14:textId="77777777" w:rsidR="001C6946" w:rsidRDefault="001C6946">
      <w:pPr>
        <w:pStyle w:val="Index1"/>
        <w:tabs>
          <w:tab w:val="right" w:leader="dot" w:pos="4502"/>
        </w:tabs>
        <w:rPr>
          <w:noProof/>
        </w:rPr>
      </w:pPr>
      <w:r w:rsidRPr="00CD694C">
        <w:rPr>
          <w:rFonts w:cs="Arial"/>
          <w:noProof/>
        </w:rPr>
        <w:t>Bound Individual</w:t>
      </w:r>
      <w:r>
        <w:rPr>
          <w:noProof/>
        </w:rPr>
        <w:t>, 77</w:t>
      </w:r>
    </w:p>
    <w:p w14:paraId="6B89C812" w14:textId="77777777" w:rsidR="001C6946" w:rsidRDefault="001C6946">
      <w:pPr>
        <w:pStyle w:val="Index1"/>
        <w:tabs>
          <w:tab w:val="right" w:leader="dot" w:pos="4502"/>
        </w:tabs>
        <w:rPr>
          <w:noProof/>
        </w:rPr>
      </w:pPr>
      <w:r w:rsidRPr="00CD694C">
        <w:rPr>
          <w:rFonts w:cs="Arial"/>
          <w:noProof/>
        </w:rPr>
        <w:t>Bound Property</w:t>
      </w:r>
      <w:r>
        <w:rPr>
          <w:noProof/>
        </w:rPr>
        <w:t>, 77</w:t>
      </w:r>
    </w:p>
    <w:p w14:paraId="1FCD3D12" w14:textId="77777777" w:rsidR="001C6946" w:rsidRDefault="001C6946">
      <w:pPr>
        <w:pStyle w:val="Index1"/>
        <w:tabs>
          <w:tab w:val="right" w:leader="dot" w:pos="4502"/>
        </w:tabs>
        <w:rPr>
          <w:noProof/>
        </w:rPr>
      </w:pPr>
      <w:r w:rsidRPr="00CD694C">
        <w:rPr>
          <w:rFonts w:cs="Arial"/>
          <w:noProof/>
        </w:rPr>
        <w:t>Bound Subject</w:t>
      </w:r>
      <w:r>
        <w:rPr>
          <w:noProof/>
        </w:rPr>
        <w:t>, 77</w:t>
      </w:r>
    </w:p>
    <w:p w14:paraId="1FACAFFC" w14:textId="77777777" w:rsidR="001C6946" w:rsidRDefault="001C6946">
      <w:pPr>
        <w:pStyle w:val="Index1"/>
        <w:tabs>
          <w:tab w:val="right" w:leader="dot" w:pos="4502"/>
        </w:tabs>
        <w:rPr>
          <w:noProof/>
        </w:rPr>
      </w:pPr>
      <w:r w:rsidRPr="00CD694C">
        <w:rPr>
          <w:rFonts w:cs="Arial"/>
          <w:noProof/>
        </w:rPr>
        <w:t>bound to</w:t>
      </w:r>
      <w:r>
        <w:rPr>
          <w:noProof/>
        </w:rPr>
        <w:t>, 77</w:t>
      </w:r>
    </w:p>
    <w:p w14:paraId="3EE82539" w14:textId="77777777" w:rsidR="001C6946" w:rsidRDefault="001C6946">
      <w:pPr>
        <w:pStyle w:val="Index1"/>
        <w:tabs>
          <w:tab w:val="right" w:leader="dot" w:pos="4502"/>
        </w:tabs>
        <w:rPr>
          <w:noProof/>
        </w:rPr>
      </w:pPr>
      <w:r w:rsidRPr="00CD694C">
        <w:rPr>
          <w:rFonts w:cs="Arial"/>
          <w:noProof/>
        </w:rPr>
        <w:t>calls</w:t>
      </w:r>
      <w:r>
        <w:rPr>
          <w:noProof/>
        </w:rPr>
        <w:t>, 46</w:t>
      </w:r>
    </w:p>
    <w:p w14:paraId="6AE8CAE7" w14:textId="77777777" w:rsidR="001C6946" w:rsidRDefault="001C6946">
      <w:pPr>
        <w:pStyle w:val="Index1"/>
        <w:tabs>
          <w:tab w:val="right" w:leader="dot" w:pos="4502"/>
        </w:tabs>
        <w:rPr>
          <w:noProof/>
        </w:rPr>
      </w:pPr>
      <w:r w:rsidRPr="00CD694C">
        <w:rPr>
          <w:rFonts w:cs="Arial"/>
          <w:noProof/>
        </w:rPr>
        <w:t>categorizes</w:t>
      </w:r>
      <w:r>
        <w:rPr>
          <w:noProof/>
        </w:rPr>
        <w:t>, 104</w:t>
      </w:r>
    </w:p>
    <w:p w14:paraId="7FBCFFE4" w14:textId="77777777" w:rsidR="001C6946" w:rsidRDefault="001C6946">
      <w:pPr>
        <w:pStyle w:val="Index1"/>
        <w:tabs>
          <w:tab w:val="right" w:leader="dot" w:pos="4502"/>
        </w:tabs>
        <w:rPr>
          <w:noProof/>
        </w:rPr>
      </w:pPr>
      <w:r w:rsidRPr="00CD694C">
        <w:rPr>
          <w:rFonts w:cs="Arial"/>
          <w:noProof/>
        </w:rPr>
        <w:t>Characteristic Binding</w:t>
      </w:r>
      <w:r>
        <w:rPr>
          <w:noProof/>
        </w:rPr>
        <w:t>, 77</w:t>
      </w:r>
    </w:p>
    <w:p w14:paraId="10B1D753" w14:textId="77777777" w:rsidR="001C6946" w:rsidRDefault="001C6946">
      <w:pPr>
        <w:pStyle w:val="Index1"/>
        <w:tabs>
          <w:tab w:val="right" w:leader="dot" w:pos="4502"/>
        </w:tabs>
        <w:rPr>
          <w:noProof/>
        </w:rPr>
      </w:pPr>
      <w:r w:rsidRPr="00CD694C">
        <w:rPr>
          <w:rFonts w:cs="Arial"/>
          <w:noProof/>
        </w:rPr>
        <w:t>Characteristic Type</w:t>
      </w:r>
      <w:r>
        <w:rPr>
          <w:noProof/>
        </w:rPr>
        <w:t>, 77</w:t>
      </w:r>
    </w:p>
    <w:p w14:paraId="119E4A9F" w14:textId="77777777" w:rsidR="001C6946" w:rsidRDefault="001C6946">
      <w:pPr>
        <w:pStyle w:val="Index1"/>
        <w:tabs>
          <w:tab w:val="right" w:leader="dot" w:pos="4502"/>
        </w:tabs>
        <w:rPr>
          <w:noProof/>
        </w:rPr>
      </w:pPr>
      <w:r w:rsidRPr="00CD694C">
        <w:rPr>
          <w:rFonts w:cs="Arial"/>
          <w:noProof/>
        </w:rPr>
        <w:t>Class mapping</w:t>
      </w:r>
      <w:r>
        <w:rPr>
          <w:noProof/>
        </w:rPr>
        <w:t>, 189</w:t>
      </w:r>
    </w:p>
    <w:p w14:paraId="00A16379" w14:textId="77777777" w:rsidR="001C6946" w:rsidRDefault="001C6946">
      <w:pPr>
        <w:pStyle w:val="Index1"/>
        <w:tabs>
          <w:tab w:val="right" w:leader="dot" w:pos="4502"/>
        </w:tabs>
        <w:rPr>
          <w:noProof/>
        </w:rPr>
      </w:pPr>
      <w:r w:rsidRPr="00CD694C">
        <w:rPr>
          <w:rFonts w:cs="Arial"/>
          <w:noProof/>
        </w:rPr>
        <w:t>Class property mapping</w:t>
      </w:r>
      <w:r>
        <w:rPr>
          <w:noProof/>
        </w:rPr>
        <w:t>, 190</w:t>
      </w:r>
    </w:p>
    <w:p w14:paraId="4A71C4CA" w14:textId="77777777" w:rsidR="001C6946" w:rsidRDefault="001C6946">
      <w:pPr>
        <w:pStyle w:val="Index1"/>
        <w:tabs>
          <w:tab w:val="right" w:leader="dot" w:pos="4502"/>
        </w:tabs>
        <w:rPr>
          <w:noProof/>
        </w:rPr>
      </w:pPr>
      <w:r w:rsidRPr="00CD694C">
        <w:rPr>
          <w:rFonts w:cs="Arial"/>
          <w:noProof/>
        </w:rPr>
        <w:t>coerce</w:t>
      </w:r>
      <w:r>
        <w:rPr>
          <w:noProof/>
        </w:rPr>
        <w:t>, 63</w:t>
      </w:r>
    </w:p>
    <w:p w14:paraId="09975D31" w14:textId="77777777" w:rsidR="001C6946" w:rsidRDefault="001C6946">
      <w:pPr>
        <w:pStyle w:val="Index1"/>
        <w:tabs>
          <w:tab w:val="right" w:leader="dot" w:pos="4502"/>
        </w:tabs>
        <w:rPr>
          <w:noProof/>
        </w:rPr>
      </w:pPr>
      <w:r w:rsidRPr="00CD694C">
        <w:rPr>
          <w:rFonts w:cs="Arial"/>
          <w:noProof/>
        </w:rPr>
        <w:t>computation</w:t>
      </w:r>
      <w:r>
        <w:rPr>
          <w:noProof/>
        </w:rPr>
        <w:t>, 63</w:t>
      </w:r>
    </w:p>
    <w:p w14:paraId="0EDEDDA5" w14:textId="77777777" w:rsidR="001C6946" w:rsidRDefault="001C6946">
      <w:pPr>
        <w:pStyle w:val="Index1"/>
        <w:tabs>
          <w:tab w:val="right" w:leader="dot" w:pos="4502"/>
        </w:tabs>
        <w:rPr>
          <w:noProof/>
        </w:rPr>
      </w:pPr>
      <w:r w:rsidRPr="00CD694C">
        <w:rPr>
          <w:rFonts w:cs="Arial"/>
          <w:noProof/>
        </w:rPr>
        <w:t>Computed Facade</w:t>
      </w:r>
      <w:r>
        <w:rPr>
          <w:noProof/>
        </w:rPr>
        <w:t>, 61</w:t>
      </w:r>
    </w:p>
    <w:p w14:paraId="16E9C94D" w14:textId="77777777" w:rsidR="001C6946" w:rsidRDefault="001C6946">
      <w:pPr>
        <w:pStyle w:val="Index1"/>
        <w:tabs>
          <w:tab w:val="right" w:leader="dot" w:pos="4502"/>
        </w:tabs>
        <w:rPr>
          <w:noProof/>
        </w:rPr>
      </w:pPr>
      <w:r w:rsidRPr="00CD694C">
        <w:rPr>
          <w:rFonts w:cs="Arial"/>
          <w:noProof/>
        </w:rPr>
        <w:t>concept rule</w:t>
      </w:r>
      <w:r>
        <w:rPr>
          <w:noProof/>
        </w:rPr>
        <w:t>, 65</w:t>
      </w:r>
    </w:p>
    <w:p w14:paraId="21DC57F4" w14:textId="77777777" w:rsidR="001C6946" w:rsidRDefault="001C6946">
      <w:pPr>
        <w:pStyle w:val="Index1"/>
        <w:tabs>
          <w:tab w:val="right" w:leader="dot" w:pos="4502"/>
        </w:tabs>
        <w:rPr>
          <w:noProof/>
        </w:rPr>
      </w:pPr>
      <w:r w:rsidRPr="00CD694C">
        <w:rPr>
          <w:rFonts w:cs="Arial"/>
          <w:noProof/>
        </w:rPr>
        <w:t>Conceptual Package</w:t>
      </w:r>
      <w:r>
        <w:rPr>
          <w:noProof/>
        </w:rPr>
        <w:t>, 56</w:t>
      </w:r>
    </w:p>
    <w:p w14:paraId="1D270256" w14:textId="77777777" w:rsidR="001C6946" w:rsidRDefault="001C6946">
      <w:pPr>
        <w:pStyle w:val="Index1"/>
        <w:tabs>
          <w:tab w:val="right" w:leader="dot" w:pos="4502"/>
        </w:tabs>
        <w:rPr>
          <w:noProof/>
        </w:rPr>
      </w:pPr>
      <w:r w:rsidRPr="00CD694C">
        <w:rPr>
          <w:rFonts w:cs="Arial"/>
          <w:noProof/>
        </w:rPr>
        <w:t>concrete end</w:t>
      </w:r>
      <w:r>
        <w:rPr>
          <w:noProof/>
        </w:rPr>
        <w:t>, 61</w:t>
      </w:r>
    </w:p>
    <w:p w14:paraId="7C9156C9" w14:textId="77777777" w:rsidR="001C6946" w:rsidRDefault="001C6946">
      <w:pPr>
        <w:pStyle w:val="Index1"/>
        <w:tabs>
          <w:tab w:val="right" w:leader="dot" w:pos="4502"/>
        </w:tabs>
        <w:rPr>
          <w:noProof/>
        </w:rPr>
      </w:pPr>
      <w:r w:rsidRPr="00CD694C">
        <w:rPr>
          <w:rFonts w:cs="Arial"/>
          <w:noProof/>
        </w:rPr>
        <w:t>Concrete Map End</w:t>
      </w:r>
      <w:r>
        <w:rPr>
          <w:noProof/>
        </w:rPr>
        <w:t>, 61</w:t>
      </w:r>
    </w:p>
    <w:p w14:paraId="6EBB4A0A" w14:textId="77777777" w:rsidR="001C6946" w:rsidRDefault="001C6946">
      <w:pPr>
        <w:pStyle w:val="Index1"/>
        <w:tabs>
          <w:tab w:val="right" w:leader="dot" w:pos="4502"/>
        </w:tabs>
        <w:rPr>
          <w:noProof/>
        </w:rPr>
      </w:pPr>
      <w:r w:rsidRPr="00CD694C">
        <w:rPr>
          <w:rFonts w:cs="Arial"/>
          <w:noProof/>
        </w:rPr>
        <w:t>concrete mapping</w:t>
      </w:r>
      <w:r>
        <w:rPr>
          <w:noProof/>
        </w:rPr>
        <w:t>, 61</w:t>
      </w:r>
    </w:p>
    <w:p w14:paraId="22144690" w14:textId="77777777" w:rsidR="001C6946" w:rsidRDefault="001C6946">
      <w:pPr>
        <w:pStyle w:val="Index1"/>
        <w:tabs>
          <w:tab w:val="right" w:leader="dot" w:pos="4502"/>
        </w:tabs>
        <w:rPr>
          <w:noProof/>
        </w:rPr>
      </w:pPr>
      <w:r w:rsidRPr="00CD694C">
        <w:rPr>
          <w:rFonts w:cs="Arial"/>
          <w:noProof/>
        </w:rPr>
        <w:t>concrete pattern</w:t>
      </w:r>
      <w:r>
        <w:rPr>
          <w:noProof/>
        </w:rPr>
        <w:t>, 61</w:t>
      </w:r>
    </w:p>
    <w:p w14:paraId="7EE3CF8F" w14:textId="77777777" w:rsidR="001C6946" w:rsidRDefault="001C6946">
      <w:pPr>
        <w:pStyle w:val="Index1"/>
        <w:tabs>
          <w:tab w:val="right" w:leader="dot" w:pos="4502"/>
        </w:tabs>
        <w:rPr>
          <w:noProof/>
        </w:rPr>
      </w:pPr>
      <w:r w:rsidRPr="00CD694C">
        <w:rPr>
          <w:rFonts w:cs="Arial"/>
          <w:noProof/>
        </w:rPr>
        <w:t>Concrete Pattern Relation</w:t>
      </w:r>
      <w:r>
        <w:rPr>
          <w:noProof/>
        </w:rPr>
        <w:t>, 61</w:t>
      </w:r>
    </w:p>
    <w:p w14:paraId="049EAB92" w14:textId="77777777" w:rsidR="001C6946" w:rsidRDefault="001C6946">
      <w:pPr>
        <w:pStyle w:val="Index1"/>
        <w:tabs>
          <w:tab w:val="right" w:leader="dot" w:pos="4502"/>
        </w:tabs>
        <w:rPr>
          <w:noProof/>
        </w:rPr>
      </w:pPr>
      <w:r w:rsidRPr="00CD694C">
        <w:rPr>
          <w:rFonts w:cs="Arial"/>
          <w:noProof/>
        </w:rPr>
        <w:t>condition</w:t>
      </w:r>
      <w:r>
        <w:rPr>
          <w:noProof/>
        </w:rPr>
        <w:t>, 63, 65, 72, 86</w:t>
      </w:r>
    </w:p>
    <w:p w14:paraId="5628B503" w14:textId="77777777" w:rsidR="001C6946" w:rsidRDefault="001C6946">
      <w:pPr>
        <w:pStyle w:val="Index1"/>
        <w:tabs>
          <w:tab w:val="right" w:leader="dot" w:pos="4502"/>
        </w:tabs>
        <w:rPr>
          <w:noProof/>
        </w:rPr>
      </w:pPr>
      <w:r w:rsidRPr="00CD694C">
        <w:rPr>
          <w:rFonts w:cs="Arial"/>
          <w:noProof/>
        </w:rPr>
        <w:t>Conditional Rule</w:t>
      </w:r>
      <w:r>
        <w:rPr>
          <w:noProof/>
        </w:rPr>
        <w:t>, 86</w:t>
      </w:r>
    </w:p>
    <w:p w14:paraId="72B51E09" w14:textId="77777777" w:rsidR="001C6946" w:rsidRDefault="001C6946">
      <w:pPr>
        <w:pStyle w:val="Index1"/>
        <w:tabs>
          <w:tab w:val="right" w:leader="dot" w:pos="4502"/>
        </w:tabs>
        <w:rPr>
          <w:noProof/>
        </w:rPr>
      </w:pPr>
      <w:r w:rsidRPr="00CD694C">
        <w:rPr>
          <w:rFonts w:cs="Arial"/>
          <w:noProof/>
        </w:rPr>
        <w:t>Constant Reference</w:t>
      </w:r>
      <w:r>
        <w:rPr>
          <w:noProof/>
        </w:rPr>
        <w:t>, 44</w:t>
      </w:r>
    </w:p>
    <w:p w14:paraId="294E3954" w14:textId="77777777" w:rsidR="001C6946" w:rsidRDefault="001C6946">
      <w:pPr>
        <w:pStyle w:val="Index1"/>
        <w:tabs>
          <w:tab w:val="right" w:leader="dot" w:pos="4502"/>
        </w:tabs>
        <w:rPr>
          <w:noProof/>
        </w:rPr>
      </w:pPr>
      <w:r w:rsidRPr="00CD694C">
        <w:rPr>
          <w:rFonts w:cs="Arial"/>
          <w:noProof/>
        </w:rPr>
        <w:t>Constant Value</w:t>
      </w:r>
      <w:r>
        <w:rPr>
          <w:noProof/>
        </w:rPr>
        <w:t>, 44</w:t>
      </w:r>
    </w:p>
    <w:p w14:paraId="38FA214F" w14:textId="77777777" w:rsidR="001C6946" w:rsidRDefault="001C6946">
      <w:pPr>
        <w:pStyle w:val="Index1"/>
        <w:tabs>
          <w:tab w:val="right" w:leader="dot" w:pos="4502"/>
        </w:tabs>
        <w:rPr>
          <w:noProof/>
        </w:rPr>
      </w:pPr>
      <w:r w:rsidRPr="00CD694C">
        <w:rPr>
          <w:rFonts w:cs="Arial"/>
          <w:noProof/>
        </w:rPr>
        <w:t>constrained by</w:t>
      </w:r>
      <w:r>
        <w:rPr>
          <w:noProof/>
        </w:rPr>
        <w:t>, 90</w:t>
      </w:r>
    </w:p>
    <w:p w14:paraId="6EDCACB6" w14:textId="77777777" w:rsidR="001C6946" w:rsidRDefault="001C6946">
      <w:pPr>
        <w:pStyle w:val="Index1"/>
        <w:tabs>
          <w:tab w:val="right" w:leader="dot" w:pos="4502"/>
        </w:tabs>
        <w:rPr>
          <w:noProof/>
        </w:rPr>
      </w:pPr>
      <w:r w:rsidRPr="00CD694C">
        <w:rPr>
          <w:rFonts w:cs="Arial"/>
          <w:noProof/>
        </w:rPr>
        <w:t>constrains</w:t>
      </w:r>
      <w:r>
        <w:rPr>
          <w:noProof/>
        </w:rPr>
        <w:t>, 90</w:t>
      </w:r>
    </w:p>
    <w:p w14:paraId="22DABA3B" w14:textId="77777777" w:rsidR="001C6946" w:rsidRDefault="001C6946">
      <w:pPr>
        <w:pStyle w:val="Index1"/>
        <w:tabs>
          <w:tab w:val="right" w:leader="dot" w:pos="4502"/>
        </w:tabs>
        <w:rPr>
          <w:noProof/>
        </w:rPr>
      </w:pPr>
      <w:r w:rsidRPr="00CD694C">
        <w:rPr>
          <w:rFonts w:cs="Arial"/>
          <w:noProof/>
        </w:rPr>
        <w:t>Containment mapping</w:t>
      </w:r>
      <w:r>
        <w:rPr>
          <w:noProof/>
        </w:rPr>
        <w:t>, 191</w:t>
      </w:r>
    </w:p>
    <w:p w14:paraId="3C272381" w14:textId="77777777" w:rsidR="001C6946" w:rsidRDefault="001C6946">
      <w:pPr>
        <w:pStyle w:val="Index1"/>
        <w:tabs>
          <w:tab w:val="right" w:leader="dot" w:pos="4502"/>
        </w:tabs>
        <w:rPr>
          <w:noProof/>
        </w:rPr>
      </w:pPr>
      <w:r w:rsidRPr="00CD694C">
        <w:rPr>
          <w:rFonts w:cs="Arial"/>
          <w:noProof/>
        </w:rPr>
        <w:t>Context</w:t>
      </w:r>
      <w:r>
        <w:rPr>
          <w:noProof/>
        </w:rPr>
        <w:t>, 99</w:t>
      </w:r>
    </w:p>
    <w:p w14:paraId="4489DCF0" w14:textId="77777777" w:rsidR="001C6946" w:rsidRDefault="001C6946">
      <w:pPr>
        <w:pStyle w:val="Index1"/>
        <w:tabs>
          <w:tab w:val="right" w:leader="dot" w:pos="4502"/>
        </w:tabs>
        <w:rPr>
          <w:noProof/>
        </w:rPr>
      </w:pPr>
      <w:r w:rsidRPr="00CD694C">
        <w:rPr>
          <w:rFonts w:cs="Arial"/>
          <w:noProof/>
        </w:rPr>
        <w:t>contextualizes</w:t>
      </w:r>
      <w:r>
        <w:rPr>
          <w:noProof/>
        </w:rPr>
        <w:t>, 45, 100</w:t>
      </w:r>
    </w:p>
    <w:p w14:paraId="77EDAB31" w14:textId="77777777" w:rsidR="001C6946" w:rsidRDefault="001C6946">
      <w:pPr>
        <w:pStyle w:val="Index1"/>
        <w:tabs>
          <w:tab w:val="right" w:leader="dot" w:pos="4502"/>
        </w:tabs>
        <w:rPr>
          <w:noProof/>
        </w:rPr>
      </w:pPr>
      <w:r w:rsidRPr="00CD694C">
        <w:rPr>
          <w:rFonts w:cs="Arial"/>
          <w:noProof/>
        </w:rPr>
        <w:t>Covering Constraint</w:t>
      </w:r>
      <w:r>
        <w:rPr>
          <w:noProof/>
        </w:rPr>
        <w:t>, 87</w:t>
      </w:r>
    </w:p>
    <w:p w14:paraId="73CD65FE" w14:textId="77777777" w:rsidR="001C6946" w:rsidRDefault="001C6946">
      <w:pPr>
        <w:pStyle w:val="Index1"/>
        <w:tabs>
          <w:tab w:val="right" w:leader="dot" w:pos="4502"/>
        </w:tabs>
        <w:rPr>
          <w:noProof/>
        </w:rPr>
      </w:pPr>
      <w:r w:rsidRPr="00CD694C">
        <w:rPr>
          <w:rFonts w:cs="Arial"/>
          <w:noProof/>
        </w:rPr>
        <w:t>default</w:t>
      </w:r>
      <w:r>
        <w:rPr>
          <w:noProof/>
        </w:rPr>
        <w:t>, 63</w:t>
      </w:r>
    </w:p>
    <w:p w14:paraId="29CEB065" w14:textId="77777777" w:rsidR="001C6946" w:rsidRDefault="001C6946">
      <w:pPr>
        <w:pStyle w:val="Index1"/>
        <w:tabs>
          <w:tab w:val="right" w:leader="dot" w:pos="4502"/>
        </w:tabs>
        <w:rPr>
          <w:noProof/>
        </w:rPr>
      </w:pPr>
      <w:r w:rsidRPr="00CD694C">
        <w:rPr>
          <w:rFonts w:cs="Arial"/>
          <w:noProof/>
        </w:rPr>
        <w:t>Default</w:t>
      </w:r>
      <w:r>
        <w:rPr>
          <w:noProof/>
        </w:rPr>
        <w:t>, 75</w:t>
      </w:r>
    </w:p>
    <w:p w14:paraId="7951D48D" w14:textId="77777777" w:rsidR="001C6946" w:rsidRDefault="001C6946">
      <w:pPr>
        <w:pStyle w:val="Index1"/>
        <w:tabs>
          <w:tab w:val="right" w:leader="dot" w:pos="4502"/>
        </w:tabs>
        <w:rPr>
          <w:noProof/>
        </w:rPr>
      </w:pPr>
      <w:r w:rsidRPr="00CD694C">
        <w:rPr>
          <w:rFonts w:cs="Arial"/>
          <w:noProof/>
        </w:rPr>
        <w:t>defaut</w:t>
      </w:r>
      <w:r>
        <w:rPr>
          <w:noProof/>
        </w:rPr>
        <w:t>, 73</w:t>
      </w:r>
    </w:p>
    <w:p w14:paraId="53541876" w14:textId="77777777" w:rsidR="001C6946" w:rsidRDefault="001C6946">
      <w:pPr>
        <w:pStyle w:val="Index1"/>
        <w:tabs>
          <w:tab w:val="right" w:leader="dot" w:pos="4502"/>
        </w:tabs>
        <w:rPr>
          <w:noProof/>
        </w:rPr>
      </w:pPr>
      <w:r w:rsidRPr="00CD694C">
        <w:rPr>
          <w:rFonts w:cs="Arial"/>
          <w:noProof/>
        </w:rPr>
        <w:t>defined by</w:t>
      </w:r>
      <w:r>
        <w:rPr>
          <w:noProof/>
        </w:rPr>
        <w:t>, 67</w:t>
      </w:r>
    </w:p>
    <w:p w14:paraId="5C3B4ECB" w14:textId="77777777" w:rsidR="001C6946" w:rsidRDefault="001C6946">
      <w:pPr>
        <w:pStyle w:val="Index1"/>
        <w:tabs>
          <w:tab w:val="right" w:leader="dot" w:pos="4502"/>
        </w:tabs>
        <w:rPr>
          <w:noProof/>
        </w:rPr>
      </w:pPr>
      <w:r w:rsidRPr="00CD694C">
        <w:rPr>
          <w:rFonts w:cs="Arial"/>
          <w:noProof/>
        </w:rPr>
        <w:t>defined in</w:t>
      </w:r>
      <w:r>
        <w:rPr>
          <w:noProof/>
        </w:rPr>
        <w:t>, 57</w:t>
      </w:r>
    </w:p>
    <w:p w14:paraId="6A4A991C" w14:textId="77777777" w:rsidR="001C6946" w:rsidRDefault="001C6946">
      <w:pPr>
        <w:pStyle w:val="Index1"/>
        <w:tabs>
          <w:tab w:val="right" w:leader="dot" w:pos="4502"/>
        </w:tabs>
        <w:rPr>
          <w:noProof/>
        </w:rPr>
      </w:pPr>
      <w:r w:rsidRPr="00CD694C">
        <w:rPr>
          <w:rFonts w:cs="Arial"/>
          <w:noProof/>
        </w:rPr>
        <w:t>defined within system</w:t>
      </w:r>
      <w:r>
        <w:rPr>
          <w:noProof/>
        </w:rPr>
        <w:t>, 108</w:t>
      </w:r>
    </w:p>
    <w:p w14:paraId="4AE0BF6E" w14:textId="77777777" w:rsidR="001C6946" w:rsidRDefault="001C6946">
      <w:pPr>
        <w:pStyle w:val="Index1"/>
        <w:tabs>
          <w:tab w:val="right" w:leader="dot" w:pos="4502"/>
        </w:tabs>
        <w:rPr>
          <w:noProof/>
        </w:rPr>
      </w:pPr>
      <w:r w:rsidRPr="00CD694C">
        <w:rPr>
          <w:rFonts w:cs="Arial"/>
          <w:noProof/>
        </w:rPr>
        <w:t>defines</w:t>
      </w:r>
      <w:r>
        <w:rPr>
          <w:noProof/>
        </w:rPr>
        <w:t>, 57, 67</w:t>
      </w:r>
    </w:p>
    <w:p w14:paraId="2B1CCD42" w14:textId="77777777" w:rsidR="001C6946" w:rsidRDefault="001C6946">
      <w:pPr>
        <w:pStyle w:val="Index1"/>
        <w:tabs>
          <w:tab w:val="right" w:leader="dot" w:pos="4502"/>
        </w:tabs>
        <w:rPr>
          <w:noProof/>
        </w:rPr>
      </w:pPr>
      <w:r w:rsidRPr="00CD694C">
        <w:rPr>
          <w:rFonts w:cs="Arial"/>
          <w:noProof/>
        </w:rPr>
        <w:t>Defining Relative Property</w:t>
      </w:r>
      <w:r>
        <w:rPr>
          <w:noProof/>
        </w:rPr>
        <w:t>, 70</w:t>
      </w:r>
    </w:p>
    <w:p w14:paraId="0AFB1ED8" w14:textId="77777777" w:rsidR="001C6946" w:rsidRDefault="001C6946">
      <w:pPr>
        <w:pStyle w:val="Index1"/>
        <w:tabs>
          <w:tab w:val="right" w:leader="dot" w:pos="4502"/>
        </w:tabs>
        <w:rPr>
          <w:noProof/>
        </w:rPr>
      </w:pPr>
      <w:r w:rsidRPr="00CD694C">
        <w:rPr>
          <w:rFonts w:cs="Arial"/>
          <w:noProof/>
        </w:rPr>
        <w:t>Definition</w:t>
      </w:r>
      <w:r>
        <w:rPr>
          <w:noProof/>
        </w:rPr>
        <w:t>, 56, 67</w:t>
      </w:r>
    </w:p>
    <w:p w14:paraId="5EDAEAFB" w14:textId="77777777" w:rsidR="001C6946" w:rsidRDefault="001C6946">
      <w:pPr>
        <w:pStyle w:val="Index1"/>
        <w:tabs>
          <w:tab w:val="right" w:leader="dot" w:pos="4502"/>
        </w:tabs>
        <w:rPr>
          <w:noProof/>
        </w:rPr>
      </w:pPr>
      <w:r w:rsidRPr="00CD694C">
        <w:rPr>
          <w:rFonts w:cs="Arial"/>
          <w:noProof/>
        </w:rPr>
        <w:t>Definition Relationship</w:t>
      </w:r>
      <w:r>
        <w:rPr>
          <w:noProof/>
        </w:rPr>
        <w:t>, 67</w:t>
      </w:r>
    </w:p>
    <w:p w14:paraId="0F7586F6" w14:textId="77777777" w:rsidR="001C6946" w:rsidRDefault="001C6946">
      <w:pPr>
        <w:pStyle w:val="Index1"/>
        <w:tabs>
          <w:tab w:val="right" w:leader="dot" w:pos="4502"/>
        </w:tabs>
        <w:rPr>
          <w:noProof/>
        </w:rPr>
      </w:pPr>
      <w:r w:rsidRPr="00CD694C">
        <w:rPr>
          <w:rFonts w:cs="Arial"/>
          <w:noProof/>
        </w:rPr>
        <w:t>Disjoint</w:t>
      </w:r>
      <w:r>
        <w:rPr>
          <w:noProof/>
        </w:rPr>
        <w:t>, 87</w:t>
      </w:r>
    </w:p>
    <w:p w14:paraId="2AC754CC" w14:textId="77777777" w:rsidR="001C6946" w:rsidRDefault="001C6946">
      <w:pPr>
        <w:pStyle w:val="Index1"/>
        <w:tabs>
          <w:tab w:val="right" w:leader="dot" w:pos="4502"/>
        </w:tabs>
        <w:rPr>
          <w:noProof/>
        </w:rPr>
      </w:pPr>
      <w:r w:rsidRPr="00CD694C">
        <w:rPr>
          <w:rFonts w:cs="Arial"/>
          <w:noProof/>
        </w:rPr>
        <w:t>Entity Type</w:t>
      </w:r>
      <w:r>
        <w:rPr>
          <w:noProof/>
        </w:rPr>
        <w:t>, 103</w:t>
      </w:r>
    </w:p>
    <w:p w14:paraId="3C0CF040" w14:textId="77777777" w:rsidR="001C6946" w:rsidRDefault="001C6946">
      <w:pPr>
        <w:pStyle w:val="Index1"/>
        <w:tabs>
          <w:tab w:val="right" w:leader="dot" w:pos="4502"/>
        </w:tabs>
        <w:rPr>
          <w:noProof/>
        </w:rPr>
      </w:pPr>
      <w:r w:rsidRPr="00CD694C">
        <w:rPr>
          <w:rFonts w:cs="Arial"/>
          <w:noProof/>
        </w:rPr>
        <w:t>Enumerated</w:t>
      </w:r>
      <w:r>
        <w:rPr>
          <w:noProof/>
        </w:rPr>
        <w:t>, 87</w:t>
      </w:r>
    </w:p>
    <w:p w14:paraId="57698E6E" w14:textId="77777777" w:rsidR="001C6946" w:rsidRDefault="001C6946">
      <w:pPr>
        <w:pStyle w:val="Index1"/>
        <w:tabs>
          <w:tab w:val="right" w:leader="dot" w:pos="4502"/>
        </w:tabs>
        <w:rPr>
          <w:noProof/>
        </w:rPr>
      </w:pPr>
      <w:r w:rsidRPr="00CD694C">
        <w:rPr>
          <w:rFonts w:cs="Arial"/>
          <w:noProof/>
        </w:rPr>
        <w:t>Enumeration mapping</w:t>
      </w:r>
      <w:r>
        <w:rPr>
          <w:noProof/>
        </w:rPr>
        <w:t>, 191</w:t>
      </w:r>
    </w:p>
    <w:p w14:paraId="078A013C" w14:textId="77777777" w:rsidR="001C6946" w:rsidRDefault="001C6946">
      <w:pPr>
        <w:pStyle w:val="Index1"/>
        <w:tabs>
          <w:tab w:val="right" w:leader="dot" w:pos="4502"/>
        </w:tabs>
        <w:rPr>
          <w:noProof/>
        </w:rPr>
      </w:pPr>
      <w:r w:rsidRPr="00CD694C">
        <w:rPr>
          <w:rFonts w:cs="Arial"/>
          <w:noProof/>
        </w:rPr>
        <w:t>Equality</w:t>
      </w:r>
      <w:r>
        <w:rPr>
          <w:noProof/>
        </w:rPr>
        <w:t>, 45</w:t>
      </w:r>
    </w:p>
    <w:p w14:paraId="545E0428" w14:textId="77777777" w:rsidR="001C6946" w:rsidRDefault="001C6946">
      <w:pPr>
        <w:pStyle w:val="Index1"/>
        <w:tabs>
          <w:tab w:val="right" w:leader="dot" w:pos="4502"/>
        </w:tabs>
        <w:rPr>
          <w:noProof/>
        </w:rPr>
      </w:pPr>
      <w:r w:rsidRPr="00CD694C">
        <w:rPr>
          <w:rFonts w:cs="Arial"/>
          <w:noProof/>
        </w:rPr>
        <w:t>Equality Constraint</w:t>
      </w:r>
      <w:r>
        <w:rPr>
          <w:noProof/>
        </w:rPr>
        <w:t>, 45</w:t>
      </w:r>
    </w:p>
    <w:p w14:paraId="35D25690" w14:textId="77777777" w:rsidR="001C6946" w:rsidRDefault="001C6946">
      <w:pPr>
        <w:pStyle w:val="Index1"/>
        <w:tabs>
          <w:tab w:val="right" w:leader="dot" w:pos="4502"/>
        </w:tabs>
        <w:rPr>
          <w:noProof/>
        </w:rPr>
      </w:pPr>
      <w:r w:rsidRPr="00CD694C">
        <w:rPr>
          <w:rFonts w:cs="Arial"/>
          <w:noProof/>
        </w:rPr>
        <w:t>Equivalent</w:t>
      </w:r>
      <w:r>
        <w:rPr>
          <w:noProof/>
        </w:rPr>
        <w:t>, 87</w:t>
      </w:r>
    </w:p>
    <w:p w14:paraId="614F9898" w14:textId="77777777" w:rsidR="001C6946" w:rsidRDefault="001C6946">
      <w:pPr>
        <w:pStyle w:val="Index1"/>
        <w:tabs>
          <w:tab w:val="right" w:leader="dot" w:pos="4502"/>
        </w:tabs>
        <w:rPr>
          <w:noProof/>
        </w:rPr>
      </w:pPr>
      <w:r w:rsidRPr="00CD694C">
        <w:rPr>
          <w:rFonts w:cs="Arial"/>
          <w:noProof/>
        </w:rPr>
        <w:t>Equivalent property chain mapping</w:t>
      </w:r>
      <w:r>
        <w:rPr>
          <w:noProof/>
        </w:rPr>
        <w:t>, 192</w:t>
      </w:r>
    </w:p>
    <w:p w14:paraId="459DE798" w14:textId="77777777" w:rsidR="001C6946" w:rsidRDefault="001C6946">
      <w:pPr>
        <w:pStyle w:val="Index1"/>
        <w:tabs>
          <w:tab w:val="right" w:leader="dot" w:pos="4502"/>
        </w:tabs>
        <w:rPr>
          <w:noProof/>
        </w:rPr>
      </w:pPr>
      <w:r w:rsidRPr="00CD694C">
        <w:rPr>
          <w:rFonts w:cs="Arial"/>
          <w:noProof/>
        </w:rPr>
        <w:t>Equivalent property mapping</w:t>
      </w:r>
      <w:r>
        <w:rPr>
          <w:noProof/>
        </w:rPr>
        <w:t>, 192</w:t>
      </w:r>
    </w:p>
    <w:p w14:paraId="55CA8D08" w14:textId="77777777" w:rsidR="001C6946" w:rsidRDefault="001C6946">
      <w:pPr>
        <w:pStyle w:val="Index1"/>
        <w:tabs>
          <w:tab w:val="right" w:leader="dot" w:pos="4502"/>
        </w:tabs>
        <w:rPr>
          <w:noProof/>
        </w:rPr>
      </w:pPr>
      <w:r w:rsidRPr="00CD694C">
        <w:rPr>
          <w:rFonts w:cs="Arial"/>
          <w:noProof/>
        </w:rPr>
        <w:t>Equivalent with mapping</w:t>
      </w:r>
      <w:r>
        <w:rPr>
          <w:noProof/>
        </w:rPr>
        <w:t>, 193</w:t>
      </w:r>
    </w:p>
    <w:p w14:paraId="56914B70" w14:textId="77777777" w:rsidR="001C6946" w:rsidRDefault="001C6946">
      <w:pPr>
        <w:pStyle w:val="Index1"/>
        <w:tabs>
          <w:tab w:val="right" w:leader="dot" w:pos="4502"/>
        </w:tabs>
        <w:rPr>
          <w:noProof/>
        </w:rPr>
      </w:pPr>
      <w:r w:rsidRPr="00CD694C">
        <w:rPr>
          <w:rFonts w:cs="Arial"/>
          <w:noProof/>
        </w:rPr>
        <w:t>evaluated by</w:t>
      </w:r>
      <w:r>
        <w:rPr>
          <w:noProof/>
        </w:rPr>
        <w:t>, 46</w:t>
      </w:r>
    </w:p>
    <w:p w14:paraId="1F07F83B" w14:textId="77777777" w:rsidR="001C6946" w:rsidRDefault="001C6946">
      <w:pPr>
        <w:pStyle w:val="Index1"/>
        <w:tabs>
          <w:tab w:val="right" w:leader="dot" w:pos="4502"/>
        </w:tabs>
        <w:rPr>
          <w:noProof/>
        </w:rPr>
      </w:pPr>
      <w:r w:rsidRPr="00CD694C">
        <w:rPr>
          <w:rFonts w:cs="Arial"/>
          <w:noProof/>
        </w:rPr>
        <w:t>evaluates</w:t>
      </w:r>
      <w:r>
        <w:rPr>
          <w:noProof/>
        </w:rPr>
        <w:t>, 46</w:t>
      </w:r>
    </w:p>
    <w:p w14:paraId="0FCAC288" w14:textId="77777777" w:rsidR="001C6946" w:rsidRDefault="001C6946">
      <w:pPr>
        <w:pStyle w:val="Index1"/>
        <w:tabs>
          <w:tab w:val="right" w:leader="dot" w:pos="4502"/>
        </w:tabs>
        <w:rPr>
          <w:noProof/>
        </w:rPr>
      </w:pPr>
      <w:r w:rsidRPr="00CD694C">
        <w:rPr>
          <w:rFonts w:cs="Arial"/>
          <w:noProof/>
        </w:rPr>
        <w:t>evaluates in</w:t>
      </w:r>
      <w:r>
        <w:rPr>
          <w:noProof/>
        </w:rPr>
        <w:t>, 45</w:t>
      </w:r>
    </w:p>
    <w:p w14:paraId="70959FBD" w14:textId="77777777" w:rsidR="001C6946" w:rsidRDefault="001C6946">
      <w:pPr>
        <w:pStyle w:val="Index1"/>
        <w:tabs>
          <w:tab w:val="right" w:leader="dot" w:pos="4502"/>
        </w:tabs>
        <w:rPr>
          <w:noProof/>
        </w:rPr>
      </w:pPr>
      <w:r w:rsidRPr="00CD694C">
        <w:rPr>
          <w:rFonts w:cs="Arial"/>
          <w:noProof/>
        </w:rPr>
        <w:t>Evaluation</w:t>
      </w:r>
      <w:r>
        <w:rPr>
          <w:noProof/>
        </w:rPr>
        <w:t>, 45</w:t>
      </w:r>
    </w:p>
    <w:p w14:paraId="371E08AD" w14:textId="77777777" w:rsidR="001C6946" w:rsidRDefault="001C6946">
      <w:pPr>
        <w:pStyle w:val="Index1"/>
        <w:tabs>
          <w:tab w:val="right" w:leader="dot" w:pos="4502"/>
        </w:tabs>
        <w:rPr>
          <w:noProof/>
        </w:rPr>
      </w:pPr>
      <w:r w:rsidRPr="00CD694C">
        <w:rPr>
          <w:rFonts w:cs="Arial"/>
          <w:noProof/>
        </w:rPr>
        <w:t>Exactly One</w:t>
      </w:r>
      <w:r>
        <w:rPr>
          <w:noProof/>
        </w:rPr>
        <w:t>, 75</w:t>
      </w:r>
    </w:p>
    <w:p w14:paraId="163FA7CC" w14:textId="77777777" w:rsidR="001C6946" w:rsidRDefault="001C6946">
      <w:pPr>
        <w:pStyle w:val="Index1"/>
        <w:tabs>
          <w:tab w:val="right" w:leader="dot" w:pos="4502"/>
        </w:tabs>
        <w:rPr>
          <w:noProof/>
        </w:rPr>
      </w:pPr>
      <w:r w:rsidRPr="00CD694C">
        <w:rPr>
          <w:rFonts w:cs="Arial"/>
          <w:noProof/>
        </w:rPr>
        <w:t>Exists</w:t>
      </w:r>
      <w:r>
        <w:rPr>
          <w:noProof/>
        </w:rPr>
        <w:t>, 75</w:t>
      </w:r>
    </w:p>
    <w:p w14:paraId="2314F382" w14:textId="77777777" w:rsidR="001C6946" w:rsidRDefault="001C6946">
      <w:pPr>
        <w:pStyle w:val="Index1"/>
        <w:tabs>
          <w:tab w:val="right" w:leader="dot" w:pos="4502"/>
        </w:tabs>
        <w:rPr>
          <w:noProof/>
        </w:rPr>
      </w:pPr>
      <w:r w:rsidRPr="00CD694C">
        <w:rPr>
          <w:rFonts w:cs="Arial"/>
          <w:noProof/>
        </w:rPr>
        <w:t>explicit</w:t>
      </w:r>
      <w:r>
        <w:rPr>
          <w:noProof/>
        </w:rPr>
        <w:t>, 72, 73</w:t>
      </w:r>
    </w:p>
    <w:p w14:paraId="75CE971E" w14:textId="77777777" w:rsidR="001C6946" w:rsidRDefault="001C6946">
      <w:pPr>
        <w:pStyle w:val="Index1"/>
        <w:tabs>
          <w:tab w:val="right" w:leader="dot" w:pos="4502"/>
        </w:tabs>
        <w:rPr>
          <w:noProof/>
        </w:rPr>
      </w:pPr>
      <w:r w:rsidRPr="00CD694C">
        <w:rPr>
          <w:rFonts w:cs="Arial"/>
          <w:noProof/>
        </w:rPr>
        <w:t>Expression Context</w:t>
      </w:r>
      <w:r>
        <w:rPr>
          <w:noProof/>
        </w:rPr>
        <w:t>, 45</w:t>
      </w:r>
    </w:p>
    <w:p w14:paraId="11885263" w14:textId="77777777" w:rsidR="001C6946" w:rsidRDefault="001C6946">
      <w:pPr>
        <w:pStyle w:val="Index1"/>
        <w:tabs>
          <w:tab w:val="right" w:leader="dot" w:pos="4502"/>
        </w:tabs>
        <w:rPr>
          <w:noProof/>
        </w:rPr>
      </w:pPr>
      <w:r w:rsidRPr="00CD694C">
        <w:rPr>
          <w:rFonts w:cs="Arial"/>
          <w:noProof/>
        </w:rPr>
        <w:t>Expression Evaluation</w:t>
      </w:r>
      <w:r>
        <w:rPr>
          <w:noProof/>
        </w:rPr>
        <w:t>, 46</w:t>
      </w:r>
    </w:p>
    <w:p w14:paraId="35CD5670" w14:textId="77777777" w:rsidR="001C6946" w:rsidRDefault="001C6946">
      <w:pPr>
        <w:pStyle w:val="Index1"/>
        <w:tabs>
          <w:tab w:val="right" w:leader="dot" w:pos="4502"/>
        </w:tabs>
        <w:rPr>
          <w:noProof/>
        </w:rPr>
      </w:pPr>
      <w:r w:rsidRPr="00CD694C">
        <w:rPr>
          <w:rFonts w:cs="Arial"/>
          <w:noProof/>
        </w:rPr>
        <w:t>Expression Node</w:t>
      </w:r>
      <w:r>
        <w:rPr>
          <w:noProof/>
        </w:rPr>
        <w:t>, 46</w:t>
      </w:r>
    </w:p>
    <w:p w14:paraId="2179E28D" w14:textId="77777777" w:rsidR="001C6946" w:rsidRDefault="001C6946">
      <w:pPr>
        <w:pStyle w:val="Index1"/>
        <w:tabs>
          <w:tab w:val="right" w:leader="dot" w:pos="4502"/>
        </w:tabs>
        <w:rPr>
          <w:noProof/>
        </w:rPr>
      </w:pPr>
      <w:r w:rsidRPr="00CD694C">
        <w:rPr>
          <w:rFonts w:cs="Arial"/>
          <w:noProof/>
        </w:rPr>
        <w:t>expression text</w:t>
      </w:r>
      <w:r>
        <w:rPr>
          <w:noProof/>
        </w:rPr>
        <w:t>, 46</w:t>
      </w:r>
    </w:p>
    <w:p w14:paraId="5BF50939" w14:textId="77777777" w:rsidR="001C6946" w:rsidRDefault="001C6946">
      <w:pPr>
        <w:pStyle w:val="Index1"/>
        <w:tabs>
          <w:tab w:val="right" w:leader="dot" w:pos="4502"/>
        </w:tabs>
        <w:rPr>
          <w:noProof/>
        </w:rPr>
      </w:pPr>
      <w:r w:rsidRPr="00CD694C">
        <w:rPr>
          <w:rFonts w:cs="Arial"/>
          <w:noProof/>
        </w:rPr>
        <w:t>expression text language</w:t>
      </w:r>
      <w:r>
        <w:rPr>
          <w:noProof/>
        </w:rPr>
        <w:t>, 46</w:t>
      </w:r>
    </w:p>
    <w:p w14:paraId="626FACEB" w14:textId="77777777" w:rsidR="001C6946" w:rsidRDefault="001C6946">
      <w:pPr>
        <w:pStyle w:val="Index1"/>
        <w:tabs>
          <w:tab w:val="right" w:leader="dot" w:pos="4502"/>
        </w:tabs>
        <w:rPr>
          <w:noProof/>
        </w:rPr>
      </w:pPr>
      <w:r w:rsidRPr="00CD694C">
        <w:rPr>
          <w:rFonts w:cs="Arial"/>
          <w:noProof/>
        </w:rPr>
        <w:t>extends scope</w:t>
      </w:r>
      <w:r>
        <w:rPr>
          <w:noProof/>
        </w:rPr>
        <w:t>, 59</w:t>
      </w:r>
    </w:p>
    <w:p w14:paraId="71498BB5" w14:textId="77777777" w:rsidR="001C6946" w:rsidRDefault="001C6946">
      <w:pPr>
        <w:pStyle w:val="Index1"/>
        <w:tabs>
          <w:tab w:val="right" w:leader="dot" w:pos="4502"/>
        </w:tabs>
        <w:rPr>
          <w:noProof/>
        </w:rPr>
      </w:pPr>
      <w:r w:rsidRPr="00CD694C">
        <w:rPr>
          <w:rFonts w:cs="Arial"/>
          <w:noProof/>
        </w:rPr>
        <w:t>Extent of Context</w:t>
      </w:r>
      <w:r>
        <w:rPr>
          <w:noProof/>
        </w:rPr>
        <w:t>, 99</w:t>
      </w:r>
    </w:p>
    <w:p w14:paraId="2D81A4E1" w14:textId="77777777" w:rsidR="001C6946" w:rsidRDefault="001C6946">
      <w:pPr>
        <w:pStyle w:val="Index1"/>
        <w:tabs>
          <w:tab w:val="right" w:leader="dot" w:pos="4502"/>
        </w:tabs>
        <w:rPr>
          <w:noProof/>
        </w:rPr>
      </w:pPr>
      <w:r w:rsidRPr="00CD694C">
        <w:rPr>
          <w:rFonts w:cs="Arial"/>
          <w:noProof/>
        </w:rPr>
        <w:t>Extent of Type</w:t>
      </w:r>
      <w:r>
        <w:rPr>
          <w:noProof/>
        </w:rPr>
        <w:t>, 103</w:t>
      </w:r>
    </w:p>
    <w:p w14:paraId="619F049B" w14:textId="77777777" w:rsidR="001C6946" w:rsidRDefault="001C6946">
      <w:pPr>
        <w:pStyle w:val="Index1"/>
        <w:tabs>
          <w:tab w:val="right" w:leader="dot" w:pos="4502"/>
        </w:tabs>
        <w:rPr>
          <w:noProof/>
        </w:rPr>
      </w:pPr>
      <w:r w:rsidRPr="00CD694C">
        <w:rPr>
          <w:rFonts w:cs="Arial"/>
          <w:noProof/>
        </w:rPr>
        <w:t>external reference</w:t>
      </w:r>
      <w:r>
        <w:rPr>
          <w:noProof/>
        </w:rPr>
        <w:t>, 67</w:t>
      </w:r>
    </w:p>
    <w:p w14:paraId="2C80A958" w14:textId="77777777" w:rsidR="001C6946" w:rsidRDefault="001C6946">
      <w:pPr>
        <w:pStyle w:val="Index1"/>
        <w:tabs>
          <w:tab w:val="right" w:leader="dot" w:pos="4502"/>
        </w:tabs>
        <w:rPr>
          <w:noProof/>
        </w:rPr>
      </w:pPr>
      <w:r w:rsidRPr="00CD694C">
        <w:rPr>
          <w:rFonts w:cs="Arial"/>
          <w:noProof/>
        </w:rPr>
        <w:t>external term</w:t>
      </w:r>
      <w:r>
        <w:rPr>
          <w:noProof/>
        </w:rPr>
        <w:t>, 67</w:t>
      </w:r>
    </w:p>
    <w:p w14:paraId="5EED522F" w14:textId="77777777" w:rsidR="001C6946" w:rsidRDefault="001C6946">
      <w:pPr>
        <w:pStyle w:val="Index1"/>
        <w:tabs>
          <w:tab w:val="right" w:leader="dot" w:pos="4502"/>
        </w:tabs>
        <w:rPr>
          <w:noProof/>
        </w:rPr>
      </w:pPr>
      <w:r w:rsidRPr="00CD694C">
        <w:rPr>
          <w:rFonts w:cs="Arial"/>
          <w:noProof/>
        </w:rPr>
        <w:t>Facade</w:t>
      </w:r>
      <w:r>
        <w:rPr>
          <w:noProof/>
        </w:rPr>
        <w:t>, 61</w:t>
      </w:r>
    </w:p>
    <w:p w14:paraId="5176BE46" w14:textId="77777777" w:rsidR="001C6946" w:rsidRDefault="001C6946">
      <w:pPr>
        <w:pStyle w:val="Index1"/>
        <w:tabs>
          <w:tab w:val="right" w:leader="dot" w:pos="4502"/>
        </w:tabs>
        <w:rPr>
          <w:noProof/>
        </w:rPr>
      </w:pPr>
      <w:r w:rsidRPr="00CD694C">
        <w:rPr>
          <w:rFonts w:cs="Arial"/>
          <w:noProof/>
        </w:rPr>
        <w:t>Facet</w:t>
      </w:r>
      <w:r>
        <w:rPr>
          <w:noProof/>
        </w:rPr>
        <w:t>, 104</w:t>
      </w:r>
    </w:p>
    <w:p w14:paraId="536E5E2B" w14:textId="77777777" w:rsidR="001C6946" w:rsidRDefault="001C6946">
      <w:pPr>
        <w:pStyle w:val="Index1"/>
        <w:tabs>
          <w:tab w:val="right" w:leader="dot" w:pos="4502"/>
        </w:tabs>
        <w:rPr>
          <w:noProof/>
        </w:rPr>
      </w:pPr>
      <w:r w:rsidRPr="00CD694C">
        <w:rPr>
          <w:rFonts w:cs="Arial"/>
          <w:noProof/>
        </w:rPr>
        <w:t>Facet Classification Constraint</w:t>
      </w:r>
      <w:r>
        <w:rPr>
          <w:noProof/>
        </w:rPr>
        <w:t>, 87</w:t>
      </w:r>
    </w:p>
    <w:p w14:paraId="4C1F7030" w14:textId="77777777" w:rsidR="001C6946" w:rsidRDefault="001C6946">
      <w:pPr>
        <w:pStyle w:val="Index1"/>
        <w:tabs>
          <w:tab w:val="right" w:leader="dot" w:pos="4502"/>
        </w:tabs>
        <w:rPr>
          <w:noProof/>
        </w:rPr>
      </w:pPr>
      <w:r w:rsidRPr="00CD694C">
        <w:rPr>
          <w:rFonts w:cs="Arial"/>
          <w:noProof/>
        </w:rPr>
        <w:t>Focus Property</w:t>
      </w:r>
      <w:r>
        <w:rPr>
          <w:noProof/>
        </w:rPr>
        <w:t>, 71</w:t>
      </w:r>
    </w:p>
    <w:p w14:paraId="6D1FAFBC" w14:textId="77777777" w:rsidR="001C6946" w:rsidRDefault="001C6946">
      <w:pPr>
        <w:pStyle w:val="Index1"/>
        <w:tabs>
          <w:tab w:val="right" w:leader="dot" w:pos="4502"/>
        </w:tabs>
        <w:rPr>
          <w:noProof/>
        </w:rPr>
      </w:pPr>
      <w:r w:rsidRPr="00CD694C">
        <w:rPr>
          <w:rFonts w:cs="Arial"/>
          <w:noProof/>
        </w:rPr>
        <w:t>Function Call</w:t>
      </w:r>
      <w:r>
        <w:rPr>
          <w:noProof/>
        </w:rPr>
        <w:t>, 46</w:t>
      </w:r>
    </w:p>
    <w:p w14:paraId="73A5B861" w14:textId="77777777" w:rsidR="001C6946" w:rsidRDefault="001C6946">
      <w:pPr>
        <w:pStyle w:val="Index1"/>
        <w:tabs>
          <w:tab w:val="right" w:leader="dot" w:pos="4502"/>
        </w:tabs>
        <w:rPr>
          <w:noProof/>
        </w:rPr>
      </w:pPr>
      <w:r w:rsidRPr="00CD694C">
        <w:rPr>
          <w:rFonts w:cs="Arial"/>
          <w:noProof/>
        </w:rPr>
        <w:t>Function Called</w:t>
      </w:r>
      <w:r>
        <w:rPr>
          <w:noProof/>
        </w:rPr>
        <w:t>, 46</w:t>
      </w:r>
    </w:p>
    <w:p w14:paraId="379F4F75" w14:textId="77777777" w:rsidR="001C6946" w:rsidRDefault="001C6946">
      <w:pPr>
        <w:pStyle w:val="Index1"/>
        <w:tabs>
          <w:tab w:val="right" w:leader="dot" w:pos="4502"/>
        </w:tabs>
        <w:rPr>
          <w:noProof/>
        </w:rPr>
      </w:pPr>
      <w:r w:rsidRPr="00CD694C">
        <w:rPr>
          <w:rFonts w:cs="Arial"/>
          <w:noProof/>
        </w:rPr>
        <w:t>Function Implementation</w:t>
      </w:r>
      <w:r>
        <w:rPr>
          <w:noProof/>
        </w:rPr>
        <w:t>, 47</w:t>
      </w:r>
    </w:p>
    <w:p w14:paraId="75B81CD5" w14:textId="77777777" w:rsidR="001C6946" w:rsidRDefault="001C6946">
      <w:pPr>
        <w:pStyle w:val="Index1"/>
        <w:tabs>
          <w:tab w:val="right" w:leader="dot" w:pos="4502"/>
        </w:tabs>
        <w:rPr>
          <w:noProof/>
        </w:rPr>
      </w:pPr>
      <w:r w:rsidRPr="00CD694C">
        <w:rPr>
          <w:rFonts w:cs="Arial"/>
          <w:noProof/>
        </w:rPr>
        <w:t>Function Type</w:t>
      </w:r>
      <w:r>
        <w:rPr>
          <w:noProof/>
        </w:rPr>
        <w:t>, 47</w:t>
      </w:r>
    </w:p>
    <w:p w14:paraId="333715B6" w14:textId="77777777" w:rsidR="001C6946" w:rsidRDefault="001C6946">
      <w:pPr>
        <w:pStyle w:val="Index1"/>
        <w:tabs>
          <w:tab w:val="right" w:leader="dot" w:pos="4502"/>
        </w:tabs>
        <w:rPr>
          <w:noProof/>
        </w:rPr>
      </w:pPr>
      <w:r w:rsidRPr="00CD694C">
        <w:rPr>
          <w:rFonts w:cs="Arial"/>
          <w:noProof/>
        </w:rPr>
        <w:t>Generalization</w:t>
      </w:r>
      <w:r>
        <w:rPr>
          <w:noProof/>
        </w:rPr>
        <w:t>, 88</w:t>
      </w:r>
    </w:p>
    <w:p w14:paraId="6348A42F" w14:textId="77777777" w:rsidR="001C6946" w:rsidRDefault="001C6946">
      <w:pPr>
        <w:pStyle w:val="Index1"/>
        <w:tabs>
          <w:tab w:val="right" w:leader="dot" w:pos="4502"/>
        </w:tabs>
        <w:rPr>
          <w:noProof/>
        </w:rPr>
      </w:pPr>
      <w:r w:rsidRPr="00CD694C">
        <w:rPr>
          <w:rFonts w:cs="Arial"/>
          <w:noProof/>
        </w:rPr>
        <w:t>Generalization mapping</w:t>
      </w:r>
      <w:r>
        <w:rPr>
          <w:noProof/>
        </w:rPr>
        <w:t>, 193</w:t>
      </w:r>
    </w:p>
    <w:p w14:paraId="74CF7A55" w14:textId="77777777" w:rsidR="001C6946" w:rsidRDefault="001C6946">
      <w:pPr>
        <w:pStyle w:val="Index1"/>
        <w:tabs>
          <w:tab w:val="right" w:leader="dot" w:pos="4502"/>
        </w:tabs>
        <w:rPr>
          <w:noProof/>
        </w:rPr>
      </w:pPr>
      <w:r w:rsidRPr="00CD694C">
        <w:rPr>
          <w:rFonts w:cs="Arial"/>
          <w:noProof/>
        </w:rPr>
        <w:t>Generalization set covering mapping</w:t>
      </w:r>
      <w:r>
        <w:rPr>
          <w:noProof/>
        </w:rPr>
        <w:t>, 195</w:t>
      </w:r>
    </w:p>
    <w:p w14:paraId="56951839" w14:textId="77777777" w:rsidR="001C6946" w:rsidRDefault="001C6946">
      <w:pPr>
        <w:pStyle w:val="Index1"/>
        <w:tabs>
          <w:tab w:val="right" w:leader="dot" w:pos="4502"/>
        </w:tabs>
        <w:rPr>
          <w:noProof/>
        </w:rPr>
      </w:pPr>
      <w:r w:rsidRPr="00CD694C">
        <w:rPr>
          <w:rFonts w:cs="Arial"/>
          <w:noProof/>
        </w:rPr>
        <w:t>Generalization set disjoint mapping</w:t>
      </w:r>
      <w:r>
        <w:rPr>
          <w:noProof/>
        </w:rPr>
        <w:t>, 196</w:t>
      </w:r>
    </w:p>
    <w:p w14:paraId="30CF1A99" w14:textId="77777777" w:rsidR="001C6946" w:rsidRDefault="001C6946">
      <w:pPr>
        <w:pStyle w:val="Index1"/>
        <w:tabs>
          <w:tab w:val="right" w:leader="dot" w:pos="4502"/>
        </w:tabs>
        <w:rPr>
          <w:noProof/>
        </w:rPr>
      </w:pPr>
      <w:r w:rsidRPr="00CD694C">
        <w:rPr>
          <w:rFonts w:cs="Arial"/>
          <w:noProof/>
        </w:rPr>
        <w:t>has binding</w:t>
      </w:r>
      <w:r>
        <w:rPr>
          <w:noProof/>
        </w:rPr>
        <w:t>, 77</w:t>
      </w:r>
    </w:p>
    <w:p w14:paraId="143C3BE6" w14:textId="77777777" w:rsidR="001C6946" w:rsidRDefault="001C6946">
      <w:pPr>
        <w:pStyle w:val="Index1"/>
        <w:tabs>
          <w:tab w:val="right" w:leader="dot" w:pos="4502"/>
        </w:tabs>
        <w:rPr>
          <w:noProof/>
        </w:rPr>
      </w:pPr>
      <w:r w:rsidRPr="00CD694C">
        <w:rPr>
          <w:rFonts w:cs="Arial"/>
          <w:noProof/>
        </w:rPr>
        <w:t>has covering</w:t>
      </w:r>
      <w:r>
        <w:rPr>
          <w:noProof/>
        </w:rPr>
        <w:t>, 87</w:t>
      </w:r>
    </w:p>
    <w:p w14:paraId="65D291A3" w14:textId="77777777" w:rsidR="001C6946" w:rsidRDefault="001C6946">
      <w:pPr>
        <w:pStyle w:val="Index1"/>
        <w:tabs>
          <w:tab w:val="right" w:leader="dot" w:pos="4502"/>
        </w:tabs>
        <w:rPr>
          <w:noProof/>
        </w:rPr>
      </w:pPr>
      <w:r w:rsidRPr="00CD694C">
        <w:rPr>
          <w:rFonts w:cs="Arial"/>
          <w:noProof/>
        </w:rPr>
        <w:t>has equal</w:t>
      </w:r>
      <w:r>
        <w:rPr>
          <w:noProof/>
        </w:rPr>
        <w:t>, 45</w:t>
      </w:r>
    </w:p>
    <w:p w14:paraId="5A2A0510" w14:textId="77777777" w:rsidR="001C6946" w:rsidRDefault="001C6946">
      <w:pPr>
        <w:pStyle w:val="Index1"/>
        <w:tabs>
          <w:tab w:val="right" w:leader="dot" w:pos="4502"/>
        </w:tabs>
        <w:rPr>
          <w:noProof/>
        </w:rPr>
      </w:pPr>
      <w:r w:rsidRPr="00CD694C">
        <w:rPr>
          <w:rFonts w:cs="Arial"/>
          <w:noProof/>
        </w:rPr>
        <w:t>has equality</w:t>
      </w:r>
      <w:r>
        <w:rPr>
          <w:noProof/>
        </w:rPr>
        <w:t>, 45</w:t>
      </w:r>
    </w:p>
    <w:p w14:paraId="19111167" w14:textId="77777777" w:rsidR="001C6946" w:rsidRDefault="001C6946">
      <w:pPr>
        <w:pStyle w:val="Index1"/>
        <w:tabs>
          <w:tab w:val="right" w:leader="dot" w:pos="4502"/>
        </w:tabs>
        <w:rPr>
          <w:noProof/>
        </w:rPr>
      </w:pPr>
      <w:r w:rsidRPr="00CD694C">
        <w:rPr>
          <w:rFonts w:cs="Arial"/>
          <w:noProof/>
        </w:rPr>
        <w:t>has general</w:t>
      </w:r>
      <w:r>
        <w:rPr>
          <w:noProof/>
        </w:rPr>
        <w:t>, 88</w:t>
      </w:r>
    </w:p>
    <w:p w14:paraId="3ED5670C" w14:textId="77777777" w:rsidR="001C6946" w:rsidRDefault="001C6946">
      <w:pPr>
        <w:pStyle w:val="Index1"/>
        <w:tabs>
          <w:tab w:val="right" w:leader="dot" w:pos="4502"/>
        </w:tabs>
        <w:rPr>
          <w:noProof/>
        </w:rPr>
      </w:pPr>
      <w:r w:rsidRPr="00CD694C">
        <w:rPr>
          <w:rFonts w:cs="Arial"/>
          <w:noProof/>
        </w:rPr>
        <w:t>has generalization</w:t>
      </w:r>
      <w:r>
        <w:rPr>
          <w:noProof/>
        </w:rPr>
        <w:t>, 91</w:t>
      </w:r>
    </w:p>
    <w:p w14:paraId="1BDF0DE7" w14:textId="77777777" w:rsidR="001C6946" w:rsidRDefault="001C6946">
      <w:pPr>
        <w:pStyle w:val="Index1"/>
        <w:tabs>
          <w:tab w:val="right" w:leader="dot" w:pos="4502"/>
        </w:tabs>
        <w:rPr>
          <w:noProof/>
        </w:rPr>
      </w:pPr>
      <w:r w:rsidRPr="00CD694C">
        <w:rPr>
          <w:rFonts w:cs="Arial"/>
          <w:noProof/>
        </w:rPr>
        <w:t>has map rule</w:t>
      </w:r>
      <w:r>
        <w:rPr>
          <w:noProof/>
        </w:rPr>
        <w:t>, 71</w:t>
      </w:r>
    </w:p>
    <w:p w14:paraId="572528E3" w14:textId="77777777" w:rsidR="001C6946" w:rsidRDefault="001C6946">
      <w:pPr>
        <w:pStyle w:val="Index1"/>
        <w:tabs>
          <w:tab w:val="right" w:leader="dot" w:pos="4502"/>
        </w:tabs>
        <w:rPr>
          <w:noProof/>
        </w:rPr>
      </w:pPr>
      <w:r w:rsidRPr="00CD694C">
        <w:rPr>
          <w:rFonts w:cs="Arial"/>
          <w:noProof/>
        </w:rPr>
        <w:t>has metadata</w:t>
      </w:r>
      <w:r>
        <w:rPr>
          <w:noProof/>
        </w:rPr>
        <w:t>, 68</w:t>
      </w:r>
    </w:p>
    <w:p w14:paraId="479E81BA" w14:textId="77777777" w:rsidR="001C6946" w:rsidRDefault="001C6946">
      <w:pPr>
        <w:pStyle w:val="Index1"/>
        <w:tabs>
          <w:tab w:val="right" w:leader="dot" w:pos="4502"/>
        </w:tabs>
        <w:rPr>
          <w:noProof/>
        </w:rPr>
      </w:pPr>
      <w:r w:rsidRPr="00CD694C">
        <w:rPr>
          <w:rFonts w:cs="Arial"/>
          <w:noProof/>
        </w:rPr>
        <w:t>has multiplicity</w:t>
      </w:r>
      <w:r>
        <w:rPr>
          <w:noProof/>
        </w:rPr>
        <w:t>, 89</w:t>
      </w:r>
    </w:p>
    <w:p w14:paraId="26E3A0AD" w14:textId="77777777" w:rsidR="001C6946" w:rsidRDefault="001C6946">
      <w:pPr>
        <w:pStyle w:val="Index1"/>
        <w:tabs>
          <w:tab w:val="right" w:leader="dot" w:pos="4502"/>
        </w:tabs>
        <w:rPr>
          <w:noProof/>
        </w:rPr>
      </w:pPr>
      <w:r w:rsidRPr="00CD694C">
        <w:rPr>
          <w:rFonts w:cs="Arial"/>
          <w:noProof/>
        </w:rPr>
        <w:lastRenderedPageBreak/>
        <w:t>has name</w:t>
      </w:r>
      <w:r>
        <w:rPr>
          <w:noProof/>
        </w:rPr>
        <w:t>, 51</w:t>
      </w:r>
    </w:p>
    <w:p w14:paraId="0597DA1A" w14:textId="77777777" w:rsidR="001C6946" w:rsidRDefault="001C6946">
      <w:pPr>
        <w:pStyle w:val="Index1"/>
        <w:tabs>
          <w:tab w:val="right" w:leader="dot" w:pos="4502"/>
        </w:tabs>
        <w:rPr>
          <w:noProof/>
        </w:rPr>
      </w:pPr>
      <w:r w:rsidRPr="00CD694C">
        <w:rPr>
          <w:rFonts w:cs="Arial"/>
          <w:noProof/>
        </w:rPr>
        <w:t>has owning pattern</w:t>
      </w:r>
      <w:r>
        <w:rPr>
          <w:noProof/>
        </w:rPr>
        <w:t>, 72, 73</w:t>
      </w:r>
    </w:p>
    <w:p w14:paraId="2D96D556" w14:textId="77777777" w:rsidR="001C6946" w:rsidRDefault="001C6946">
      <w:pPr>
        <w:pStyle w:val="Index1"/>
        <w:tabs>
          <w:tab w:val="right" w:leader="dot" w:pos="4502"/>
        </w:tabs>
        <w:rPr>
          <w:noProof/>
        </w:rPr>
      </w:pPr>
      <w:r w:rsidRPr="00CD694C">
        <w:rPr>
          <w:rFonts w:cs="Arial"/>
          <w:noProof/>
        </w:rPr>
        <w:t>has preferred</w:t>
      </w:r>
      <w:r>
        <w:rPr>
          <w:noProof/>
        </w:rPr>
        <w:t>, 50</w:t>
      </w:r>
    </w:p>
    <w:p w14:paraId="0E831F6F" w14:textId="77777777" w:rsidR="001C6946" w:rsidRDefault="001C6946">
      <w:pPr>
        <w:pStyle w:val="Index1"/>
        <w:tabs>
          <w:tab w:val="right" w:leader="dot" w:pos="4502"/>
        </w:tabs>
        <w:rPr>
          <w:noProof/>
        </w:rPr>
      </w:pPr>
      <w:r w:rsidRPr="00CD694C">
        <w:rPr>
          <w:rFonts w:cs="Arial"/>
          <w:noProof/>
        </w:rPr>
        <w:t>has prefix</w:t>
      </w:r>
      <w:r>
        <w:rPr>
          <w:noProof/>
        </w:rPr>
        <w:t>, 58</w:t>
      </w:r>
    </w:p>
    <w:p w14:paraId="57599AF9" w14:textId="77777777" w:rsidR="001C6946" w:rsidRDefault="001C6946">
      <w:pPr>
        <w:pStyle w:val="Index1"/>
        <w:tabs>
          <w:tab w:val="right" w:leader="dot" w:pos="4502"/>
        </w:tabs>
        <w:rPr>
          <w:noProof/>
        </w:rPr>
      </w:pPr>
      <w:r w:rsidRPr="00CD694C">
        <w:rPr>
          <w:rFonts w:cs="Arial"/>
          <w:noProof/>
        </w:rPr>
        <w:t>has property</w:t>
      </w:r>
      <w:r>
        <w:rPr>
          <w:noProof/>
        </w:rPr>
        <w:t>, 78</w:t>
      </w:r>
    </w:p>
    <w:p w14:paraId="239B1E65" w14:textId="77777777" w:rsidR="001C6946" w:rsidRDefault="001C6946">
      <w:pPr>
        <w:pStyle w:val="Index1"/>
        <w:tabs>
          <w:tab w:val="right" w:leader="dot" w:pos="4502"/>
        </w:tabs>
        <w:rPr>
          <w:noProof/>
        </w:rPr>
      </w:pPr>
      <w:r w:rsidRPr="00CD694C">
        <w:rPr>
          <w:rFonts w:cs="Arial"/>
          <w:noProof/>
        </w:rPr>
        <w:t>has record</w:t>
      </w:r>
      <w:r>
        <w:rPr>
          <w:noProof/>
        </w:rPr>
        <w:t>, 68</w:t>
      </w:r>
    </w:p>
    <w:p w14:paraId="10E9DDAA" w14:textId="77777777" w:rsidR="001C6946" w:rsidRDefault="001C6946">
      <w:pPr>
        <w:pStyle w:val="Index1"/>
        <w:tabs>
          <w:tab w:val="right" w:leader="dot" w:pos="4502"/>
        </w:tabs>
        <w:rPr>
          <w:noProof/>
        </w:rPr>
      </w:pPr>
      <w:r w:rsidRPr="00CD694C">
        <w:rPr>
          <w:rFonts w:cs="Arial"/>
          <w:noProof/>
        </w:rPr>
        <w:t>has specialization</w:t>
      </w:r>
      <w:r>
        <w:rPr>
          <w:noProof/>
        </w:rPr>
        <w:t>, 88</w:t>
      </w:r>
    </w:p>
    <w:p w14:paraId="76E9757B" w14:textId="77777777" w:rsidR="001C6946" w:rsidRDefault="001C6946">
      <w:pPr>
        <w:pStyle w:val="Index1"/>
        <w:tabs>
          <w:tab w:val="right" w:leader="dot" w:pos="4502"/>
        </w:tabs>
        <w:rPr>
          <w:noProof/>
        </w:rPr>
      </w:pPr>
      <w:r w:rsidRPr="00CD694C">
        <w:rPr>
          <w:rFonts w:cs="Arial"/>
          <w:noProof/>
        </w:rPr>
        <w:t>has specific</w:t>
      </w:r>
      <w:r>
        <w:rPr>
          <w:noProof/>
        </w:rPr>
        <w:t>, 91</w:t>
      </w:r>
    </w:p>
    <w:p w14:paraId="754CEEC2" w14:textId="77777777" w:rsidR="001C6946" w:rsidRDefault="001C6946">
      <w:pPr>
        <w:pStyle w:val="Index1"/>
        <w:tabs>
          <w:tab w:val="right" w:leader="dot" w:pos="4502"/>
        </w:tabs>
        <w:rPr>
          <w:noProof/>
        </w:rPr>
      </w:pPr>
      <w:r w:rsidRPr="00CD694C">
        <w:rPr>
          <w:rFonts w:cs="Arial"/>
          <w:noProof/>
        </w:rPr>
        <w:t>has strength</w:t>
      </w:r>
      <w:r>
        <w:rPr>
          <w:noProof/>
        </w:rPr>
        <w:t>, 73, 74</w:t>
      </w:r>
    </w:p>
    <w:p w14:paraId="23708B14" w14:textId="77777777" w:rsidR="001C6946" w:rsidRDefault="001C6946">
      <w:pPr>
        <w:pStyle w:val="Index1"/>
        <w:tabs>
          <w:tab w:val="right" w:leader="dot" w:pos="4502"/>
        </w:tabs>
        <w:rPr>
          <w:noProof/>
        </w:rPr>
      </w:pPr>
      <w:r w:rsidRPr="00CD694C">
        <w:rPr>
          <w:rFonts w:cs="Arial"/>
          <w:noProof/>
        </w:rPr>
        <w:t>has supertype</w:t>
      </w:r>
      <w:r>
        <w:rPr>
          <w:noProof/>
        </w:rPr>
        <w:t>, 105</w:t>
      </w:r>
    </w:p>
    <w:p w14:paraId="2F9448D2" w14:textId="77777777" w:rsidR="001C6946" w:rsidRDefault="001C6946">
      <w:pPr>
        <w:pStyle w:val="Index1"/>
        <w:tabs>
          <w:tab w:val="right" w:leader="dot" w:pos="4502"/>
        </w:tabs>
        <w:rPr>
          <w:noProof/>
        </w:rPr>
      </w:pPr>
      <w:r w:rsidRPr="00CD694C">
        <w:rPr>
          <w:rFonts w:cs="Arial"/>
          <w:noProof/>
        </w:rPr>
        <w:t>has type</w:t>
      </w:r>
      <w:r>
        <w:rPr>
          <w:noProof/>
        </w:rPr>
        <w:t>, 104</w:t>
      </w:r>
    </w:p>
    <w:p w14:paraId="66BA6FDC" w14:textId="77777777" w:rsidR="001C6946" w:rsidRDefault="001C6946">
      <w:pPr>
        <w:pStyle w:val="Index1"/>
        <w:tabs>
          <w:tab w:val="right" w:leader="dot" w:pos="4502"/>
        </w:tabs>
        <w:rPr>
          <w:noProof/>
        </w:rPr>
      </w:pPr>
      <w:r w:rsidRPr="00CD694C">
        <w:rPr>
          <w:rFonts w:cs="Arial"/>
          <w:noProof/>
        </w:rPr>
        <w:t>has unique</w:t>
      </w:r>
      <w:r>
        <w:rPr>
          <w:noProof/>
        </w:rPr>
        <w:t>, 92</w:t>
      </w:r>
    </w:p>
    <w:p w14:paraId="19624761" w14:textId="77777777" w:rsidR="001C6946" w:rsidRDefault="001C6946">
      <w:pPr>
        <w:pStyle w:val="Index1"/>
        <w:tabs>
          <w:tab w:val="right" w:leader="dot" w:pos="4502"/>
        </w:tabs>
        <w:rPr>
          <w:noProof/>
        </w:rPr>
      </w:pPr>
      <w:r w:rsidRPr="00CD694C">
        <w:rPr>
          <w:rFonts w:cs="Arial"/>
          <w:noProof/>
        </w:rPr>
        <w:t>has uniqueness constraint</w:t>
      </w:r>
      <w:r>
        <w:rPr>
          <w:noProof/>
        </w:rPr>
        <w:t>, 92</w:t>
      </w:r>
    </w:p>
    <w:p w14:paraId="6A5922C3" w14:textId="77777777" w:rsidR="001C6946" w:rsidRDefault="001C6946">
      <w:pPr>
        <w:pStyle w:val="Index1"/>
        <w:tabs>
          <w:tab w:val="right" w:leader="dot" w:pos="4502"/>
        </w:tabs>
        <w:rPr>
          <w:noProof/>
        </w:rPr>
      </w:pPr>
      <w:r w:rsidRPr="00CD694C">
        <w:rPr>
          <w:rFonts w:cs="Arial"/>
          <w:noProof/>
        </w:rPr>
        <w:t>has value</w:t>
      </w:r>
      <w:r>
        <w:rPr>
          <w:noProof/>
        </w:rPr>
        <w:t>, 44</w:t>
      </w:r>
    </w:p>
    <w:p w14:paraId="78977A76" w14:textId="77777777" w:rsidR="001C6946" w:rsidRDefault="001C6946">
      <w:pPr>
        <w:pStyle w:val="Index1"/>
        <w:tabs>
          <w:tab w:val="right" w:leader="dot" w:pos="4502"/>
        </w:tabs>
        <w:rPr>
          <w:noProof/>
        </w:rPr>
      </w:pPr>
      <w:r w:rsidRPr="00CD694C">
        <w:rPr>
          <w:rFonts w:cs="Arial"/>
          <w:noProof/>
        </w:rPr>
        <w:t>holds within</w:t>
      </w:r>
      <w:r>
        <w:rPr>
          <w:noProof/>
        </w:rPr>
        <w:t>, 99</w:t>
      </w:r>
    </w:p>
    <w:p w14:paraId="66420916" w14:textId="77777777" w:rsidR="001C6946" w:rsidRDefault="001C6946">
      <w:pPr>
        <w:pStyle w:val="Index1"/>
        <w:tabs>
          <w:tab w:val="right" w:leader="dot" w:pos="4502"/>
        </w:tabs>
        <w:rPr>
          <w:noProof/>
        </w:rPr>
      </w:pPr>
      <w:r w:rsidRPr="00CD694C">
        <w:rPr>
          <w:rFonts w:cs="Arial"/>
          <w:noProof/>
        </w:rPr>
        <w:t>Identifiable Entity</w:t>
      </w:r>
      <w:r>
        <w:rPr>
          <w:noProof/>
        </w:rPr>
        <w:t>, 100</w:t>
      </w:r>
    </w:p>
    <w:p w14:paraId="0E637387" w14:textId="77777777" w:rsidR="001C6946" w:rsidRDefault="001C6946">
      <w:pPr>
        <w:pStyle w:val="Index1"/>
        <w:tabs>
          <w:tab w:val="right" w:leader="dot" w:pos="4502"/>
        </w:tabs>
        <w:rPr>
          <w:noProof/>
        </w:rPr>
      </w:pPr>
      <w:r w:rsidRPr="00CD694C">
        <w:rPr>
          <w:rFonts w:cs="Arial"/>
          <w:noProof/>
        </w:rPr>
        <w:t>Identification</w:t>
      </w:r>
      <w:r>
        <w:rPr>
          <w:noProof/>
        </w:rPr>
        <w:t>, 49</w:t>
      </w:r>
    </w:p>
    <w:p w14:paraId="1853B00D" w14:textId="77777777" w:rsidR="001C6946" w:rsidRDefault="001C6946">
      <w:pPr>
        <w:pStyle w:val="Index1"/>
        <w:tabs>
          <w:tab w:val="right" w:leader="dot" w:pos="4502"/>
        </w:tabs>
        <w:rPr>
          <w:noProof/>
        </w:rPr>
      </w:pPr>
      <w:r w:rsidRPr="00CD694C">
        <w:rPr>
          <w:rFonts w:cs="Arial"/>
          <w:noProof/>
        </w:rPr>
        <w:t>identified by</w:t>
      </w:r>
      <w:r>
        <w:rPr>
          <w:noProof/>
        </w:rPr>
        <w:t>, 49</w:t>
      </w:r>
    </w:p>
    <w:p w14:paraId="5D95AA6D" w14:textId="77777777" w:rsidR="001C6946" w:rsidRDefault="001C6946">
      <w:pPr>
        <w:pStyle w:val="Index1"/>
        <w:tabs>
          <w:tab w:val="right" w:leader="dot" w:pos="4502"/>
        </w:tabs>
        <w:rPr>
          <w:noProof/>
        </w:rPr>
      </w:pPr>
      <w:r w:rsidRPr="00CD694C">
        <w:rPr>
          <w:rFonts w:cs="Arial"/>
          <w:noProof/>
        </w:rPr>
        <w:t>Identifier</w:t>
      </w:r>
      <w:r>
        <w:rPr>
          <w:noProof/>
        </w:rPr>
        <w:t>, 50</w:t>
      </w:r>
    </w:p>
    <w:p w14:paraId="51B81148" w14:textId="77777777" w:rsidR="001C6946" w:rsidRDefault="001C6946">
      <w:pPr>
        <w:pStyle w:val="Index1"/>
        <w:tabs>
          <w:tab w:val="right" w:leader="dot" w:pos="4502"/>
        </w:tabs>
        <w:rPr>
          <w:noProof/>
        </w:rPr>
      </w:pPr>
      <w:r w:rsidRPr="00CD694C">
        <w:rPr>
          <w:rFonts w:cs="Arial"/>
          <w:noProof/>
        </w:rPr>
        <w:t>Identifier in Namespace</w:t>
      </w:r>
      <w:r>
        <w:rPr>
          <w:noProof/>
        </w:rPr>
        <w:t>, 50</w:t>
      </w:r>
    </w:p>
    <w:p w14:paraId="1D7BD066" w14:textId="77777777" w:rsidR="001C6946" w:rsidRDefault="001C6946">
      <w:pPr>
        <w:pStyle w:val="Index1"/>
        <w:tabs>
          <w:tab w:val="right" w:leader="dot" w:pos="4502"/>
        </w:tabs>
        <w:rPr>
          <w:noProof/>
        </w:rPr>
      </w:pPr>
      <w:r w:rsidRPr="00CD694C">
        <w:rPr>
          <w:rFonts w:cs="Arial"/>
          <w:noProof/>
        </w:rPr>
        <w:t>Identifier Preference</w:t>
      </w:r>
      <w:r>
        <w:rPr>
          <w:noProof/>
        </w:rPr>
        <w:t>, 50</w:t>
      </w:r>
    </w:p>
    <w:p w14:paraId="31F69958" w14:textId="77777777" w:rsidR="001C6946" w:rsidRDefault="001C6946">
      <w:pPr>
        <w:pStyle w:val="Index1"/>
        <w:tabs>
          <w:tab w:val="right" w:leader="dot" w:pos="4502"/>
        </w:tabs>
        <w:rPr>
          <w:noProof/>
        </w:rPr>
      </w:pPr>
      <w:r w:rsidRPr="00CD694C">
        <w:rPr>
          <w:rFonts w:cs="Arial"/>
          <w:noProof/>
        </w:rPr>
        <w:t>identifies</w:t>
      </w:r>
      <w:r>
        <w:rPr>
          <w:noProof/>
        </w:rPr>
        <w:t>, 49</w:t>
      </w:r>
    </w:p>
    <w:p w14:paraId="5C6598F6" w14:textId="77777777" w:rsidR="001C6946" w:rsidRDefault="001C6946">
      <w:pPr>
        <w:pStyle w:val="Index1"/>
        <w:tabs>
          <w:tab w:val="right" w:leader="dot" w:pos="4502"/>
        </w:tabs>
        <w:rPr>
          <w:noProof/>
        </w:rPr>
      </w:pPr>
      <w:r w:rsidRPr="00CD694C">
        <w:rPr>
          <w:rFonts w:cs="Arial"/>
          <w:noProof/>
        </w:rPr>
        <w:t>implemented by</w:t>
      </w:r>
      <w:r>
        <w:rPr>
          <w:noProof/>
        </w:rPr>
        <w:t>, 47</w:t>
      </w:r>
    </w:p>
    <w:p w14:paraId="40AA06F5" w14:textId="77777777" w:rsidR="001C6946" w:rsidRDefault="001C6946">
      <w:pPr>
        <w:pStyle w:val="Index1"/>
        <w:tabs>
          <w:tab w:val="right" w:leader="dot" w:pos="4502"/>
        </w:tabs>
        <w:rPr>
          <w:noProof/>
        </w:rPr>
      </w:pPr>
      <w:r w:rsidRPr="00CD694C">
        <w:rPr>
          <w:rFonts w:cs="Arial"/>
          <w:noProof/>
        </w:rPr>
        <w:t>implements</w:t>
      </w:r>
      <w:r>
        <w:rPr>
          <w:noProof/>
        </w:rPr>
        <w:t>, 47</w:t>
      </w:r>
    </w:p>
    <w:p w14:paraId="55D9CCEE" w14:textId="77777777" w:rsidR="001C6946" w:rsidRDefault="001C6946">
      <w:pPr>
        <w:pStyle w:val="Index1"/>
        <w:tabs>
          <w:tab w:val="right" w:leader="dot" w:pos="4502"/>
        </w:tabs>
        <w:rPr>
          <w:noProof/>
        </w:rPr>
      </w:pPr>
      <w:r w:rsidRPr="00CD694C">
        <w:rPr>
          <w:rFonts w:cs="Arial"/>
          <w:noProof/>
        </w:rPr>
        <w:t>in context of</w:t>
      </w:r>
      <w:r>
        <w:rPr>
          <w:noProof/>
        </w:rPr>
        <w:t>, 100</w:t>
      </w:r>
    </w:p>
    <w:p w14:paraId="1F979DD4" w14:textId="77777777" w:rsidR="001C6946" w:rsidRDefault="001C6946">
      <w:pPr>
        <w:pStyle w:val="Index1"/>
        <w:tabs>
          <w:tab w:val="right" w:leader="dot" w:pos="4502"/>
        </w:tabs>
        <w:rPr>
          <w:noProof/>
        </w:rPr>
      </w:pPr>
      <w:r w:rsidRPr="00CD694C">
        <w:rPr>
          <w:rFonts w:cs="Arial"/>
          <w:noProof/>
        </w:rPr>
        <w:t>Include</w:t>
      </w:r>
      <w:r>
        <w:rPr>
          <w:noProof/>
        </w:rPr>
        <w:t>, 57</w:t>
      </w:r>
    </w:p>
    <w:p w14:paraId="168E9FEA" w14:textId="77777777" w:rsidR="001C6946" w:rsidRDefault="001C6946">
      <w:pPr>
        <w:pStyle w:val="Index1"/>
        <w:tabs>
          <w:tab w:val="right" w:leader="dot" w:pos="4502"/>
        </w:tabs>
        <w:rPr>
          <w:noProof/>
        </w:rPr>
      </w:pPr>
      <w:r w:rsidRPr="00CD694C">
        <w:rPr>
          <w:rFonts w:cs="Arial"/>
          <w:noProof/>
        </w:rPr>
        <w:t>Information Source</w:t>
      </w:r>
      <w:r>
        <w:rPr>
          <w:noProof/>
        </w:rPr>
        <w:t>, 67</w:t>
      </w:r>
    </w:p>
    <w:p w14:paraId="78999BF0" w14:textId="77777777" w:rsidR="001C6946" w:rsidRDefault="001C6946">
      <w:pPr>
        <w:pStyle w:val="Index1"/>
        <w:tabs>
          <w:tab w:val="right" w:leader="dot" w:pos="4502"/>
        </w:tabs>
        <w:rPr>
          <w:noProof/>
        </w:rPr>
      </w:pPr>
      <w:r w:rsidRPr="00CD694C">
        <w:rPr>
          <w:rFonts w:cs="Arial"/>
          <w:noProof/>
        </w:rPr>
        <w:t>information stated by source</w:t>
      </w:r>
      <w:r>
        <w:rPr>
          <w:noProof/>
        </w:rPr>
        <w:t>, 68</w:t>
      </w:r>
    </w:p>
    <w:p w14:paraId="38002E6A" w14:textId="77777777" w:rsidR="001C6946" w:rsidRDefault="001C6946">
      <w:pPr>
        <w:pStyle w:val="Index1"/>
        <w:tabs>
          <w:tab w:val="right" w:leader="dot" w:pos="4502"/>
        </w:tabs>
        <w:rPr>
          <w:noProof/>
        </w:rPr>
      </w:pPr>
      <w:r w:rsidRPr="00CD694C">
        <w:rPr>
          <w:rFonts w:cs="Arial"/>
          <w:noProof/>
        </w:rPr>
        <w:t>Intersection Type</w:t>
      </w:r>
      <w:r>
        <w:rPr>
          <w:noProof/>
        </w:rPr>
        <w:t>, 104</w:t>
      </w:r>
    </w:p>
    <w:p w14:paraId="7A016575" w14:textId="77777777" w:rsidR="001C6946" w:rsidRDefault="001C6946">
      <w:pPr>
        <w:pStyle w:val="Index1"/>
        <w:tabs>
          <w:tab w:val="right" w:leader="dot" w:pos="4502"/>
        </w:tabs>
        <w:rPr>
          <w:noProof/>
        </w:rPr>
      </w:pPr>
      <w:r w:rsidRPr="00CD694C">
        <w:rPr>
          <w:rFonts w:cs="Arial"/>
          <w:noProof/>
        </w:rPr>
        <w:t>inverse</w:t>
      </w:r>
      <w:r>
        <w:rPr>
          <w:noProof/>
        </w:rPr>
        <w:t>, 48</w:t>
      </w:r>
    </w:p>
    <w:p w14:paraId="229E2840" w14:textId="77777777" w:rsidR="001C6946" w:rsidRDefault="001C6946">
      <w:pPr>
        <w:pStyle w:val="Index1"/>
        <w:tabs>
          <w:tab w:val="right" w:leader="dot" w:pos="4502"/>
        </w:tabs>
        <w:rPr>
          <w:noProof/>
        </w:rPr>
      </w:pPr>
      <w:r w:rsidRPr="00CD694C">
        <w:rPr>
          <w:rFonts w:cs="Arial"/>
          <w:noProof/>
        </w:rPr>
        <w:t>IRI Identifier</w:t>
      </w:r>
      <w:r>
        <w:rPr>
          <w:noProof/>
        </w:rPr>
        <w:t>, 50</w:t>
      </w:r>
    </w:p>
    <w:p w14:paraId="287AE4B6" w14:textId="77777777" w:rsidR="001C6946" w:rsidRDefault="001C6946">
      <w:pPr>
        <w:pStyle w:val="Index1"/>
        <w:tabs>
          <w:tab w:val="right" w:leader="dot" w:pos="4502"/>
        </w:tabs>
        <w:rPr>
          <w:noProof/>
        </w:rPr>
      </w:pPr>
      <w:r w:rsidRPr="00CD694C">
        <w:rPr>
          <w:rFonts w:cs="Arial"/>
          <w:noProof/>
        </w:rPr>
        <w:t>is boundary part</w:t>
      </w:r>
      <w:r>
        <w:rPr>
          <w:noProof/>
        </w:rPr>
        <w:t>, 71</w:t>
      </w:r>
    </w:p>
    <w:p w14:paraId="0DA4DC35" w14:textId="77777777" w:rsidR="001C6946" w:rsidRDefault="001C6946">
      <w:pPr>
        <w:pStyle w:val="Index1"/>
        <w:tabs>
          <w:tab w:val="right" w:leader="dot" w:pos="4502"/>
        </w:tabs>
        <w:rPr>
          <w:noProof/>
        </w:rPr>
      </w:pPr>
      <w:r w:rsidRPr="00CD694C">
        <w:rPr>
          <w:rFonts w:cs="Arial"/>
          <w:noProof/>
        </w:rPr>
        <w:t>is covered by</w:t>
      </w:r>
      <w:r>
        <w:rPr>
          <w:noProof/>
        </w:rPr>
        <w:t>, 87</w:t>
      </w:r>
    </w:p>
    <w:p w14:paraId="08A098AD" w14:textId="77777777" w:rsidR="001C6946" w:rsidRDefault="001C6946">
      <w:pPr>
        <w:pStyle w:val="Index1"/>
        <w:tabs>
          <w:tab w:val="right" w:leader="dot" w:pos="4502"/>
        </w:tabs>
        <w:rPr>
          <w:noProof/>
        </w:rPr>
      </w:pPr>
      <w:r w:rsidRPr="00CD694C">
        <w:rPr>
          <w:rFonts w:cs="Arial"/>
          <w:noProof/>
        </w:rPr>
        <w:t>is defined by</w:t>
      </w:r>
      <w:r>
        <w:rPr>
          <w:noProof/>
        </w:rPr>
        <w:t>, 71</w:t>
      </w:r>
    </w:p>
    <w:p w14:paraId="140DD9E6" w14:textId="77777777" w:rsidR="001C6946" w:rsidRDefault="001C6946">
      <w:pPr>
        <w:pStyle w:val="Index1"/>
        <w:tabs>
          <w:tab w:val="right" w:leader="dot" w:pos="4502"/>
        </w:tabs>
        <w:rPr>
          <w:noProof/>
        </w:rPr>
      </w:pPr>
      <w:r w:rsidRPr="00CD694C">
        <w:rPr>
          <w:rFonts w:cs="Arial"/>
          <w:noProof/>
        </w:rPr>
        <w:t>Is in context mapping</w:t>
      </w:r>
      <w:r>
        <w:rPr>
          <w:noProof/>
        </w:rPr>
        <w:t>, 197</w:t>
      </w:r>
    </w:p>
    <w:p w14:paraId="726D171B" w14:textId="77777777" w:rsidR="001C6946" w:rsidRDefault="001C6946">
      <w:pPr>
        <w:pStyle w:val="Index1"/>
        <w:tabs>
          <w:tab w:val="right" w:leader="dot" w:pos="4502"/>
        </w:tabs>
        <w:rPr>
          <w:noProof/>
        </w:rPr>
      </w:pPr>
      <w:r w:rsidRPr="00CD694C">
        <w:rPr>
          <w:rFonts w:cs="Arial"/>
          <w:noProof/>
        </w:rPr>
        <w:t>is of type</w:t>
      </w:r>
      <w:r>
        <w:rPr>
          <w:noProof/>
        </w:rPr>
        <w:t>, 89</w:t>
      </w:r>
    </w:p>
    <w:p w14:paraId="5E1C5CBF" w14:textId="77777777" w:rsidR="001C6946" w:rsidRDefault="001C6946">
      <w:pPr>
        <w:pStyle w:val="Index1"/>
        <w:tabs>
          <w:tab w:val="right" w:leader="dot" w:pos="4502"/>
        </w:tabs>
        <w:rPr>
          <w:noProof/>
        </w:rPr>
      </w:pPr>
      <w:r w:rsidRPr="00CD694C">
        <w:rPr>
          <w:rFonts w:cs="Arial"/>
          <w:noProof/>
        </w:rPr>
        <w:t>is primary identity</w:t>
      </w:r>
      <w:r>
        <w:rPr>
          <w:noProof/>
        </w:rPr>
        <w:t>, 92</w:t>
      </w:r>
    </w:p>
    <w:p w14:paraId="011EE1A2" w14:textId="77777777" w:rsidR="001C6946" w:rsidRDefault="001C6946">
      <w:pPr>
        <w:pStyle w:val="Index1"/>
        <w:tabs>
          <w:tab w:val="right" w:leader="dot" w:pos="4502"/>
        </w:tabs>
        <w:rPr>
          <w:noProof/>
        </w:rPr>
      </w:pPr>
      <w:r w:rsidRPr="00CD694C">
        <w:rPr>
          <w:rFonts w:cs="Arial"/>
          <w:noProof/>
        </w:rPr>
        <w:t>is sufficent</w:t>
      </w:r>
      <w:r>
        <w:rPr>
          <w:noProof/>
        </w:rPr>
        <w:t>, 88</w:t>
      </w:r>
    </w:p>
    <w:p w14:paraId="18C2B9F4" w14:textId="77777777" w:rsidR="001C6946" w:rsidRDefault="001C6946">
      <w:pPr>
        <w:pStyle w:val="Index1"/>
        <w:tabs>
          <w:tab w:val="right" w:leader="dot" w:pos="4502"/>
        </w:tabs>
        <w:rPr>
          <w:noProof/>
        </w:rPr>
      </w:pPr>
      <w:r w:rsidRPr="00CD694C">
        <w:rPr>
          <w:rFonts w:cs="Arial"/>
          <w:noProof/>
        </w:rPr>
        <w:t>is used by</w:t>
      </w:r>
      <w:r>
        <w:rPr>
          <w:noProof/>
        </w:rPr>
        <w:t>, 46</w:t>
      </w:r>
    </w:p>
    <w:p w14:paraId="01647EAB" w14:textId="77777777" w:rsidR="001C6946" w:rsidRDefault="001C6946">
      <w:pPr>
        <w:pStyle w:val="Index1"/>
        <w:tabs>
          <w:tab w:val="right" w:leader="dot" w:pos="4502"/>
        </w:tabs>
        <w:rPr>
          <w:noProof/>
        </w:rPr>
      </w:pPr>
      <w:r w:rsidRPr="00CD694C">
        <w:rPr>
          <w:rFonts w:cs="Arial"/>
          <w:noProof/>
        </w:rPr>
        <w:t>Lexical Reference</w:t>
      </w:r>
      <w:r>
        <w:rPr>
          <w:noProof/>
        </w:rPr>
        <w:t>, 57</w:t>
      </w:r>
    </w:p>
    <w:p w14:paraId="075C0781" w14:textId="77777777" w:rsidR="001C6946" w:rsidRDefault="001C6946">
      <w:pPr>
        <w:pStyle w:val="Index1"/>
        <w:tabs>
          <w:tab w:val="right" w:leader="dot" w:pos="4502"/>
        </w:tabs>
        <w:rPr>
          <w:noProof/>
        </w:rPr>
      </w:pPr>
      <w:r w:rsidRPr="00CD694C">
        <w:rPr>
          <w:rFonts w:cs="Arial"/>
          <w:noProof/>
        </w:rPr>
        <w:t>Lexical Scope</w:t>
      </w:r>
      <w:r>
        <w:rPr>
          <w:noProof/>
        </w:rPr>
        <w:t>, 57</w:t>
      </w:r>
    </w:p>
    <w:p w14:paraId="7098A37C" w14:textId="77777777" w:rsidR="001C6946" w:rsidRDefault="001C6946">
      <w:pPr>
        <w:pStyle w:val="Index1"/>
        <w:tabs>
          <w:tab w:val="right" w:leader="dot" w:pos="4502"/>
        </w:tabs>
        <w:rPr>
          <w:noProof/>
        </w:rPr>
      </w:pPr>
      <w:r w:rsidRPr="00CD694C">
        <w:rPr>
          <w:rFonts w:cs="Arial"/>
          <w:noProof/>
        </w:rPr>
        <w:t>Logical Package</w:t>
      </w:r>
      <w:r>
        <w:rPr>
          <w:noProof/>
        </w:rPr>
        <w:t>, 57</w:t>
      </w:r>
    </w:p>
    <w:p w14:paraId="2AC4C1E9" w14:textId="77777777" w:rsidR="001C6946" w:rsidRDefault="001C6946">
      <w:pPr>
        <w:pStyle w:val="Index1"/>
        <w:tabs>
          <w:tab w:val="right" w:leader="dot" w:pos="4502"/>
        </w:tabs>
        <w:rPr>
          <w:noProof/>
        </w:rPr>
      </w:pPr>
      <w:r w:rsidRPr="00CD694C">
        <w:rPr>
          <w:rFonts w:cs="Arial"/>
          <w:noProof/>
        </w:rPr>
        <w:t>map all</w:t>
      </w:r>
      <w:r>
        <w:rPr>
          <w:noProof/>
        </w:rPr>
        <w:t>, 65</w:t>
      </w:r>
    </w:p>
    <w:p w14:paraId="594FD6D8" w14:textId="77777777" w:rsidR="001C6946" w:rsidRDefault="001C6946">
      <w:pPr>
        <w:pStyle w:val="Index1"/>
        <w:tabs>
          <w:tab w:val="right" w:leader="dot" w:pos="4502"/>
        </w:tabs>
        <w:rPr>
          <w:noProof/>
        </w:rPr>
      </w:pPr>
      <w:r w:rsidRPr="00CD694C">
        <w:rPr>
          <w:rFonts w:cs="Arial"/>
          <w:noProof/>
        </w:rPr>
        <w:t>map rule of</w:t>
      </w:r>
      <w:r>
        <w:rPr>
          <w:noProof/>
        </w:rPr>
        <w:t>, 71</w:t>
      </w:r>
    </w:p>
    <w:p w14:paraId="66F1F615" w14:textId="77777777" w:rsidR="001C6946" w:rsidRDefault="001C6946">
      <w:pPr>
        <w:pStyle w:val="Index1"/>
        <w:tabs>
          <w:tab w:val="right" w:leader="dot" w:pos="4502"/>
        </w:tabs>
        <w:rPr>
          <w:noProof/>
        </w:rPr>
      </w:pPr>
      <w:r w:rsidRPr="00CD694C">
        <w:rPr>
          <w:rFonts w:cs="Arial"/>
          <w:noProof/>
        </w:rPr>
        <w:t>Map Rule Type Assertion</w:t>
      </w:r>
      <w:r>
        <w:rPr>
          <w:noProof/>
        </w:rPr>
        <w:t>, 61</w:t>
      </w:r>
    </w:p>
    <w:p w14:paraId="6B7A66C2" w14:textId="77777777" w:rsidR="001C6946" w:rsidRDefault="001C6946">
      <w:pPr>
        <w:pStyle w:val="Index1"/>
        <w:tabs>
          <w:tab w:val="right" w:leader="dot" w:pos="4502"/>
        </w:tabs>
        <w:rPr>
          <w:noProof/>
        </w:rPr>
      </w:pPr>
      <w:r w:rsidRPr="00CD694C">
        <w:rPr>
          <w:rFonts w:cs="Arial"/>
          <w:noProof/>
        </w:rPr>
        <w:t>Mapped Property</w:t>
      </w:r>
      <w:r>
        <w:rPr>
          <w:noProof/>
        </w:rPr>
        <w:t>, 62</w:t>
      </w:r>
    </w:p>
    <w:p w14:paraId="51C5063A" w14:textId="77777777" w:rsidR="001C6946" w:rsidRDefault="001C6946">
      <w:pPr>
        <w:pStyle w:val="Index1"/>
        <w:tabs>
          <w:tab w:val="right" w:leader="dot" w:pos="4502"/>
        </w:tabs>
        <w:rPr>
          <w:noProof/>
        </w:rPr>
      </w:pPr>
      <w:r w:rsidRPr="00CD694C">
        <w:rPr>
          <w:rFonts w:cs="Arial"/>
          <w:noProof/>
        </w:rPr>
        <w:t>Mapped Relationship</w:t>
      </w:r>
      <w:r>
        <w:rPr>
          <w:noProof/>
        </w:rPr>
        <w:t>, 62</w:t>
      </w:r>
    </w:p>
    <w:p w14:paraId="0E8CD2B0" w14:textId="77777777" w:rsidR="001C6946" w:rsidRDefault="001C6946">
      <w:pPr>
        <w:pStyle w:val="Index1"/>
        <w:tabs>
          <w:tab w:val="right" w:leader="dot" w:pos="4502"/>
        </w:tabs>
        <w:rPr>
          <w:noProof/>
        </w:rPr>
      </w:pPr>
      <w:r w:rsidRPr="00CD694C">
        <w:rPr>
          <w:rFonts w:cs="Arial"/>
          <w:noProof/>
        </w:rPr>
        <w:t>Mapping</w:t>
      </w:r>
      <w:r>
        <w:rPr>
          <w:noProof/>
        </w:rPr>
        <w:t>, 62</w:t>
      </w:r>
    </w:p>
    <w:p w14:paraId="4B7B67D4" w14:textId="77777777" w:rsidR="001C6946" w:rsidRDefault="001C6946">
      <w:pPr>
        <w:pStyle w:val="Index1"/>
        <w:tabs>
          <w:tab w:val="right" w:leader="dot" w:pos="4502"/>
        </w:tabs>
        <w:rPr>
          <w:noProof/>
        </w:rPr>
      </w:pPr>
      <w:r w:rsidRPr="00CD694C">
        <w:rPr>
          <w:rFonts w:cs="Arial"/>
          <w:noProof/>
        </w:rPr>
        <w:t>Mapping Package</w:t>
      </w:r>
      <w:r>
        <w:rPr>
          <w:noProof/>
        </w:rPr>
        <w:t>, 57</w:t>
      </w:r>
    </w:p>
    <w:p w14:paraId="584B0B34" w14:textId="77777777" w:rsidR="001C6946" w:rsidRDefault="001C6946">
      <w:pPr>
        <w:pStyle w:val="Index1"/>
        <w:tabs>
          <w:tab w:val="right" w:leader="dot" w:pos="4502"/>
        </w:tabs>
        <w:rPr>
          <w:noProof/>
        </w:rPr>
      </w:pPr>
      <w:r w:rsidRPr="00CD694C">
        <w:rPr>
          <w:rFonts w:cs="Arial"/>
          <w:noProof/>
        </w:rPr>
        <w:t>Mapping Pattern</w:t>
      </w:r>
      <w:r>
        <w:rPr>
          <w:noProof/>
        </w:rPr>
        <w:t>, 62</w:t>
      </w:r>
    </w:p>
    <w:p w14:paraId="51F9A5E7" w14:textId="77777777" w:rsidR="001C6946" w:rsidRDefault="001C6946">
      <w:pPr>
        <w:pStyle w:val="Index1"/>
        <w:tabs>
          <w:tab w:val="right" w:leader="dot" w:pos="4502"/>
        </w:tabs>
        <w:rPr>
          <w:noProof/>
        </w:rPr>
      </w:pPr>
      <w:r w:rsidRPr="00CD694C">
        <w:rPr>
          <w:rFonts w:cs="Arial"/>
          <w:noProof/>
        </w:rPr>
        <w:t>Mapping rule mapping</w:t>
      </w:r>
      <w:r>
        <w:rPr>
          <w:noProof/>
        </w:rPr>
        <w:t>, 197</w:t>
      </w:r>
    </w:p>
    <w:p w14:paraId="715E6ADA" w14:textId="77777777" w:rsidR="001C6946" w:rsidRDefault="001C6946">
      <w:pPr>
        <w:pStyle w:val="Index1"/>
        <w:tabs>
          <w:tab w:val="right" w:leader="dot" w:pos="4502"/>
        </w:tabs>
        <w:rPr>
          <w:noProof/>
        </w:rPr>
      </w:pPr>
      <w:r w:rsidRPr="00CD694C">
        <w:rPr>
          <w:rFonts w:cs="Arial"/>
          <w:noProof/>
        </w:rPr>
        <w:t>maps property</w:t>
      </w:r>
      <w:r>
        <w:rPr>
          <w:noProof/>
        </w:rPr>
        <w:t>, 62</w:t>
      </w:r>
    </w:p>
    <w:p w14:paraId="4E362887" w14:textId="77777777" w:rsidR="001C6946" w:rsidRDefault="001C6946">
      <w:pPr>
        <w:pStyle w:val="Index1"/>
        <w:tabs>
          <w:tab w:val="right" w:leader="dot" w:pos="4502"/>
        </w:tabs>
        <w:rPr>
          <w:noProof/>
        </w:rPr>
      </w:pPr>
      <w:r w:rsidRPr="00CD694C">
        <w:rPr>
          <w:rFonts w:cs="Arial"/>
          <w:noProof/>
        </w:rPr>
        <w:t>maps relationship</w:t>
      </w:r>
      <w:r>
        <w:rPr>
          <w:noProof/>
        </w:rPr>
        <w:t>, 62</w:t>
      </w:r>
    </w:p>
    <w:p w14:paraId="0EBD9C49" w14:textId="77777777" w:rsidR="001C6946" w:rsidRDefault="001C6946">
      <w:pPr>
        <w:pStyle w:val="Index1"/>
        <w:tabs>
          <w:tab w:val="right" w:leader="dot" w:pos="4502"/>
        </w:tabs>
        <w:rPr>
          <w:noProof/>
        </w:rPr>
      </w:pPr>
      <w:r w:rsidRPr="00CD694C">
        <w:rPr>
          <w:rFonts w:cs="Arial"/>
          <w:noProof/>
        </w:rPr>
        <w:t>match from</w:t>
      </w:r>
      <w:r>
        <w:rPr>
          <w:noProof/>
        </w:rPr>
        <w:t>, 61</w:t>
      </w:r>
    </w:p>
    <w:p w14:paraId="1B215CD0" w14:textId="77777777" w:rsidR="001C6946" w:rsidRDefault="001C6946">
      <w:pPr>
        <w:pStyle w:val="Index1"/>
        <w:tabs>
          <w:tab w:val="right" w:leader="dot" w:pos="4502"/>
        </w:tabs>
        <w:rPr>
          <w:noProof/>
        </w:rPr>
      </w:pPr>
      <w:r w:rsidRPr="00CD694C">
        <w:rPr>
          <w:rFonts w:cs="Arial"/>
          <w:noProof/>
        </w:rPr>
        <w:t>Match Rule</w:t>
      </w:r>
      <w:r>
        <w:rPr>
          <w:noProof/>
        </w:rPr>
        <w:t>, 63</w:t>
      </w:r>
    </w:p>
    <w:p w14:paraId="69F24531" w14:textId="77777777" w:rsidR="001C6946" w:rsidRDefault="001C6946">
      <w:pPr>
        <w:pStyle w:val="Index1"/>
        <w:tabs>
          <w:tab w:val="right" w:leader="dot" w:pos="4502"/>
        </w:tabs>
        <w:rPr>
          <w:noProof/>
        </w:rPr>
      </w:pPr>
      <w:r w:rsidRPr="00CD694C">
        <w:rPr>
          <w:rFonts w:cs="Arial"/>
          <w:noProof/>
        </w:rPr>
        <w:t>Match Rule End</w:t>
      </w:r>
      <w:r>
        <w:rPr>
          <w:noProof/>
        </w:rPr>
        <w:t>, 63</w:t>
      </w:r>
    </w:p>
    <w:p w14:paraId="0E555A65" w14:textId="77777777" w:rsidR="001C6946" w:rsidRDefault="001C6946">
      <w:pPr>
        <w:pStyle w:val="Index1"/>
        <w:tabs>
          <w:tab w:val="right" w:leader="dot" w:pos="4502"/>
        </w:tabs>
        <w:rPr>
          <w:noProof/>
        </w:rPr>
      </w:pPr>
      <w:r w:rsidRPr="00CD694C">
        <w:rPr>
          <w:rFonts w:cs="Arial"/>
          <w:noProof/>
        </w:rPr>
        <w:t>Match Rules</w:t>
      </w:r>
      <w:r>
        <w:rPr>
          <w:noProof/>
        </w:rPr>
        <w:t>, 71</w:t>
      </w:r>
    </w:p>
    <w:p w14:paraId="7B799640" w14:textId="77777777" w:rsidR="001C6946" w:rsidRDefault="001C6946">
      <w:pPr>
        <w:pStyle w:val="Index1"/>
        <w:tabs>
          <w:tab w:val="right" w:leader="dot" w:pos="4502"/>
        </w:tabs>
        <w:rPr>
          <w:noProof/>
        </w:rPr>
      </w:pPr>
      <w:r w:rsidRPr="00CD694C">
        <w:rPr>
          <w:rFonts w:cs="Arial"/>
          <w:noProof/>
        </w:rPr>
        <w:t>match to</w:t>
      </w:r>
      <w:r>
        <w:rPr>
          <w:noProof/>
        </w:rPr>
        <w:t>, 64</w:t>
      </w:r>
    </w:p>
    <w:p w14:paraId="028612FC" w14:textId="77777777" w:rsidR="001C6946" w:rsidRDefault="001C6946">
      <w:pPr>
        <w:pStyle w:val="Index1"/>
        <w:tabs>
          <w:tab w:val="right" w:leader="dot" w:pos="4502"/>
        </w:tabs>
        <w:rPr>
          <w:noProof/>
        </w:rPr>
      </w:pPr>
      <w:r w:rsidRPr="00CD694C">
        <w:rPr>
          <w:rFonts w:cs="Arial"/>
          <w:noProof/>
        </w:rPr>
        <w:t>maximum number</w:t>
      </w:r>
      <w:r>
        <w:rPr>
          <w:noProof/>
        </w:rPr>
        <w:t>, 88</w:t>
      </w:r>
    </w:p>
    <w:p w14:paraId="6C92F93A" w14:textId="77777777" w:rsidR="001C6946" w:rsidRDefault="001C6946">
      <w:pPr>
        <w:pStyle w:val="Index1"/>
        <w:tabs>
          <w:tab w:val="right" w:leader="dot" w:pos="4502"/>
        </w:tabs>
        <w:rPr>
          <w:noProof/>
        </w:rPr>
      </w:pPr>
      <w:r w:rsidRPr="00CD694C">
        <w:rPr>
          <w:rFonts w:cs="Arial"/>
          <w:noProof/>
        </w:rPr>
        <w:t>Metadata</w:t>
      </w:r>
      <w:r>
        <w:rPr>
          <w:noProof/>
        </w:rPr>
        <w:t>, 67</w:t>
      </w:r>
    </w:p>
    <w:p w14:paraId="5D70224D" w14:textId="77777777" w:rsidR="001C6946" w:rsidRDefault="001C6946">
      <w:pPr>
        <w:pStyle w:val="Index1"/>
        <w:tabs>
          <w:tab w:val="right" w:leader="dot" w:pos="4502"/>
        </w:tabs>
        <w:rPr>
          <w:noProof/>
        </w:rPr>
      </w:pPr>
      <w:r w:rsidRPr="00CD694C">
        <w:rPr>
          <w:rFonts w:cs="Arial"/>
          <w:noProof/>
        </w:rPr>
        <w:t>metadata about</w:t>
      </w:r>
      <w:r>
        <w:rPr>
          <w:noProof/>
        </w:rPr>
        <w:t>, 68</w:t>
      </w:r>
    </w:p>
    <w:p w14:paraId="31E0DB09" w14:textId="77777777" w:rsidR="001C6946" w:rsidRDefault="001C6946">
      <w:pPr>
        <w:pStyle w:val="Index1"/>
        <w:tabs>
          <w:tab w:val="right" w:leader="dot" w:pos="4502"/>
        </w:tabs>
        <w:rPr>
          <w:noProof/>
        </w:rPr>
      </w:pPr>
      <w:r w:rsidRPr="00CD694C">
        <w:rPr>
          <w:rFonts w:cs="Arial"/>
          <w:noProof/>
        </w:rPr>
        <w:t>Metadata relationship</w:t>
      </w:r>
      <w:r>
        <w:rPr>
          <w:noProof/>
        </w:rPr>
        <w:t>, 68</w:t>
      </w:r>
    </w:p>
    <w:p w14:paraId="1A3FB3CD" w14:textId="77777777" w:rsidR="001C6946" w:rsidRDefault="001C6946">
      <w:pPr>
        <w:pStyle w:val="Index1"/>
        <w:tabs>
          <w:tab w:val="right" w:leader="dot" w:pos="4502"/>
        </w:tabs>
        <w:rPr>
          <w:noProof/>
        </w:rPr>
      </w:pPr>
      <w:r w:rsidRPr="00CD694C">
        <w:rPr>
          <w:rFonts w:cs="Arial"/>
          <w:noProof/>
        </w:rPr>
        <w:t>mininum number</w:t>
      </w:r>
      <w:r>
        <w:rPr>
          <w:noProof/>
        </w:rPr>
        <w:t>, 88</w:t>
      </w:r>
    </w:p>
    <w:p w14:paraId="18E1768C" w14:textId="77777777" w:rsidR="001C6946" w:rsidRDefault="001C6946">
      <w:pPr>
        <w:pStyle w:val="Index1"/>
        <w:tabs>
          <w:tab w:val="right" w:leader="dot" w:pos="4502"/>
        </w:tabs>
        <w:rPr>
          <w:noProof/>
        </w:rPr>
      </w:pPr>
      <w:r w:rsidRPr="00CD694C">
        <w:rPr>
          <w:rFonts w:cs="Arial"/>
          <w:noProof/>
        </w:rPr>
        <w:t>Model</w:t>
      </w:r>
      <w:r>
        <w:rPr>
          <w:noProof/>
        </w:rPr>
        <w:t>, 57</w:t>
      </w:r>
    </w:p>
    <w:p w14:paraId="1C8D9FBE" w14:textId="77777777" w:rsidR="001C6946" w:rsidRDefault="001C6946">
      <w:pPr>
        <w:pStyle w:val="Index1"/>
        <w:tabs>
          <w:tab w:val="right" w:leader="dot" w:pos="4502"/>
        </w:tabs>
        <w:rPr>
          <w:noProof/>
        </w:rPr>
      </w:pPr>
      <w:r w:rsidRPr="00CD694C">
        <w:rPr>
          <w:rFonts w:cs="Arial"/>
          <w:noProof/>
        </w:rPr>
        <w:t>Most</w:t>
      </w:r>
      <w:r>
        <w:rPr>
          <w:noProof/>
        </w:rPr>
        <w:t>, 75</w:t>
      </w:r>
    </w:p>
    <w:p w14:paraId="00360F6C" w14:textId="77777777" w:rsidR="001C6946" w:rsidRDefault="001C6946">
      <w:pPr>
        <w:pStyle w:val="Index1"/>
        <w:tabs>
          <w:tab w:val="right" w:leader="dot" w:pos="4502"/>
        </w:tabs>
        <w:rPr>
          <w:noProof/>
        </w:rPr>
      </w:pPr>
      <w:r w:rsidRPr="00CD694C">
        <w:rPr>
          <w:rFonts w:cs="Arial"/>
          <w:noProof/>
        </w:rPr>
        <w:t>Multiplicity Constraint</w:t>
      </w:r>
      <w:r>
        <w:rPr>
          <w:noProof/>
        </w:rPr>
        <w:t>, 88</w:t>
      </w:r>
    </w:p>
    <w:p w14:paraId="34FA5C14" w14:textId="77777777" w:rsidR="001C6946" w:rsidRDefault="001C6946">
      <w:pPr>
        <w:pStyle w:val="Index1"/>
        <w:tabs>
          <w:tab w:val="right" w:leader="dot" w:pos="4502"/>
        </w:tabs>
        <w:rPr>
          <w:noProof/>
        </w:rPr>
      </w:pPr>
      <w:r w:rsidRPr="00CD694C">
        <w:rPr>
          <w:rFonts w:cs="Arial"/>
          <w:noProof/>
        </w:rPr>
        <w:t>multiplicity of</w:t>
      </w:r>
      <w:r>
        <w:rPr>
          <w:noProof/>
        </w:rPr>
        <w:t>, 89</w:t>
      </w:r>
    </w:p>
    <w:p w14:paraId="03AB4DCD" w14:textId="77777777" w:rsidR="001C6946" w:rsidRDefault="001C6946">
      <w:pPr>
        <w:pStyle w:val="Index1"/>
        <w:tabs>
          <w:tab w:val="right" w:leader="dot" w:pos="4502"/>
        </w:tabs>
        <w:rPr>
          <w:noProof/>
        </w:rPr>
      </w:pPr>
      <w:r w:rsidRPr="00CD694C">
        <w:rPr>
          <w:rFonts w:cs="Arial"/>
          <w:noProof/>
        </w:rPr>
        <w:t>Multiplicity Reference</w:t>
      </w:r>
      <w:r>
        <w:rPr>
          <w:noProof/>
        </w:rPr>
        <w:t>, 88</w:t>
      </w:r>
    </w:p>
    <w:p w14:paraId="5DD46DDD" w14:textId="77777777" w:rsidR="001C6946" w:rsidRDefault="001C6946">
      <w:pPr>
        <w:pStyle w:val="Index1"/>
        <w:tabs>
          <w:tab w:val="right" w:leader="dot" w:pos="4502"/>
        </w:tabs>
        <w:rPr>
          <w:noProof/>
        </w:rPr>
      </w:pPr>
      <w:r w:rsidRPr="00CD694C">
        <w:rPr>
          <w:rFonts w:cs="Arial"/>
          <w:noProof/>
        </w:rPr>
        <w:t>Multiplicity Target</w:t>
      </w:r>
      <w:r>
        <w:rPr>
          <w:noProof/>
        </w:rPr>
        <w:t>, 89</w:t>
      </w:r>
    </w:p>
    <w:p w14:paraId="3987A08F" w14:textId="77777777" w:rsidR="001C6946" w:rsidRDefault="001C6946">
      <w:pPr>
        <w:pStyle w:val="Index1"/>
        <w:tabs>
          <w:tab w:val="right" w:leader="dot" w:pos="4502"/>
        </w:tabs>
        <w:rPr>
          <w:noProof/>
        </w:rPr>
      </w:pPr>
      <w:r w:rsidRPr="00CD694C">
        <w:rPr>
          <w:rFonts w:cs="Arial"/>
          <w:noProof/>
        </w:rPr>
        <w:t>Name</w:t>
      </w:r>
      <w:r>
        <w:rPr>
          <w:noProof/>
        </w:rPr>
        <w:t>, 50</w:t>
      </w:r>
    </w:p>
    <w:p w14:paraId="23276FA8" w14:textId="77777777" w:rsidR="001C6946" w:rsidRDefault="001C6946">
      <w:pPr>
        <w:pStyle w:val="Index1"/>
        <w:tabs>
          <w:tab w:val="right" w:leader="dot" w:pos="4502"/>
        </w:tabs>
        <w:rPr>
          <w:noProof/>
        </w:rPr>
      </w:pPr>
      <w:r w:rsidRPr="00CD694C">
        <w:rPr>
          <w:rFonts w:cs="Arial"/>
          <w:noProof/>
        </w:rPr>
        <w:t>Named element Mapping</w:t>
      </w:r>
      <w:r>
        <w:rPr>
          <w:noProof/>
        </w:rPr>
        <w:t>, 198</w:t>
      </w:r>
    </w:p>
    <w:p w14:paraId="3AF3547A" w14:textId="77777777" w:rsidR="001C6946" w:rsidRDefault="001C6946">
      <w:pPr>
        <w:pStyle w:val="Index1"/>
        <w:tabs>
          <w:tab w:val="right" w:leader="dot" w:pos="4502"/>
        </w:tabs>
        <w:rPr>
          <w:noProof/>
        </w:rPr>
      </w:pPr>
      <w:r w:rsidRPr="00CD694C">
        <w:rPr>
          <w:rFonts w:cs="Arial"/>
          <w:noProof/>
        </w:rPr>
        <w:t>names</w:t>
      </w:r>
      <w:r>
        <w:rPr>
          <w:noProof/>
        </w:rPr>
        <w:t>, 51</w:t>
      </w:r>
    </w:p>
    <w:p w14:paraId="23FC9AFF" w14:textId="77777777" w:rsidR="001C6946" w:rsidRDefault="001C6946">
      <w:pPr>
        <w:pStyle w:val="Index1"/>
        <w:tabs>
          <w:tab w:val="right" w:leader="dot" w:pos="4502"/>
        </w:tabs>
        <w:rPr>
          <w:noProof/>
        </w:rPr>
      </w:pPr>
      <w:r w:rsidRPr="00CD694C">
        <w:rPr>
          <w:rFonts w:cs="Arial"/>
          <w:noProof/>
        </w:rPr>
        <w:t>Namespace</w:t>
      </w:r>
      <w:r>
        <w:rPr>
          <w:noProof/>
        </w:rPr>
        <w:t>, 51</w:t>
      </w:r>
    </w:p>
    <w:p w14:paraId="2CD2F7D6" w14:textId="77777777" w:rsidR="001C6946" w:rsidRDefault="001C6946">
      <w:pPr>
        <w:pStyle w:val="Index1"/>
        <w:tabs>
          <w:tab w:val="right" w:leader="dot" w:pos="4502"/>
        </w:tabs>
        <w:rPr>
          <w:noProof/>
        </w:rPr>
      </w:pPr>
      <w:r w:rsidRPr="00CD694C">
        <w:rPr>
          <w:rFonts w:cs="Arial"/>
          <w:noProof/>
        </w:rPr>
        <w:t>Naming Relationship</w:t>
      </w:r>
      <w:r>
        <w:rPr>
          <w:noProof/>
        </w:rPr>
        <w:t>, 51</w:t>
      </w:r>
    </w:p>
    <w:p w14:paraId="347AA65C" w14:textId="77777777" w:rsidR="001C6946" w:rsidRDefault="001C6946">
      <w:pPr>
        <w:pStyle w:val="Index1"/>
        <w:tabs>
          <w:tab w:val="right" w:leader="dot" w:pos="4502"/>
        </w:tabs>
        <w:rPr>
          <w:noProof/>
        </w:rPr>
      </w:pPr>
      <w:r w:rsidRPr="00CD694C">
        <w:rPr>
          <w:rFonts w:cs="Arial"/>
          <w:noProof/>
        </w:rPr>
        <w:t>None</w:t>
      </w:r>
      <w:r>
        <w:rPr>
          <w:noProof/>
        </w:rPr>
        <w:t>, 75</w:t>
      </w:r>
    </w:p>
    <w:p w14:paraId="604CD430" w14:textId="77777777" w:rsidR="001C6946" w:rsidRDefault="001C6946">
      <w:pPr>
        <w:pStyle w:val="Index1"/>
        <w:tabs>
          <w:tab w:val="right" w:leader="dot" w:pos="4502"/>
        </w:tabs>
        <w:rPr>
          <w:noProof/>
        </w:rPr>
      </w:pPr>
      <w:r>
        <w:rPr>
          <w:noProof/>
        </w:rPr>
        <w:t>Object Management Group, Inc. (OMG), xiii</w:t>
      </w:r>
    </w:p>
    <w:p w14:paraId="7E751B30" w14:textId="77777777" w:rsidR="001C6946" w:rsidRDefault="001C6946">
      <w:pPr>
        <w:pStyle w:val="Index1"/>
        <w:tabs>
          <w:tab w:val="right" w:leader="dot" w:pos="4502"/>
        </w:tabs>
        <w:rPr>
          <w:noProof/>
        </w:rPr>
      </w:pPr>
      <w:r w:rsidRPr="00CD694C">
        <w:rPr>
          <w:rFonts w:cs="Arial"/>
          <w:noProof/>
        </w:rPr>
        <w:t>Object Operation Type</w:t>
      </w:r>
      <w:r>
        <w:rPr>
          <w:noProof/>
        </w:rPr>
        <w:t>, 47</w:t>
      </w:r>
    </w:p>
    <w:p w14:paraId="6DA0F3E6" w14:textId="77777777" w:rsidR="001C6946" w:rsidRDefault="001C6946">
      <w:pPr>
        <w:pStyle w:val="Index1"/>
        <w:tabs>
          <w:tab w:val="right" w:leader="dot" w:pos="4502"/>
        </w:tabs>
        <w:rPr>
          <w:noProof/>
        </w:rPr>
      </w:pPr>
      <w:r w:rsidRPr="00CD694C">
        <w:rPr>
          <w:rFonts w:cs="Arial"/>
          <w:noProof/>
        </w:rPr>
        <w:t>offset</w:t>
      </w:r>
      <w:r>
        <w:rPr>
          <w:noProof/>
        </w:rPr>
        <w:t>, 110</w:t>
      </w:r>
    </w:p>
    <w:p w14:paraId="52B9BB4F" w14:textId="77777777" w:rsidR="001C6946" w:rsidRDefault="001C6946">
      <w:pPr>
        <w:pStyle w:val="Index1"/>
        <w:tabs>
          <w:tab w:val="right" w:leader="dot" w:pos="4502"/>
        </w:tabs>
        <w:rPr>
          <w:noProof/>
        </w:rPr>
      </w:pPr>
      <w:r>
        <w:rPr>
          <w:noProof/>
        </w:rPr>
        <w:t>OMG specifications, xiii</w:t>
      </w:r>
    </w:p>
    <w:p w14:paraId="3A53B02C" w14:textId="77777777" w:rsidR="001C6946" w:rsidRDefault="001C6946">
      <w:pPr>
        <w:pStyle w:val="Index1"/>
        <w:tabs>
          <w:tab w:val="right" w:leader="dot" w:pos="4502"/>
        </w:tabs>
        <w:rPr>
          <w:noProof/>
        </w:rPr>
      </w:pPr>
      <w:r w:rsidRPr="00CD694C">
        <w:rPr>
          <w:rFonts w:cs="Arial"/>
          <w:noProof/>
        </w:rPr>
        <w:t>OO Target</w:t>
      </w:r>
      <w:r>
        <w:rPr>
          <w:noProof/>
        </w:rPr>
        <w:t>, 47</w:t>
      </w:r>
    </w:p>
    <w:p w14:paraId="379A6618" w14:textId="77777777" w:rsidR="001C6946" w:rsidRDefault="001C6946">
      <w:pPr>
        <w:pStyle w:val="Index1"/>
        <w:tabs>
          <w:tab w:val="right" w:leader="dot" w:pos="4502"/>
        </w:tabs>
        <w:rPr>
          <w:noProof/>
        </w:rPr>
      </w:pPr>
      <w:r w:rsidRPr="00CD694C">
        <w:rPr>
          <w:rFonts w:cs="Arial"/>
          <w:noProof/>
        </w:rPr>
        <w:t>owns property</w:t>
      </w:r>
      <w:r>
        <w:rPr>
          <w:noProof/>
        </w:rPr>
        <w:t>, 72</w:t>
      </w:r>
    </w:p>
    <w:p w14:paraId="394B85F4" w14:textId="77777777" w:rsidR="001C6946" w:rsidRDefault="001C6946">
      <w:pPr>
        <w:pStyle w:val="Index1"/>
        <w:tabs>
          <w:tab w:val="right" w:leader="dot" w:pos="4502"/>
        </w:tabs>
        <w:rPr>
          <w:noProof/>
        </w:rPr>
      </w:pPr>
      <w:r w:rsidRPr="00CD694C">
        <w:rPr>
          <w:rFonts w:cs="Arial"/>
          <w:noProof/>
        </w:rPr>
        <w:t>owns relationship</w:t>
      </w:r>
      <w:r>
        <w:rPr>
          <w:noProof/>
        </w:rPr>
        <w:t>, 73</w:t>
      </w:r>
    </w:p>
    <w:p w14:paraId="215EB650" w14:textId="77777777" w:rsidR="001C6946" w:rsidRDefault="001C6946">
      <w:pPr>
        <w:pStyle w:val="Index1"/>
        <w:tabs>
          <w:tab w:val="right" w:leader="dot" w:pos="4502"/>
        </w:tabs>
        <w:rPr>
          <w:noProof/>
        </w:rPr>
      </w:pPr>
      <w:r w:rsidRPr="00CD694C">
        <w:rPr>
          <w:rFonts w:cs="Arial"/>
          <w:noProof/>
        </w:rPr>
        <w:t>Package</w:t>
      </w:r>
      <w:r>
        <w:rPr>
          <w:noProof/>
        </w:rPr>
        <w:t>, 58</w:t>
      </w:r>
    </w:p>
    <w:p w14:paraId="4984D847" w14:textId="77777777" w:rsidR="001C6946" w:rsidRDefault="001C6946">
      <w:pPr>
        <w:pStyle w:val="Index1"/>
        <w:tabs>
          <w:tab w:val="right" w:leader="dot" w:pos="4502"/>
        </w:tabs>
        <w:rPr>
          <w:noProof/>
        </w:rPr>
      </w:pPr>
      <w:r w:rsidRPr="00CD694C">
        <w:rPr>
          <w:rFonts w:cs="Arial"/>
          <w:noProof/>
        </w:rPr>
        <w:t>Part Property</w:t>
      </w:r>
      <w:r>
        <w:rPr>
          <w:noProof/>
        </w:rPr>
        <w:t>, 71</w:t>
      </w:r>
    </w:p>
    <w:p w14:paraId="086A04FF" w14:textId="77777777" w:rsidR="001C6946" w:rsidRDefault="001C6946">
      <w:pPr>
        <w:pStyle w:val="Index1"/>
        <w:tabs>
          <w:tab w:val="right" w:leader="dot" w:pos="4502"/>
        </w:tabs>
        <w:rPr>
          <w:noProof/>
        </w:rPr>
      </w:pPr>
      <w:r w:rsidRPr="00CD694C">
        <w:rPr>
          <w:rFonts w:cs="Arial"/>
          <w:noProof/>
        </w:rPr>
        <w:t>path expression</w:t>
      </w:r>
      <w:r>
        <w:rPr>
          <w:noProof/>
        </w:rPr>
        <w:t>, 74</w:t>
      </w:r>
    </w:p>
    <w:p w14:paraId="664E5F02" w14:textId="77777777" w:rsidR="001C6946" w:rsidRDefault="001C6946">
      <w:pPr>
        <w:pStyle w:val="Index1"/>
        <w:tabs>
          <w:tab w:val="right" w:leader="dot" w:pos="4502"/>
        </w:tabs>
        <w:rPr>
          <w:noProof/>
        </w:rPr>
      </w:pPr>
      <w:r w:rsidRPr="00CD694C">
        <w:rPr>
          <w:rFonts w:cs="Arial"/>
          <w:noProof/>
        </w:rPr>
        <w:t>Pattern</w:t>
      </w:r>
      <w:r>
        <w:rPr>
          <w:noProof/>
        </w:rPr>
        <w:t>, 71</w:t>
      </w:r>
    </w:p>
    <w:p w14:paraId="679FCEA7" w14:textId="77777777" w:rsidR="001C6946" w:rsidRDefault="001C6946">
      <w:pPr>
        <w:pStyle w:val="Index1"/>
        <w:tabs>
          <w:tab w:val="right" w:leader="dot" w:pos="4502"/>
        </w:tabs>
        <w:rPr>
          <w:noProof/>
        </w:rPr>
      </w:pPr>
      <w:r w:rsidRPr="00CD694C">
        <w:rPr>
          <w:rFonts w:cs="Arial"/>
          <w:noProof/>
        </w:rPr>
        <w:t>Pattern Element Strength</w:t>
      </w:r>
      <w:r>
        <w:rPr>
          <w:noProof/>
        </w:rPr>
        <w:t>, 74</w:t>
      </w:r>
    </w:p>
    <w:p w14:paraId="78C7D154" w14:textId="77777777" w:rsidR="001C6946" w:rsidRDefault="001C6946">
      <w:pPr>
        <w:pStyle w:val="Index1"/>
        <w:tabs>
          <w:tab w:val="right" w:leader="dot" w:pos="4502"/>
        </w:tabs>
        <w:rPr>
          <w:noProof/>
        </w:rPr>
      </w:pPr>
      <w:r w:rsidRPr="00CD694C">
        <w:rPr>
          <w:rFonts w:cs="Arial"/>
          <w:noProof/>
        </w:rPr>
        <w:t>Pattern of Type</w:t>
      </w:r>
      <w:r>
        <w:rPr>
          <w:noProof/>
        </w:rPr>
        <w:t>, 72</w:t>
      </w:r>
    </w:p>
    <w:p w14:paraId="24B67C9A" w14:textId="77777777" w:rsidR="001C6946" w:rsidRDefault="001C6946">
      <w:pPr>
        <w:pStyle w:val="Index1"/>
        <w:tabs>
          <w:tab w:val="right" w:leader="dot" w:pos="4502"/>
        </w:tabs>
        <w:rPr>
          <w:noProof/>
        </w:rPr>
      </w:pPr>
      <w:r w:rsidRPr="00CD694C">
        <w:rPr>
          <w:rFonts w:cs="Arial"/>
          <w:noProof/>
        </w:rPr>
        <w:t>Pattern Properties</w:t>
      </w:r>
      <w:r>
        <w:rPr>
          <w:noProof/>
        </w:rPr>
        <w:t>, 72</w:t>
      </w:r>
    </w:p>
    <w:p w14:paraId="07D6E7CE" w14:textId="77777777" w:rsidR="001C6946" w:rsidRDefault="001C6946">
      <w:pPr>
        <w:pStyle w:val="Index1"/>
        <w:tabs>
          <w:tab w:val="right" w:leader="dot" w:pos="4502"/>
        </w:tabs>
        <w:rPr>
          <w:noProof/>
        </w:rPr>
      </w:pPr>
      <w:r w:rsidRPr="00CD694C">
        <w:rPr>
          <w:rFonts w:cs="Arial"/>
          <w:noProof/>
        </w:rPr>
        <w:t>Pattern Property</w:t>
      </w:r>
      <w:r>
        <w:rPr>
          <w:noProof/>
        </w:rPr>
        <w:t>, 72</w:t>
      </w:r>
    </w:p>
    <w:p w14:paraId="5A8784BA" w14:textId="77777777" w:rsidR="001C6946" w:rsidRDefault="001C6946">
      <w:pPr>
        <w:pStyle w:val="Index1"/>
        <w:tabs>
          <w:tab w:val="right" w:leader="dot" w:pos="4502"/>
        </w:tabs>
        <w:rPr>
          <w:noProof/>
        </w:rPr>
      </w:pPr>
      <w:r w:rsidRPr="00CD694C">
        <w:rPr>
          <w:rFonts w:cs="Arial"/>
          <w:noProof/>
        </w:rPr>
        <w:t>Pattern property mapping</w:t>
      </w:r>
      <w:r>
        <w:rPr>
          <w:noProof/>
        </w:rPr>
        <w:t>, 199</w:t>
      </w:r>
    </w:p>
    <w:p w14:paraId="1BFBCAEF" w14:textId="77777777" w:rsidR="001C6946" w:rsidRDefault="001C6946">
      <w:pPr>
        <w:pStyle w:val="Index1"/>
        <w:tabs>
          <w:tab w:val="right" w:leader="dot" w:pos="4502"/>
        </w:tabs>
        <w:rPr>
          <w:noProof/>
        </w:rPr>
      </w:pPr>
      <w:r w:rsidRPr="00CD694C">
        <w:rPr>
          <w:rFonts w:cs="Arial"/>
          <w:noProof/>
        </w:rPr>
        <w:t>Pattern Property Subset</w:t>
      </w:r>
      <w:r>
        <w:rPr>
          <w:noProof/>
        </w:rPr>
        <w:t>, 73</w:t>
      </w:r>
    </w:p>
    <w:p w14:paraId="25A4F3DD" w14:textId="77777777" w:rsidR="001C6946" w:rsidRDefault="001C6946">
      <w:pPr>
        <w:pStyle w:val="Index1"/>
        <w:tabs>
          <w:tab w:val="right" w:leader="dot" w:pos="4502"/>
        </w:tabs>
        <w:rPr>
          <w:noProof/>
        </w:rPr>
      </w:pPr>
      <w:r w:rsidRPr="00CD694C">
        <w:rPr>
          <w:rFonts w:cs="Arial"/>
          <w:noProof/>
        </w:rPr>
        <w:t>Pattern Relationship</w:t>
      </w:r>
      <w:r>
        <w:rPr>
          <w:noProof/>
        </w:rPr>
        <w:t>, 73</w:t>
      </w:r>
    </w:p>
    <w:p w14:paraId="442C323D" w14:textId="77777777" w:rsidR="001C6946" w:rsidRDefault="001C6946">
      <w:pPr>
        <w:pStyle w:val="Index1"/>
        <w:tabs>
          <w:tab w:val="right" w:leader="dot" w:pos="4502"/>
        </w:tabs>
        <w:rPr>
          <w:noProof/>
        </w:rPr>
      </w:pPr>
      <w:r w:rsidRPr="00CD694C">
        <w:rPr>
          <w:rFonts w:cs="Arial"/>
          <w:noProof/>
        </w:rPr>
        <w:t>Phase</w:t>
      </w:r>
      <w:r>
        <w:rPr>
          <w:noProof/>
        </w:rPr>
        <w:t>, 104</w:t>
      </w:r>
    </w:p>
    <w:p w14:paraId="6E90168A" w14:textId="77777777" w:rsidR="001C6946" w:rsidRDefault="001C6946">
      <w:pPr>
        <w:pStyle w:val="Index1"/>
        <w:tabs>
          <w:tab w:val="right" w:leader="dot" w:pos="4502"/>
        </w:tabs>
        <w:rPr>
          <w:noProof/>
        </w:rPr>
      </w:pPr>
      <w:r w:rsidRPr="00CD694C">
        <w:rPr>
          <w:rFonts w:cs="Arial"/>
          <w:noProof/>
        </w:rPr>
        <w:t>Physical Package</w:t>
      </w:r>
      <w:r>
        <w:rPr>
          <w:noProof/>
        </w:rPr>
        <w:t>, 58</w:t>
      </w:r>
    </w:p>
    <w:p w14:paraId="28BD97CE" w14:textId="77777777" w:rsidR="001C6946" w:rsidRDefault="001C6946">
      <w:pPr>
        <w:pStyle w:val="Index1"/>
        <w:tabs>
          <w:tab w:val="right" w:leader="dot" w:pos="4502"/>
        </w:tabs>
        <w:rPr>
          <w:noProof/>
        </w:rPr>
      </w:pPr>
      <w:r w:rsidRPr="00CD694C">
        <w:rPr>
          <w:rFonts w:cs="Arial"/>
          <w:noProof/>
        </w:rPr>
        <w:t>preferred for</w:t>
      </w:r>
      <w:r>
        <w:rPr>
          <w:noProof/>
        </w:rPr>
        <w:t>, 50</w:t>
      </w:r>
    </w:p>
    <w:p w14:paraId="0C75946D" w14:textId="77777777" w:rsidR="001C6946" w:rsidRDefault="001C6946">
      <w:pPr>
        <w:pStyle w:val="Index1"/>
        <w:tabs>
          <w:tab w:val="right" w:leader="dot" w:pos="4502"/>
        </w:tabs>
        <w:rPr>
          <w:noProof/>
        </w:rPr>
      </w:pPr>
      <w:r w:rsidRPr="00CD694C">
        <w:rPr>
          <w:rFonts w:cs="Arial"/>
          <w:noProof/>
        </w:rPr>
        <w:t>Prefix</w:t>
      </w:r>
      <w:r>
        <w:rPr>
          <w:noProof/>
        </w:rPr>
        <w:t>, 58</w:t>
      </w:r>
    </w:p>
    <w:p w14:paraId="15CBE43B" w14:textId="77777777" w:rsidR="001C6946" w:rsidRDefault="001C6946">
      <w:pPr>
        <w:pStyle w:val="Index1"/>
        <w:tabs>
          <w:tab w:val="right" w:leader="dot" w:pos="4502"/>
        </w:tabs>
        <w:rPr>
          <w:noProof/>
        </w:rPr>
      </w:pPr>
      <w:r w:rsidRPr="00CD694C">
        <w:rPr>
          <w:rFonts w:cs="Arial"/>
          <w:noProof/>
        </w:rPr>
        <w:t>prefix of</w:t>
      </w:r>
      <w:r>
        <w:rPr>
          <w:noProof/>
        </w:rPr>
        <w:t>, 58</w:t>
      </w:r>
    </w:p>
    <w:p w14:paraId="49FF5B9D" w14:textId="77777777" w:rsidR="001C6946" w:rsidRDefault="001C6946">
      <w:pPr>
        <w:pStyle w:val="Index1"/>
        <w:tabs>
          <w:tab w:val="right" w:leader="dot" w:pos="4502"/>
        </w:tabs>
        <w:rPr>
          <w:noProof/>
        </w:rPr>
      </w:pPr>
      <w:r w:rsidRPr="00CD694C">
        <w:rPr>
          <w:rFonts w:cs="Arial"/>
          <w:noProof/>
        </w:rPr>
        <w:t>prerequisite type</w:t>
      </w:r>
      <w:r>
        <w:rPr>
          <w:noProof/>
        </w:rPr>
        <w:t>, 90</w:t>
      </w:r>
    </w:p>
    <w:p w14:paraId="646A6801" w14:textId="77777777" w:rsidR="001C6946" w:rsidRDefault="001C6946">
      <w:pPr>
        <w:pStyle w:val="Index1"/>
        <w:tabs>
          <w:tab w:val="right" w:leader="dot" w:pos="4502"/>
        </w:tabs>
        <w:rPr>
          <w:noProof/>
        </w:rPr>
      </w:pPr>
      <w:r w:rsidRPr="00CD694C">
        <w:rPr>
          <w:rFonts w:cs="Arial"/>
          <w:noProof/>
        </w:rPr>
        <w:t>properties of type</w:t>
      </w:r>
      <w:r>
        <w:rPr>
          <w:noProof/>
        </w:rPr>
        <w:t>, 90</w:t>
      </w:r>
    </w:p>
    <w:p w14:paraId="6124E3A0" w14:textId="77777777" w:rsidR="001C6946" w:rsidRDefault="001C6946">
      <w:pPr>
        <w:pStyle w:val="Index1"/>
        <w:tabs>
          <w:tab w:val="right" w:leader="dot" w:pos="4502"/>
        </w:tabs>
        <w:rPr>
          <w:noProof/>
        </w:rPr>
      </w:pPr>
      <w:r w:rsidRPr="00CD694C">
        <w:rPr>
          <w:rFonts w:cs="Arial"/>
          <w:noProof/>
        </w:rPr>
        <w:t>Properties Relationship</w:t>
      </w:r>
      <w:r>
        <w:rPr>
          <w:noProof/>
        </w:rPr>
        <w:t>, 78</w:t>
      </w:r>
    </w:p>
    <w:p w14:paraId="5F3D553A" w14:textId="77777777" w:rsidR="001C6946" w:rsidRDefault="001C6946">
      <w:pPr>
        <w:pStyle w:val="Index1"/>
        <w:tabs>
          <w:tab w:val="right" w:leader="dot" w:pos="4502"/>
        </w:tabs>
        <w:rPr>
          <w:noProof/>
        </w:rPr>
      </w:pPr>
      <w:r w:rsidRPr="00CD694C">
        <w:rPr>
          <w:rFonts w:cs="Arial"/>
          <w:noProof/>
        </w:rPr>
        <w:t>Property Binding</w:t>
      </w:r>
      <w:r>
        <w:rPr>
          <w:noProof/>
        </w:rPr>
        <w:t>, 78</w:t>
      </w:r>
    </w:p>
    <w:p w14:paraId="4EFB85AF" w14:textId="77777777" w:rsidR="001C6946" w:rsidRDefault="001C6946">
      <w:pPr>
        <w:pStyle w:val="Index1"/>
        <w:tabs>
          <w:tab w:val="right" w:leader="dot" w:pos="4502"/>
        </w:tabs>
        <w:rPr>
          <w:noProof/>
        </w:rPr>
      </w:pPr>
      <w:r>
        <w:rPr>
          <w:noProof/>
        </w:rPr>
        <w:t>Property Chains, 167</w:t>
      </w:r>
    </w:p>
    <w:p w14:paraId="22446ED5" w14:textId="77777777" w:rsidR="001C6946" w:rsidRDefault="001C6946">
      <w:pPr>
        <w:pStyle w:val="Index1"/>
        <w:tabs>
          <w:tab w:val="right" w:leader="dot" w:pos="4502"/>
        </w:tabs>
        <w:rPr>
          <w:noProof/>
        </w:rPr>
      </w:pPr>
      <w:r w:rsidRPr="00CD694C">
        <w:rPr>
          <w:rFonts w:cs="Arial"/>
          <w:noProof/>
        </w:rPr>
        <w:t>Property Constraint</w:t>
      </w:r>
      <w:r>
        <w:rPr>
          <w:noProof/>
        </w:rPr>
        <w:t>, 89</w:t>
      </w:r>
    </w:p>
    <w:p w14:paraId="365C9634" w14:textId="77777777" w:rsidR="001C6946" w:rsidRDefault="001C6946">
      <w:pPr>
        <w:pStyle w:val="Index1"/>
        <w:tabs>
          <w:tab w:val="right" w:leader="dot" w:pos="4502"/>
        </w:tabs>
        <w:rPr>
          <w:noProof/>
        </w:rPr>
      </w:pPr>
      <w:r w:rsidRPr="00CD694C">
        <w:rPr>
          <w:rFonts w:cs="Arial"/>
          <w:noProof/>
        </w:rPr>
        <w:t>property end</w:t>
      </w:r>
      <w:r>
        <w:rPr>
          <w:noProof/>
        </w:rPr>
        <w:t>, 62</w:t>
      </w:r>
    </w:p>
    <w:p w14:paraId="18FB24E8" w14:textId="77777777" w:rsidR="001C6946" w:rsidRDefault="001C6946">
      <w:pPr>
        <w:pStyle w:val="Index1"/>
        <w:tabs>
          <w:tab w:val="right" w:leader="dot" w:pos="4502"/>
        </w:tabs>
        <w:rPr>
          <w:noProof/>
        </w:rPr>
      </w:pPr>
      <w:r w:rsidRPr="00CD694C">
        <w:rPr>
          <w:rFonts w:cs="Arial"/>
          <w:noProof/>
        </w:rPr>
        <w:t>Property End</w:t>
      </w:r>
      <w:r>
        <w:rPr>
          <w:noProof/>
        </w:rPr>
        <w:t>, 63</w:t>
      </w:r>
    </w:p>
    <w:p w14:paraId="75C38DDA" w14:textId="77777777" w:rsidR="001C6946" w:rsidRDefault="001C6946">
      <w:pPr>
        <w:pStyle w:val="Index1"/>
        <w:tabs>
          <w:tab w:val="right" w:leader="dot" w:pos="4502"/>
        </w:tabs>
        <w:rPr>
          <w:noProof/>
        </w:rPr>
      </w:pPr>
      <w:r w:rsidRPr="00CD694C">
        <w:rPr>
          <w:rFonts w:cs="Arial"/>
          <w:noProof/>
        </w:rPr>
        <w:t>Property hierarchy mapping</w:t>
      </w:r>
      <w:r>
        <w:rPr>
          <w:noProof/>
        </w:rPr>
        <w:t>, 200</w:t>
      </w:r>
    </w:p>
    <w:p w14:paraId="6A25DF86" w14:textId="77777777" w:rsidR="001C6946" w:rsidRDefault="001C6946">
      <w:pPr>
        <w:pStyle w:val="Index1"/>
        <w:tabs>
          <w:tab w:val="right" w:leader="dot" w:pos="4502"/>
        </w:tabs>
        <w:rPr>
          <w:noProof/>
        </w:rPr>
      </w:pPr>
      <w:r w:rsidRPr="00CD694C">
        <w:rPr>
          <w:rFonts w:cs="Arial"/>
          <w:noProof/>
        </w:rPr>
        <w:t>property of</w:t>
      </w:r>
      <w:r>
        <w:rPr>
          <w:noProof/>
        </w:rPr>
        <w:t>, 78</w:t>
      </w:r>
    </w:p>
    <w:p w14:paraId="49FD1748" w14:textId="77777777" w:rsidR="001C6946" w:rsidRDefault="001C6946">
      <w:pPr>
        <w:pStyle w:val="Index1"/>
        <w:tabs>
          <w:tab w:val="right" w:leader="dot" w:pos="4502"/>
        </w:tabs>
        <w:rPr>
          <w:noProof/>
        </w:rPr>
      </w:pPr>
      <w:r w:rsidRPr="00CD694C">
        <w:rPr>
          <w:rFonts w:cs="Arial"/>
          <w:noProof/>
        </w:rPr>
        <w:t>Property Transitivity Constraint</w:t>
      </w:r>
      <w:r>
        <w:rPr>
          <w:noProof/>
        </w:rPr>
        <w:t>, 89</w:t>
      </w:r>
    </w:p>
    <w:p w14:paraId="0D730BD0" w14:textId="77777777" w:rsidR="001C6946" w:rsidRDefault="001C6946">
      <w:pPr>
        <w:pStyle w:val="Index1"/>
        <w:tabs>
          <w:tab w:val="right" w:leader="dot" w:pos="4502"/>
        </w:tabs>
        <w:rPr>
          <w:noProof/>
        </w:rPr>
      </w:pPr>
      <w:r w:rsidRPr="00CD694C">
        <w:rPr>
          <w:rFonts w:cs="Arial"/>
          <w:noProof/>
        </w:rPr>
        <w:t>Property Type</w:t>
      </w:r>
      <w:r>
        <w:rPr>
          <w:noProof/>
        </w:rPr>
        <w:t>, 78, 89</w:t>
      </w:r>
    </w:p>
    <w:p w14:paraId="1198D832" w14:textId="77777777" w:rsidR="001C6946" w:rsidRDefault="001C6946">
      <w:pPr>
        <w:pStyle w:val="Index1"/>
        <w:tabs>
          <w:tab w:val="right" w:leader="dot" w:pos="4502"/>
        </w:tabs>
        <w:rPr>
          <w:noProof/>
        </w:rPr>
      </w:pPr>
      <w:r w:rsidRPr="00CD694C">
        <w:rPr>
          <w:rFonts w:cs="Arial"/>
          <w:noProof/>
        </w:rPr>
        <w:t>Property Type Constraint</w:t>
      </w:r>
      <w:r>
        <w:rPr>
          <w:noProof/>
        </w:rPr>
        <w:t>, 90</w:t>
      </w:r>
    </w:p>
    <w:p w14:paraId="2FAAC165" w14:textId="77777777" w:rsidR="001C6946" w:rsidRDefault="001C6946">
      <w:pPr>
        <w:pStyle w:val="Index1"/>
        <w:tabs>
          <w:tab w:val="right" w:leader="dot" w:pos="4502"/>
        </w:tabs>
        <w:rPr>
          <w:noProof/>
        </w:rPr>
      </w:pPr>
      <w:r w:rsidRPr="00CD694C">
        <w:rPr>
          <w:rFonts w:cs="Arial"/>
          <w:noProof/>
        </w:rPr>
        <w:t>Proposition</w:t>
      </w:r>
      <w:r>
        <w:rPr>
          <w:noProof/>
        </w:rPr>
        <w:t>, 100</w:t>
      </w:r>
    </w:p>
    <w:p w14:paraId="44CA0141" w14:textId="77777777" w:rsidR="001C6946" w:rsidRDefault="001C6946">
      <w:pPr>
        <w:pStyle w:val="Index1"/>
        <w:tabs>
          <w:tab w:val="right" w:leader="dot" w:pos="4502"/>
        </w:tabs>
        <w:rPr>
          <w:noProof/>
        </w:rPr>
      </w:pPr>
      <w:r w:rsidRPr="00CD694C">
        <w:rPr>
          <w:rFonts w:cs="Arial"/>
          <w:noProof/>
        </w:rPr>
        <w:lastRenderedPageBreak/>
        <w:t>Quantified Property</w:t>
      </w:r>
      <w:r>
        <w:rPr>
          <w:noProof/>
        </w:rPr>
        <w:t>, 73</w:t>
      </w:r>
    </w:p>
    <w:p w14:paraId="149EF1FC" w14:textId="77777777" w:rsidR="001C6946" w:rsidRDefault="001C6946">
      <w:pPr>
        <w:pStyle w:val="Index1"/>
        <w:tabs>
          <w:tab w:val="right" w:leader="dot" w:pos="4502"/>
        </w:tabs>
        <w:rPr>
          <w:noProof/>
        </w:rPr>
      </w:pPr>
      <w:r w:rsidRPr="00CD694C">
        <w:rPr>
          <w:rFonts w:cs="Arial"/>
          <w:noProof/>
        </w:rPr>
        <w:t>quantifier</w:t>
      </w:r>
      <w:r>
        <w:rPr>
          <w:noProof/>
        </w:rPr>
        <w:t>, 73</w:t>
      </w:r>
    </w:p>
    <w:p w14:paraId="30B5FC15" w14:textId="77777777" w:rsidR="001C6946" w:rsidRDefault="001C6946">
      <w:pPr>
        <w:pStyle w:val="Index1"/>
        <w:tabs>
          <w:tab w:val="right" w:leader="dot" w:pos="4502"/>
        </w:tabs>
        <w:rPr>
          <w:noProof/>
        </w:rPr>
      </w:pPr>
      <w:r w:rsidRPr="00CD694C">
        <w:rPr>
          <w:rFonts w:cs="Arial"/>
          <w:noProof/>
        </w:rPr>
        <w:t>Quantifier</w:t>
      </w:r>
      <w:r>
        <w:rPr>
          <w:noProof/>
        </w:rPr>
        <w:t>, 75</w:t>
      </w:r>
    </w:p>
    <w:p w14:paraId="5094798F" w14:textId="77777777" w:rsidR="001C6946" w:rsidRDefault="001C6946">
      <w:pPr>
        <w:pStyle w:val="Index1"/>
        <w:tabs>
          <w:tab w:val="right" w:leader="dot" w:pos="4502"/>
        </w:tabs>
        <w:rPr>
          <w:noProof/>
        </w:rPr>
      </w:pPr>
      <w:r w:rsidRPr="00CD694C">
        <w:rPr>
          <w:rFonts w:cs="Arial"/>
          <w:noProof/>
        </w:rPr>
        <w:t>Quantity kind</w:t>
      </w:r>
      <w:r>
        <w:rPr>
          <w:noProof/>
        </w:rPr>
        <w:t>, 108</w:t>
      </w:r>
    </w:p>
    <w:p w14:paraId="6B084B2C" w14:textId="77777777" w:rsidR="001C6946" w:rsidRDefault="001C6946">
      <w:pPr>
        <w:pStyle w:val="Index1"/>
        <w:tabs>
          <w:tab w:val="right" w:leader="dot" w:pos="4502"/>
        </w:tabs>
        <w:rPr>
          <w:noProof/>
        </w:rPr>
      </w:pPr>
      <w:r w:rsidRPr="00CD694C">
        <w:rPr>
          <w:rFonts w:cs="Arial"/>
          <w:noProof/>
        </w:rPr>
        <w:t>Quantity Value</w:t>
      </w:r>
      <w:r>
        <w:rPr>
          <w:noProof/>
        </w:rPr>
        <w:t>, 108</w:t>
      </w:r>
    </w:p>
    <w:p w14:paraId="3838CA3A" w14:textId="77777777" w:rsidR="001C6946" w:rsidRDefault="001C6946">
      <w:pPr>
        <w:pStyle w:val="Index1"/>
        <w:tabs>
          <w:tab w:val="right" w:leader="dot" w:pos="4502"/>
        </w:tabs>
        <w:rPr>
          <w:noProof/>
        </w:rPr>
      </w:pPr>
      <w:r w:rsidRPr="00CD694C">
        <w:rPr>
          <w:rFonts w:cs="Arial"/>
          <w:noProof/>
        </w:rPr>
        <w:t>ratio</w:t>
      </w:r>
      <w:r>
        <w:rPr>
          <w:noProof/>
        </w:rPr>
        <w:t>, 109</w:t>
      </w:r>
    </w:p>
    <w:p w14:paraId="75B2D4A1" w14:textId="77777777" w:rsidR="001C6946" w:rsidRDefault="001C6946">
      <w:pPr>
        <w:pStyle w:val="Index1"/>
        <w:tabs>
          <w:tab w:val="right" w:leader="dot" w:pos="4502"/>
        </w:tabs>
        <w:rPr>
          <w:noProof/>
        </w:rPr>
      </w:pPr>
      <w:r w:rsidRPr="00CD694C">
        <w:rPr>
          <w:rFonts w:cs="Arial"/>
          <w:noProof/>
        </w:rPr>
        <w:t>received by</w:t>
      </w:r>
      <w:r>
        <w:rPr>
          <w:noProof/>
        </w:rPr>
        <w:t>, 47</w:t>
      </w:r>
    </w:p>
    <w:p w14:paraId="68942237" w14:textId="77777777" w:rsidR="001C6946" w:rsidRDefault="001C6946">
      <w:pPr>
        <w:pStyle w:val="Index1"/>
        <w:tabs>
          <w:tab w:val="right" w:leader="dot" w:pos="4502"/>
        </w:tabs>
        <w:rPr>
          <w:noProof/>
        </w:rPr>
      </w:pPr>
      <w:r w:rsidRPr="00CD694C">
        <w:rPr>
          <w:rFonts w:cs="Arial"/>
          <w:noProof/>
        </w:rPr>
        <w:t>receiver</w:t>
      </w:r>
      <w:r>
        <w:rPr>
          <w:noProof/>
        </w:rPr>
        <w:t>, 47</w:t>
      </w:r>
    </w:p>
    <w:p w14:paraId="15F19065" w14:textId="77777777" w:rsidR="001C6946" w:rsidRDefault="001C6946">
      <w:pPr>
        <w:pStyle w:val="Index1"/>
        <w:tabs>
          <w:tab w:val="right" w:leader="dot" w:pos="4502"/>
        </w:tabs>
        <w:rPr>
          <w:noProof/>
        </w:rPr>
      </w:pPr>
      <w:r w:rsidRPr="00CD694C">
        <w:rPr>
          <w:rFonts w:cs="Arial"/>
          <w:noProof/>
        </w:rPr>
        <w:t>Record</w:t>
      </w:r>
      <w:r>
        <w:rPr>
          <w:noProof/>
        </w:rPr>
        <w:t>, 96</w:t>
      </w:r>
    </w:p>
    <w:p w14:paraId="6F3D2232" w14:textId="77777777" w:rsidR="001C6946" w:rsidRDefault="001C6946">
      <w:pPr>
        <w:pStyle w:val="Index1"/>
        <w:tabs>
          <w:tab w:val="right" w:leader="dot" w:pos="4502"/>
        </w:tabs>
        <w:rPr>
          <w:noProof/>
        </w:rPr>
      </w:pPr>
      <w:r w:rsidRPr="00CD694C">
        <w:rPr>
          <w:rFonts w:cs="Arial"/>
          <w:noProof/>
        </w:rPr>
        <w:t>Record of a thing</w:t>
      </w:r>
      <w:r>
        <w:rPr>
          <w:noProof/>
        </w:rPr>
        <w:t>, 68</w:t>
      </w:r>
    </w:p>
    <w:p w14:paraId="1755B826" w14:textId="77777777" w:rsidR="001C6946" w:rsidRDefault="001C6946">
      <w:pPr>
        <w:pStyle w:val="Index1"/>
        <w:tabs>
          <w:tab w:val="right" w:leader="dot" w:pos="4502"/>
        </w:tabs>
        <w:rPr>
          <w:noProof/>
        </w:rPr>
      </w:pPr>
      <w:r w:rsidRPr="00CD694C">
        <w:rPr>
          <w:rFonts w:cs="Arial"/>
          <w:noProof/>
        </w:rPr>
        <w:t>Record Type</w:t>
      </w:r>
      <w:r>
        <w:rPr>
          <w:noProof/>
        </w:rPr>
        <w:t>, 96</w:t>
      </w:r>
    </w:p>
    <w:p w14:paraId="4E865781" w14:textId="77777777" w:rsidR="001C6946" w:rsidRDefault="001C6946">
      <w:pPr>
        <w:pStyle w:val="Index1"/>
        <w:tabs>
          <w:tab w:val="right" w:leader="dot" w:pos="4502"/>
        </w:tabs>
        <w:rPr>
          <w:noProof/>
        </w:rPr>
      </w:pPr>
      <w:r w:rsidRPr="00CD694C">
        <w:rPr>
          <w:rFonts w:cs="Arial"/>
          <w:noProof/>
        </w:rPr>
        <w:t>Record types for a type</w:t>
      </w:r>
      <w:r>
        <w:rPr>
          <w:noProof/>
        </w:rPr>
        <w:t>, 97</w:t>
      </w:r>
    </w:p>
    <w:p w14:paraId="12D7D791" w14:textId="77777777" w:rsidR="001C6946" w:rsidRDefault="001C6946">
      <w:pPr>
        <w:pStyle w:val="Index1"/>
        <w:tabs>
          <w:tab w:val="right" w:leader="dot" w:pos="4502"/>
        </w:tabs>
        <w:rPr>
          <w:noProof/>
        </w:rPr>
      </w:pPr>
      <w:r w:rsidRPr="00CD694C">
        <w:rPr>
          <w:rFonts w:cs="Arial"/>
          <w:noProof/>
        </w:rPr>
        <w:t>recording typs</w:t>
      </w:r>
      <w:r>
        <w:rPr>
          <w:noProof/>
        </w:rPr>
        <w:t>, 97</w:t>
      </w:r>
    </w:p>
    <w:p w14:paraId="7D759822" w14:textId="77777777" w:rsidR="001C6946" w:rsidRDefault="001C6946">
      <w:pPr>
        <w:pStyle w:val="Index1"/>
        <w:tabs>
          <w:tab w:val="right" w:leader="dot" w:pos="4502"/>
        </w:tabs>
        <w:rPr>
          <w:noProof/>
        </w:rPr>
      </w:pPr>
      <w:r w:rsidRPr="00CD694C">
        <w:rPr>
          <w:rFonts w:cs="Arial"/>
          <w:noProof/>
        </w:rPr>
        <w:t>redefines</w:t>
      </w:r>
      <w:r>
        <w:rPr>
          <w:noProof/>
        </w:rPr>
        <w:t>, 91</w:t>
      </w:r>
    </w:p>
    <w:p w14:paraId="235A54FA" w14:textId="77777777" w:rsidR="001C6946" w:rsidRDefault="001C6946">
      <w:pPr>
        <w:pStyle w:val="Index1"/>
        <w:tabs>
          <w:tab w:val="right" w:leader="dot" w:pos="4502"/>
        </w:tabs>
        <w:rPr>
          <w:noProof/>
        </w:rPr>
      </w:pPr>
      <w:r w:rsidRPr="00CD694C">
        <w:rPr>
          <w:rFonts w:cs="Arial"/>
          <w:noProof/>
        </w:rPr>
        <w:t>reference end</w:t>
      </w:r>
      <w:r>
        <w:rPr>
          <w:noProof/>
        </w:rPr>
        <w:t>, 64</w:t>
      </w:r>
    </w:p>
    <w:p w14:paraId="5B7AC1C7" w14:textId="77777777" w:rsidR="001C6946" w:rsidRDefault="001C6946">
      <w:pPr>
        <w:pStyle w:val="Index1"/>
        <w:tabs>
          <w:tab w:val="right" w:leader="dot" w:pos="4502"/>
        </w:tabs>
        <w:rPr>
          <w:noProof/>
        </w:rPr>
      </w:pPr>
      <w:r w:rsidRPr="00CD694C">
        <w:rPr>
          <w:rFonts w:cs="Arial"/>
          <w:noProof/>
        </w:rPr>
        <w:t>Reference Map End</w:t>
      </w:r>
      <w:r>
        <w:rPr>
          <w:noProof/>
        </w:rPr>
        <w:t>, 64</w:t>
      </w:r>
    </w:p>
    <w:p w14:paraId="0F68C9A9" w14:textId="77777777" w:rsidR="001C6946" w:rsidRDefault="001C6946">
      <w:pPr>
        <w:pStyle w:val="Index1"/>
        <w:tabs>
          <w:tab w:val="right" w:leader="dot" w:pos="4502"/>
        </w:tabs>
        <w:rPr>
          <w:noProof/>
        </w:rPr>
      </w:pPr>
      <w:r w:rsidRPr="00CD694C">
        <w:rPr>
          <w:rFonts w:cs="Arial"/>
          <w:noProof/>
        </w:rPr>
        <w:t>reference mapping</w:t>
      </w:r>
      <w:r>
        <w:rPr>
          <w:noProof/>
        </w:rPr>
        <w:t>, 64</w:t>
      </w:r>
    </w:p>
    <w:p w14:paraId="420D0E1E" w14:textId="77777777" w:rsidR="001C6946" w:rsidRDefault="001C6946">
      <w:pPr>
        <w:pStyle w:val="Index1"/>
        <w:tabs>
          <w:tab w:val="right" w:leader="dot" w:pos="4502"/>
        </w:tabs>
        <w:rPr>
          <w:noProof/>
        </w:rPr>
      </w:pPr>
      <w:r w:rsidRPr="00CD694C">
        <w:rPr>
          <w:rFonts w:cs="Arial"/>
          <w:noProof/>
        </w:rPr>
        <w:t>reference pattern</w:t>
      </w:r>
      <w:r>
        <w:rPr>
          <w:noProof/>
        </w:rPr>
        <w:t>, 64</w:t>
      </w:r>
    </w:p>
    <w:p w14:paraId="09E377CF" w14:textId="77777777" w:rsidR="001C6946" w:rsidRDefault="001C6946">
      <w:pPr>
        <w:pStyle w:val="Index1"/>
        <w:tabs>
          <w:tab w:val="right" w:leader="dot" w:pos="4502"/>
        </w:tabs>
        <w:rPr>
          <w:noProof/>
        </w:rPr>
      </w:pPr>
      <w:r w:rsidRPr="00CD694C">
        <w:rPr>
          <w:rFonts w:cs="Arial"/>
          <w:noProof/>
        </w:rPr>
        <w:t>Reference Pattern Relation</w:t>
      </w:r>
      <w:r>
        <w:rPr>
          <w:noProof/>
        </w:rPr>
        <w:t>, 64</w:t>
      </w:r>
    </w:p>
    <w:p w14:paraId="7677EAAE" w14:textId="77777777" w:rsidR="001C6946" w:rsidRDefault="001C6946">
      <w:pPr>
        <w:pStyle w:val="Index1"/>
        <w:tabs>
          <w:tab w:val="right" w:leader="dot" w:pos="4502"/>
        </w:tabs>
        <w:rPr>
          <w:noProof/>
        </w:rPr>
      </w:pPr>
      <w:r w:rsidRPr="00CD694C">
        <w:rPr>
          <w:rFonts w:cs="Arial"/>
          <w:noProof/>
        </w:rPr>
        <w:t>referenced by</w:t>
      </w:r>
      <w:r>
        <w:rPr>
          <w:noProof/>
        </w:rPr>
        <w:t>, 44, 58</w:t>
      </w:r>
    </w:p>
    <w:p w14:paraId="71731509" w14:textId="77777777" w:rsidR="001C6946" w:rsidRDefault="001C6946">
      <w:pPr>
        <w:pStyle w:val="Index1"/>
        <w:tabs>
          <w:tab w:val="right" w:leader="dot" w:pos="4502"/>
        </w:tabs>
        <w:rPr>
          <w:noProof/>
        </w:rPr>
      </w:pPr>
      <w:r w:rsidRPr="00CD694C">
        <w:rPr>
          <w:rFonts w:cs="Arial"/>
          <w:noProof/>
        </w:rPr>
        <w:t>Referenced scope</w:t>
      </w:r>
      <w:r>
        <w:rPr>
          <w:noProof/>
        </w:rPr>
        <w:t>, 58</w:t>
      </w:r>
    </w:p>
    <w:p w14:paraId="66FAF5F9" w14:textId="77777777" w:rsidR="001C6946" w:rsidRDefault="001C6946">
      <w:pPr>
        <w:pStyle w:val="Index1"/>
        <w:tabs>
          <w:tab w:val="right" w:leader="dot" w:pos="4502"/>
        </w:tabs>
        <w:rPr>
          <w:noProof/>
        </w:rPr>
      </w:pPr>
      <w:r w:rsidRPr="00CD694C">
        <w:rPr>
          <w:rFonts w:cs="Arial"/>
          <w:noProof/>
        </w:rPr>
        <w:t>Referenced System of Units</w:t>
      </w:r>
      <w:r>
        <w:rPr>
          <w:noProof/>
        </w:rPr>
        <w:t>, 108</w:t>
      </w:r>
    </w:p>
    <w:p w14:paraId="44BB4D77" w14:textId="77777777" w:rsidR="001C6946" w:rsidRDefault="001C6946">
      <w:pPr>
        <w:pStyle w:val="Index1"/>
        <w:tabs>
          <w:tab w:val="right" w:leader="dot" w:pos="4502"/>
        </w:tabs>
        <w:rPr>
          <w:noProof/>
        </w:rPr>
      </w:pPr>
      <w:r w:rsidRPr="00CD694C">
        <w:rPr>
          <w:rFonts w:cs="Arial"/>
          <w:noProof/>
        </w:rPr>
        <w:t>references</w:t>
      </w:r>
      <w:r>
        <w:rPr>
          <w:noProof/>
        </w:rPr>
        <w:t>, 59</w:t>
      </w:r>
    </w:p>
    <w:p w14:paraId="6097994F" w14:textId="77777777" w:rsidR="001C6946" w:rsidRDefault="001C6946">
      <w:pPr>
        <w:pStyle w:val="Index1"/>
        <w:tabs>
          <w:tab w:val="right" w:leader="dot" w:pos="4502"/>
        </w:tabs>
        <w:rPr>
          <w:noProof/>
        </w:rPr>
      </w:pPr>
      <w:r w:rsidRPr="00CD694C">
        <w:rPr>
          <w:rFonts w:cs="Arial"/>
          <w:noProof/>
        </w:rPr>
        <w:t>Relationship</w:t>
      </w:r>
      <w:r>
        <w:rPr>
          <w:noProof/>
        </w:rPr>
        <w:t>, 80</w:t>
      </w:r>
    </w:p>
    <w:p w14:paraId="32E145B0" w14:textId="77777777" w:rsidR="001C6946" w:rsidRDefault="001C6946">
      <w:pPr>
        <w:pStyle w:val="Index1"/>
        <w:tabs>
          <w:tab w:val="right" w:leader="dot" w:pos="4502"/>
        </w:tabs>
        <w:rPr>
          <w:noProof/>
        </w:rPr>
      </w:pPr>
      <w:r w:rsidRPr="00CD694C">
        <w:rPr>
          <w:rFonts w:cs="Arial"/>
          <w:noProof/>
        </w:rPr>
        <w:t>relationship end</w:t>
      </w:r>
      <w:r>
        <w:rPr>
          <w:noProof/>
        </w:rPr>
        <w:t>, 62</w:t>
      </w:r>
    </w:p>
    <w:p w14:paraId="073B508D" w14:textId="77777777" w:rsidR="001C6946" w:rsidRDefault="001C6946">
      <w:pPr>
        <w:pStyle w:val="Index1"/>
        <w:tabs>
          <w:tab w:val="right" w:leader="dot" w:pos="4502"/>
        </w:tabs>
        <w:rPr>
          <w:noProof/>
        </w:rPr>
      </w:pPr>
      <w:r w:rsidRPr="00CD694C">
        <w:rPr>
          <w:rFonts w:cs="Arial"/>
          <w:noProof/>
        </w:rPr>
        <w:t>Relationship End</w:t>
      </w:r>
      <w:r>
        <w:rPr>
          <w:noProof/>
        </w:rPr>
        <w:t>, 64</w:t>
      </w:r>
    </w:p>
    <w:p w14:paraId="098DDC03" w14:textId="77777777" w:rsidR="001C6946" w:rsidRDefault="001C6946">
      <w:pPr>
        <w:pStyle w:val="Index1"/>
        <w:tabs>
          <w:tab w:val="right" w:leader="dot" w:pos="4502"/>
        </w:tabs>
        <w:rPr>
          <w:noProof/>
        </w:rPr>
      </w:pPr>
      <w:r w:rsidRPr="00CD694C">
        <w:rPr>
          <w:rFonts w:cs="Arial"/>
          <w:noProof/>
        </w:rPr>
        <w:t>Relationship Type</w:t>
      </w:r>
      <w:r>
        <w:rPr>
          <w:noProof/>
        </w:rPr>
        <w:t>, 81</w:t>
      </w:r>
    </w:p>
    <w:p w14:paraId="223E07B4" w14:textId="77777777" w:rsidR="001C6946" w:rsidRDefault="001C6946">
      <w:pPr>
        <w:pStyle w:val="Index1"/>
        <w:tabs>
          <w:tab w:val="right" w:leader="dot" w:pos="4502"/>
        </w:tabs>
        <w:rPr>
          <w:noProof/>
        </w:rPr>
      </w:pPr>
      <w:r w:rsidRPr="00CD694C">
        <w:rPr>
          <w:rFonts w:cs="Arial"/>
          <w:noProof/>
        </w:rPr>
        <w:t>Relative Property</w:t>
      </w:r>
      <w:r>
        <w:rPr>
          <w:noProof/>
        </w:rPr>
        <w:t>, 74</w:t>
      </w:r>
    </w:p>
    <w:p w14:paraId="40BA491A" w14:textId="77777777" w:rsidR="001C6946" w:rsidRDefault="001C6946">
      <w:pPr>
        <w:pStyle w:val="Index1"/>
        <w:tabs>
          <w:tab w:val="right" w:leader="dot" w:pos="4502"/>
        </w:tabs>
        <w:rPr>
          <w:noProof/>
        </w:rPr>
      </w:pPr>
      <w:r w:rsidRPr="00CD694C">
        <w:rPr>
          <w:rFonts w:cs="Arial"/>
          <w:noProof/>
        </w:rPr>
        <w:t>relative to</w:t>
      </w:r>
      <w:r>
        <w:rPr>
          <w:noProof/>
        </w:rPr>
        <w:t>, 71</w:t>
      </w:r>
    </w:p>
    <w:p w14:paraId="45933393" w14:textId="77777777" w:rsidR="001C6946" w:rsidRDefault="001C6946">
      <w:pPr>
        <w:pStyle w:val="Index1"/>
        <w:tabs>
          <w:tab w:val="right" w:leader="dot" w:pos="4502"/>
        </w:tabs>
        <w:rPr>
          <w:noProof/>
        </w:rPr>
      </w:pPr>
      <w:r w:rsidRPr="00CD694C">
        <w:rPr>
          <w:rFonts w:cs="Arial"/>
          <w:noProof/>
        </w:rPr>
        <w:t>Representation</w:t>
      </w:r>
      <w:r>
        <w:rPr>
          <w:noProof/>
        </w:rPr>
        <w:t>, 64</w:t>
      </w:r>
    </w:p>
    <w:p w14:paraId="3B2E7308" w14:textId="77777777" w:rsidR="001C6946" w:rsidRDefault="001C6946">
      <w:pPr>
        <w:pStyle w:val="Index1"/>
        <w:tabs>
          <w:tab w:val="right" w:leader="dot" w:pos="4502"/>
        </w:tabs>
        <w:rPr>
          <w:noProof/>
        </w:rPr>
      </w:pPr>
      <w:r w:rsidRPr="00CD694C">
        <w:rPr>
          <w:rFonts w:cs="Arial"/>
          <w:noProof/>
        </w:rPr>
        <w:t>Representation Rule</w:t>
      </w:r>
      <w:r>
        <w:rPr>
          <w:noProof/>
        </w:rPr>
        <w:t>, 64</w:t>
      </w:r>
    </w:p>
    <w:p w14:paraId="7FFFD192" w14:textId="77777777" w:rsidR="001C6946" w:rsidRDefault="001C6946">
      <w:pPr>
        <w:pStyle w:val="Index1"/>
        <w:tabs>
          <w:tab w:val="right" w:leader="dot" w:pos="4502"/>
        </w:tabs>
        <w:rPr>
          <w:noProof/>
        </w:rPr>
      </w:pPr>
      <w:r w:rsidRPr="00CD694C">
        <w:rPr>
          <w:rFonts w:cs="Arial"/>
          <w:noProof/>
        </w:rPr>
        <w:t>represented by</w:t>
      </w:r>
      <w:r>
        <w:rPr>
          <w:noProof/>
        </w:rPr>
        <w:t>, 64</w:t>
      </w:r>
    </w:p>
    <w:p w14:paraId="1417BBD0"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6D8CD215"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4E646052" w14:textId="77777777" w:rsidR="001C6946" w:rsidRDefault="001C6946">
      <w:pPr>
        <w:pStyle w:val="Index1"/>
        <w:tabs>
          <w:tab w:val="right" w:leader="dot" w:pos="4502"/>
        </w:tabs>
        <w:rPr>
          <w:noProof/>
        </w:rPr>
      </w:pPr>
      <w:r w:rsidRPr="00CD694C">
        <w:rPr>
          <w:rFonts w:cs="Arial"/>
          <w:noProof/>
        </w:rPr>
        <w:t>represents rule</w:t>
      </w:r>
      <w:r>
        <w:rPr>
          <w:noProof/>
        </w:rPr>
        <w:t>, 64</w:t>
      </w:r>
    </w:p>
    <w:p w14:paraId="7BD00AD1" w14:textId="77777777" w:rsidR="001C6946" w:rsidRDefault="001C6946">
      <w:pPr>
        <w:pStyle w:val="Index1"/>
        <w:tabs>
          <w:tab w:val="right" w:leader="dot" w:pos="4502"/>
        </w:tabs>
        <w:rPr>
          <w:noProof/>
        </w:rPr>
      </w:pPr>
      <w:r w:rsidRPr="00CD694C">
        <w:rPr>
          <w:rFonts w:cs="Arial"/>
          <w:noProof/>
        </w:rPr>
        <w:t>respect of</w:t>
      </w:r>
      <w:r>
        <w:rPr>
          <w:noProof/>
        </w:rPr>
        <w:t>, 89</w:t>
      </w:r>
    </w:p>
    <w:p w14:paraId="773BFCBE" w14:textId="77777777" w:rsidR="001C6946" w:rsidRDefault="001C6946">
      <w:pPr>
        <w:pStyle w:val="Index1"/>
        <w:tabs>
          <w:tab w:val="right" w:leader="dot" w:pos="4502"/>
        </w:tabs>
        <w:rPr>
          <w:noProof/>
        </w:rPr>
      </w:pPr>
      <w:r w:rsidRPr="00CD694C">
        <w:rPr>
          <w:rFonts w:cs="Arial"/>
          <w:noProof/>
        </w:rPr>
        <w:t>Result type</w:t>
      </w:r>
      <w:r>
        <w:rPr>
          <w:noProof/>
        </w:rPr>
        <w:t>, 47</w:t>
      </w:r>
    </w:p>
    <w:p w14:paraId="535BF8F0" w14:textId="77777777" w:rsidR="001C6946" w:rsidRDefault="001C6946">
      <w:pPr>
        <w:pStyle w:val="Index1"/>
        <w:tabs>
          <w:tab w:val="right" w:leader="dot" w:pos="4502"/>
        </w:tabs>
        <w:rPr>
          <w:noProof/>
        </w:rPr>
      </w:pPr>
      <w:r w:rsidRPr="00CD694C">
        <w:rPr>
          <w:rFonts w:cs="Arial"/>
          <w:noProof/>
        </w:rPr>
        <w:t>resulting type</w:t>
      </w:r>
      <w:r>
        <w:rPr>
          <w:noProof/>
        </w:rPr>
        <w:t>, 47</w:t>
      </w:r>
    </w:p>
    <w:p w14:paraId="0A69E908" w14:textId="77777777" w:rsidR="001C6946" w:rsidRDefault="001C6946">
      <w:pPr>
        <w:pStyle w:val="Index1"/>
        <w:tabs>
          <w:tab w:val="right" w:leader="dot" w:pos="4502"/>
        </w:tabs>
        <w:rPr>
          <w:noProof/>
        </w:rPr>
      </w:pPr>
      <w:r w:rsidRPr="00CD694C">
        <w:rPr>
          <w:rFonts w:cs="Arial"/>
          <w:noProof/>
        </w:rPr>
        <w:t>returned by</w:t>
      </w:r>
      <w:r>
        <w:rPr>
          <w:noProof/>
        </w:rPr>
        <w:t>, 47</w:t>
      </w:r>
    </w:p>
    <w:p w14:paraId="1C1D8338" w14:textId="77777777" w:rsidR="001C6946" w:rsidRDefault="001C6946">
      <w:pPr>
        <w:pStyle w:val="Index1"/>
        <w:tabs>
          <w:tab w:val="right" w:leader="dot" w:pos="4502"/>
        </w:tabs>
        <w:rPr>
          <w:noProof/>
        </w:rPr>
      </w:pPr>
      <w:r w:rsidRPr="00CD694C">
        <w:rPr>
          <w:rFonts w:cs="Arial"/>
          <w:noProof/>
        </w:rPr>
        <w:t>Role</w:t>
      </w:r>
      <w:r>
        <w:rPr>
          <w:noProof/>
        </w:rPr>
        <w:t>, 104</w:t>
      </w:r>
    </w:p>
    <w:p w14:paraId="333FAE5F" w14:textId="77777777" w:rsidR="001C6946" w:rsidRDefault="001C6946">
      <w:pPr>
        <w:pStyle w:val="Index1"/>
        <w:tabs>
          <w:tab w:val="right" w:leader="dot" w:pos="4502"/>
        </w:tabs>
        <w:rPr>
          <w:noProof/>
        </w:rPr>
      </w:pPr>
      <w:r w:rsidRPr="00CD694C">
        <w:rPr>
          <w:rFonts w:cs="Arial"/>
          <w:noProof/>
        </w:rPr>
        <w:t>Rule</w:t>
      </w:r>
      <w:r>
        <w:rPr>
          <w:noProof/>
        </w:rPr>
        <w:t>, 90</w:t>
      </w:r>
    </w:p>
    <w:p w14:paraId="2D1140BD" w14:textId="77777777" w:rsidR="001C6946" w:rsidRDefault="001C6946">
      <w:pPr>
        <w:pStyle w:val="Index1"/>
        <w:tabs>
          <w:tab w:val="right" w:leader="dot" w:pos="4502"/>
        </w:tabs>
        <w:rPr>
          <w:noProof/>
        </w:rPr>
      </w:pPr>
      <w:r w:rsidRPr="00CD694C">
        <w:rPr>
          <w:rFonts w:cs="Arial"/>
          <w:noProof/>
        </w:rPr>
        <w:t>Rule Constrains</w:t>
      </w:r>
      <w:r>
        <w:rPr>
          <w:noProof/>
        </w:rPr>
        <w:t>, 90</w:t>
      </w:r>
    </w:p>
    <w:p w14:paraId="09ED5E6B" w14:textId="77777777" w:rsidR="001C6946" w:rsidRDefault="001C6946">
      <w:pPr>
        <w:pStyle w:val="Index1"/>
        <w:tabs>
          <w:tab w:val="right" w:leader="dot" w:pos="4502"/>
        </w:tabs>
        <w:rPr>
          <w:noProof/>
        </w:rPr>
      </w:pPr>
      <w:r w:rsidRPr="00CD694C">
        <w:rPr>
          <w:rFonts w:cs="Arial"/>
          <w:noProof/>
        </w:rPr>
        <w:t>Rule Subsumption</w:t>
      </w:r>
      <w:r>
        <w:rPr>
          <w:noProof/>
        </w:rPr>
        <w:t>, 90</w:t>
      </w:r>
    </w:p>
    <w:p w14:paraId="724BD47B" w14:textId="77777777" w:rsidR="001C6946" w:rsidRDefault="001C6946">
      <w:pPr>
        <w:pStyle w:val="Index1"/>
        <w:tabs>
          <w:tab w:val="right" w:leader="dot" w:pos="4502"/>
        </w:tabs>
        <w:rPr>
          <w:noProof/>
        </w:rPr>
      </w:pPr>
      <w:r w:rsidRPr="00CD694C">
        <w:rPr>
          <w:rFonts w:cs="Arial"/>
          <w:noProof/>
        </w:rPr>
        <w:t>Scope</w:t>
      </w:r>
      <w:r>
        <w:rPr>
          <w:noProof/>
        </w:rPr>
        <w:t>, 58</w:t>
      </w:r>
    </w:p>
    <w:p w14:paraId="622379ED" w14:textId="77777777" w:rsidR="001C6946" w:rsidRDefault="001C6946">
      <w:pPr>
        <w:pStyle w:val="Index1"/>
        <w:tabs>
          <w:tab w:val="right" w:leader="dot" w:pos="4502"/>
        </w:tabs>
        <w:rPr>
          <w:noProof/>
        </w:rPr>
      </w:pPr>
      <w:r w:rsidRPr="00CD694C">
        <w:rPr>
          <w:rFonts w:cs="Arial"/>
          <w:noProof/>
        </w:rPr>
        <w:t>Scope Reference</w:t>
      </w:r>
      <w:r>
        <w:rPr>
          <w:noProof/>
        </w:rPr>
        <w:t>, 59</w:t>
      </w:r>
    </w:p>
    <w:p w14:paraId="0609740F" w14:textId="77777777" w:rsidR="001C6946" w:rsidRDefault="001C6946">
      <w:pPr>
        <w:pStyle w:val="Index1"/>
        <w:tabs>
          <w:tab w:val="right" w:leader="dot" w:pos="4502"/>
        </w:tabs>
        <w:rPr>
          <w:noProof/>
        </w:rPr>
      </w:pPr>
      <w:r w:rsidRPr="00CD694C">
        <w:rPr>
          <w:rFonts w:cs="Arial"/>
          <w:noProof/>
        </w:rPr>
        <w:t>scopes identifier</w:t>
      </w:r>
      <w:r>
        <w:rPr>
          <w:noProof/>
        </w:rPr>
        <w:t>, 50</w:t>
      </w:r>
    </w:p>
    <w:p w14:paraId="33B619B3" w14:textId="77777777" w:rsidR="001C6946" w:rsidRDefault="001C6946">
      <w:pPr>
        <w:pStyle w:val="Index1"/>
        <w:tabs>
          <w:tab w:val="right" w:leader="dot" w:pos="4502"/>
        </w:tabs>
        <w:rPr>
          <w:noProof/>
        </w:rPr>
      </w:pPr>
      <w:r w:rsidRPr="00CD694C">
        <w:rPr>
          <w:rFonts w:cs="Arial"/>
          <w:noProof/>
        </w:rPr>
        <w:t>Select</w:t>
      </w:r>
      <w:r>
        <w:rPr>
          <w:noProof/>
        </w:rPr>
        <w:t>, 75</w:t>
      </w:r>
    </w:p>
    <w:p w14:paraId="6C04AEFB" w14:textId="77777777" w:rsidR="001C6946" w:rsidRDefault="001C6946">
      <w:pPr>
        <w:pStyle w:val="Index1"/>
        <w:tabs>
          <w:tab w:val="right" w:leader="dot" w:pos="4502"/>
        </w:tabs>
        <w:rPr>
          <w:noProof/>
        </w:rPr>
      </w:pPr>
      <w:r w:rsidRPr="00CD694C">
        <w:rPr>
          <w:rFonts w:cs="Arial"/>
          <w:noProof/>
        </w:rPr>
        <w:t>Situation</w:t>
      </w:r>
      <w:r>
        <w:rPr>
          <w:noProof/>
        </w:rPr>
        <w:t>, 93</w:t>
      </w:r>
    </w:p>
    <w:p w14:paraId="0AB9D3EA" w14:textId="77777777" w:rsidR="001C6946" w:rsidRDefault="001C6946">
      <w:pPr>
        <w:pStyle w:val="Index1"/>
        <w:tabs>
          <w:tab w:val="right" w:leader="dot" w:pos="4502"/>
        </w:tabs>
        <w:rPr>
          <w:noProof/>
        </w:rPr>
      </w:pPr>
      <w:r w:rsidRPr="00CD694C">
        <w:rPr>
          <w:rFonts w:cs="Arial"/>
          <w:noProof/>
        </w:rPr>
        <w:t>Situation Type</w:t>
      </w:r>
      <w:r>
        <w:rPr>
          <w:noProof/>
        </w:rPr>
        <w:t>, 94</w:t>
      </w:r>
    </w:p>
    <w:p w14:paraId="16036DE2"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1C9B4195"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0B2FB9BD" w14:textId="77777777" w:rsidR="001C6946" w:rsidRDefault="001C6946">
      <w:pPr>
        <w:pStyle w:val="Index1"/>
        <w:tabs>
          <w:tab w:val="right" w:leader="dot" w:pos="4502"/>
        </w:tabs>
        <w:rPr>
          <w:noProof/>
        </w:rPr>
      </w:pPr>
      <w:r w:rsidRPr="00CD694C">
        <w:rPr>
          <w:rFonts w:cs="Arial"/>
          <w:noProof/>
        </w:rPr>
        <w:t>sourced from</w:t>
      </w:r>
      <w:r>
        <w:rPr>
          <w:noProof/>
        </w:rPr>
        <w:t>, 66</w:t>
      </w:r>
    </w:p>
    <w:p w14:paraId="40F53B83" w14:textId="77777777" w:rsidR="001C6946" w:rsidRDefault="001C6946">
      <w:pPr>
        <w:pStyle w:val="Index1"/>
        <w:tabs>
          <w:tab w:val="right" w:leader="dot" w:pos="4502"/>
        </w:tabs>
        <w:rPr>
          <w:noProof/>
        </w:rPr>
      </w:pPr>
      <w:r w:rsidRPr="00CD694C">
        <w:rPr>
          <w:rFonts w:cs="Arial"/>
          <w:noProof/>
        </w:rPr>
        <w:t>Specialization</w:t>
      </w:r>
      <w:r>
        <w:rPr>
          <w:noProof/>
        </w:rPr>
        <w:t>, 91</w:t>
      </w:r>
    </w:p>
    <w:p w14:paraId="1AF8DEBE" w14:textId="77777777" w:rsidR="001C6946" w:rsidRDefault="001C6946">
      <w:pPr>
        <w:pStyle w:val="Index1"/>
        <w:tabs>
          <w:tab w:val="right" w:leader="dot" w:pos="4502"/>
        </w:tabs>
        <w:rPr>
          <w:noProof/>
        </w:rPr>
      </w:pPr>
      <w:r w:rsidRPr="00CD694C">
        <w:rPr>
          <w:rFonts w:cs="Arial"/>
          <w:noProof/>
        </w:rPr>
        <w:t>stated by</w:t>
      </w:r>
      <w:r>
        <w:rPr>
          <w:noProof/>
        </w:rPr>
        <w:t>, 59</w:t>
      </w:r>
    </w:p>
    <w:p w14:paraId="5885E3CE" w14:textId="77777777" w:rsidR="001C6946" w:rsidRDefault="001C6946">
      <w:pPr>
        <w:pStyle w:val="Index1"/>
        <w:tabs>
          <w:tab w:val="right" w:leader="dot" w:pos="4502"/>
        </w:tabs>
        <w:rPr>
          <w:noProof/>
        </w:rPr>
      </w:pPr>
      <w:r w:rsidRPr="00CD694C">
        <w:rPr>
          <w:rFonts w:cs="Arial"/>
          <w:noProof/>
        </w:rPr>
        <w:t>Statement</w:t>
      </w:r>
      <w:r>
        <w:rPr>
          <w:noProof/>
        </w:rPr>
        <w:t>, 59, 68</w:t>
      </w:r>
    </w:p>
    <w:p w14:paraId="23814C4D" w14:textId="77777777" w:rsidR="001C6946" w:rsidRDefault="001C6946">
      <w:pPr>
        <w:pStyle w:val="Index1"/>
        <w:tabs>
          <w:tab w:val="right" w:leader="dot" w:pos="4502"/>
        </w:tabs>
        <w:rPr>
          <w:noProof/>
        </w:rPr>
      </w:pPr>
      <w:r w:rsidRPr="00CD694C">
        <w:rPr>
          <w:rFonts w:cs="Arial"/>
          <w:noProof/>
        </w:rPr>
        <w:t>statement date and time</w:t>
      </w:r>
      <w:r>
        <w:rPr>
          <w:noProof/>
        </w:rPr>
        <w:t>, 68</w:t>
      </w:r>
    </w:p>
    <w:p w14:paraId="3258E01E" w14:textId="77777777" w:rsidR="001C6946" w:rsidRDefault="001C6946">
      <w:pPr>
        <w:pStyle w:val="Index1"/>
        <w:tabs>
          <w:tab w:val="right" w:leader="dot" w:pos="4502"/>
        </w:tabs>
        <w:rPr>
          <w:noProof/>
        </w:rPr>
      </w:pPr>
      <w:r w:rsidRPr="00CD694C">
        <w:rPr>
          <w:rFonts w:cs="Arial"/>
          <w:noProof/>
        </w:rPr>
        <w:t>states</w:t>
      </w:r>
      <w:r>
        <w:rPr>
          <w:noProof/>
        </w:rPr>
        <w:t>, 59, 67</w:t>
      </w:r>
    </w:p>
    <w:p w14:paraId="169AB6F1" w14:textId="77777777" w:rsidR="001C6946" w:rsidRDefault="001C6946">
      <w:pPr>
        <w:pStyle w:val="Index1"/>
        <w:tabs>
          <w:tab w:val="right" w:leader="dot" w:pos="4502"/>
        </w:tabs>
        <w:rPr>
          <w:noProof/>
        </w:rPr>
      </w:pPr>
      <w:r w:rsidRPr="00CD694C">
        <w:rPr>
          <w:rFonts w:cs="Arial"/>
          <w:noProof/>
        </w:rPr>
        <w:t>Structure</w:t>
      </w:r>
      <w:r>
        <w:rPr>
          <w:noProof/>
        </w:rPr>
        <w:t>, 97</w:t>
      </w:r>
    </w:p>
    <w:p w14:paraId="4868FF70" w14:textId="77777777" w:rsidR="001C6946" w:rsidRDefault="001C6946">
      <w:pPr>
        <w:pStyle w:val="Index1"/>
        <w:tabs>
          <w:tab w:val="right" w:leader="dot" w:pos="4502"/>
        </w:tabs>
        <w:rPr>
          <w:noProof/>
        </w:rPr>
      </w:pPr>
      <w:r w:rsidRPr="00CD694C">
        <w:rPr>
          <w:rFonts w:cs="Arial"/>
          <w:noProof/>
        </w:rPr>
        <w:t>Structure Property Binding</w:t>
      </w:r>
      <w:r>
        <w:rPr>
          <w:noProof/>
        </w:rPr>
        <w:t>, 97</w:t>
      </w:r>
    </w:p>
    <w:p w14:paraId="7F1C34E4" w14:textId="77777777" w:rsidR="001C6946" w:rsidRDefault="001C6946">
      <w:pPr>
        <w:pStyle w:val="Index1"/>
        <w:tabs>
          <w:tab w:val="right" w:leader="dot" w:pos="4502"/>
        </w:tabs>
        <w:rPr>
          <w:noProof/>
        </w:rPr>
      </w:pPr>
      <w:r w:rsidRPr="00CD694C">
        <w:rPr>
          <w:rFonts w:cs="Arial"/>
          <w:noProof/>
        </w:rPr>
        <w:t>Structure Type</w:t>
      </w:r>
      <w:r>
        <w:rPr>
          <w:noProof/>
        </w:rPr>
        <w:t>, 97</w:t>
      </w:r>
    </w:p>
    <w:p w14:paraId="7825FA6C" w14:textId="77777777" w:rsidR="001C6946" w:rsidRDefault="001C6946">
      <w:pPr>
        <w:pStyle w:val="Index1"/>
        <w:tabs>
          <w:tab w:val="right" w:leader="dot" w:pos="4502"/>
        </w:tabs>
        <w:rPr>
          <w:noProof/>
        </w:rPr>
      </w:pPr>
      <w:r w:rsidRPr="00CD694C">
        <w:rPr>
          <w:rFonts w:cs="Arial"/>
          <w:noProof/>
        </w:rPr>
        <w:t>Structured Property Type</w:t>
      </w:r>
      <w:r>
        <w:rPr>
          <w:noProof/>
        </w:rPr>
        <w:t>, 97</w:t>
      </w:r>
    </w:p>
    <w:p w14:paraId="6404FB24" w14:textId="77777777" w:rsidR="001C6946" w:rsidRDefault="001C6946">
      <w:pPr>
        <w:pStyle w:val="Index1"/>
        <w:tabs>
          <w:tab w:val="right" w:leader="dot" w:pos="4502"/>
        </w:tabs>
        <w:rPr>
          <w:noProof/>
        </w:rPr>
      </w:pPr>
      <w:r w:rsidRPr="00CD694C">
        <w:rPr>
          <w:rFonts w:cs="Arial"/>
          <w:noProof/>
        </w:rPr>
        <w:t>Structured Value</w:t>
      </w:r>
      <w:r>
        <w:rPr>
          <w:noProof/>
        </w:rPr>
        <w:t>, 109</w:t>
      </w:r>
    </w:p>
    <w:p w14:paraId="2E23824D" w14:textId="77777777" w:rsidR="001C6946" w:rsidRDefault="001C6946">
      <w:pPr>
        <w:pStyle w:val="Index1"/>
        <w:tabs>
          <w:tab w:val="right" w:leader="dot" w:pos="4502"/>
        </w:tabs>
        <w:rPr>
          <w:noProof/>
        </w:rPr>
      </w:pPr>
      <w:r w:rsidRPr="00CD694C">
        <w:rPr>
          <w:rFonts w:cs="Arial"/>
          <w:noProof/>
        </w:rPr>
        <w:t>Structured Value Type</w:t>
      </w:r>
      <w:r>
        <w:rPr>
          <w:noProof/>
        </w:rPr>
        <w:t>, 109</w:t>
      </w:r>
    </w:p>
    <w:p w14:paraId="234A7EDE" w14:textId="77777777" w:rsidR="001C6946" w:rsidRDefault="001C6946">
      <w:pPr>
        <w:pStyle w:val="Index1"/>
        <w:tabs>
          <w:tab w:val="right" w:leader="dot" w:pos="4502"/>
        </w:tabs>
        <w:rPr>
          <w:noProof/>
        </w:rPr>
      </w:pPr>
      <w:r w:rsidRPr="00CD694C">
        <w:rPr>
          <w:rFonts w:cs="Arial"/>
          <w:noProof/>
        </w:rPr>
        <w:t>Subject of Pattern Relationship</w:t>
      </w:r>
      <w:r>
        <w:rPr>
          <w:noProof/>
        </w:rPr>
        <w:t>, 74</w:t>
      </w:r>
    </w:p>
    <w:p w14:paraId="7BF1DBA5" w14:textId="77777777" w:rsidR="001C6946" w:rsidRDefault="001C6946">
      <w:pPr>
        <w:pStyle w:val="Index1"/>
        <w:tabs>
          <w:tab w:val="right" w:leader="dot" w:pos="4502"/>
        </w:tabs>
        <w:rPr>
          <w:noProof/>
        </w:rPr>
      </w:pPr>
      <w:r w:rsidRPr="00CD694C">
        <w:rPr>
          <w:rFonts w:cs="Arial"/>
          <w:noProof/>
        </w:rPr>
        <w:t>subject type</w:t>
      </w:r>
      <w:r>
        <w:rPr>
          <w:noProof/>
        </w:rPr>
        <w:t>, 74</w:t>
      </w:r>
    </w:p>
    <w:p w14:paraId="08843059" w14:textId="77777777" w:rsidR="001C6946" w:rsidRDefault="001C6946">
      <w:pPr>
        <w:pStyle w:val="Index1"/>
        <w:tabs>
          <w:tab w:val="right" w:leader="dot" w:pos="4502"/>
        </w:tabs>
        <w:rPr>
          <w:noProof/>
        </w:rPr>
      </w:pPr>
      <w:r w:rsidRPr="00CD694C">
        <w:rPr>
          <w:rFonts w:cs="Arial"/>
          <w:noProof/>
        </w:rPr>
        <w:t>subsumed by</w:t>
      </w:r>
      <w:r>
        <w:rPr>
          <w:noProof/>
        </w:rPr>
        <w:t>, 91</w:t>
      </w:r>
    </w:p>
    <w:p w14:paraId="523F6CEB" w14:textId="77777777" w:rsidR="001C6946" w:rsidRDefault="001C6946">
      <w:pPr>
        <w:pStyle w:val="Index1"/>
        <w:tabs>
          <w:tab w:val="right" w:leader="dot" w:pos="4502"/>
        </w:tabs>
        <w:rPr>
          <w:noProof/>
        </w:rPr>
      </w:pPr>
      <w:r w:rsidRPr="00CD694C">
        <w:rPr>
          <w:rFonts w:cs="Arial"/>
          <w:noProof/>
        </w:rPr>
        <w:t>subsumes</w:t>
      </w:r>
      <w:r>
        <w:rPr>
          <w:noProof/>
        </w:rPr>
        <w:t>, 91</w:t>
      </w:r>
    </w:p>
    <w:p w14:paraId="6642621D" w14:textId="77777777" w:rsidR="001C6946" w:rsidRDefault="001C6946">
      <w:pPr>
        <w:pStyle w:val="Index1"/>
        <w:tabs>
          <w:tab w:val="right" w:leader="dot" w:pos="4502"/>
        </w:tabs>
        <w:rPr>
          <w:noProof/>
        </w:rPr>
      </w:pPr>
      <w:r w:rsidRPr="00CD694C">
        <w:rPr>
          <w:rFonts w:cs="Arial"/>
          <w:noProof/>
        </w:rPr>
        <w:t>summary description</w:t>
      </w:r>
      <w:r>
        <w:rPr>
          <w:noProof/>
        </w:rPr>
        <w:t>, 67</w:t>
      </w:r>
    </w:p>
    <w:p w14:paraId="1BBADE36" w14:textId="77777777" w:rsidR="001C6946" w:rsidRDefault="001C6946">
      <w:pPr>
        <w:pStyle w:val="Index1"/>
        <w:tabs>
          <w:tab w:val="right" w:leader="dot" w:pos="4502"/>
        </w:tabs>
        <w:rPr>
          <w:noProof/>
        </w:rPr>
      </w:pPr>
      <w:r w:rsidRPr="00CD694C">
        <w:rPr>
          <w:rFonts w:cs="Arial"/>
          <w:noProof/>
        </w:rPr>
        <w:t>symbol</w:t>
      </w:r>
      <w:r>
        <w:rPr>
          <w:noProof/>
        </w:rPr>
        <w:t>, 110</w:t>
      </w:r>
    </w:p>
    <w:p w14:paraId="6AEB71C4" w14:textId="77777777" w:rsidR="001C6946" w:rsidRDefault="001C6946">
      <w:pPr>
        <w:pStyle w:val="Index1"/>
        <w:tabs>
          <w:tab w:val="right" w:leader="dot" w:pos="4502"/>
        </w:tabs>
        <w:rPr>
          <w:noProof/>
        </w:rPr>
      </w:pPr>
      <w:r w:rsidRPr="00CD694C">
        <w:rPr>
          <w:rFonts w:cs="Arial"/>
          <w:noProof/>
        </w:rPr>
        <w:t>Synonym mapping</w:t>
      </w:r>
      <w:r>
        <w:rPr>
          <w:noProof/>
        </w:rPr>
        <w:t>, 201</w:t>
      </w:r>
    </w:p>
    <w:p w14:paraId="6578563A" w14:textId="77777777" w:rsidR="001C6946" w:rsidRDefault="001C6946">
      <w:pPr>
        <w:pStyle w:val="Index1"/>
        <w:tabs>
          <w:tab w:val="right" w:leader="dot" w:pos="4502"/>
        </w:tabs>
        <w:rPr>
          <w:noProof/>
        </w:rPr>
      </w:pPr>
      <w:r w:rsidRPr="00CD694C">
        <w:rPr>
          <w:rFonts w:cs="Arial"/>
          <w:noProof/>
        </w:rPr>
        <w:t>System of Units</w:t>
      </w:r>
      <w:r>
        <w:rPr>
          <w:noProof/>
        </w:rPr>
        <w:t>, 109</w:t>
      </w:r>
    </w:p>
    <w:p w14:paraId="5490C9CF" w14:textId="77777777" w:rsidR="001C6946" w:rsidRDefault="001C6946">
      <w:pPr>
        <w:pStyle w:val="Index1"/>
        <w:tabs>
          <w:tab w:val="right" w:leader="dot" w:pos="4502"/>
        </w:tabs>
        <w:rPr>
          <w:noProof/>
        </w:rPr>
      </w:pPr>
      <w:r w:rsidRPr="00CD694C">
        <w:rPr>
          <w:rFonts w:cs="Arial"/>
          <w:noProof/>
        </w:rPr>
        <w:t>Technical Identifier</w:t>
      </w:r>
      <w:r>
        <w:rPr>
          <w:noProof/>
        </w:rPr>
        <w:t>, 51</w:t>
      </w:r>
    </w:p>
    <w:p w14:paraId="519AE2C4" w14:textId="77777777" w:rsidR="001C6946" w:rsidRDefault="001C6946">
      <w:pPr>
        <w:pStyle w:val="Index1"/>
        <w:tabs>
          <w:tab w:val="right" w:leader="dot" w:pos="4502"/>
        </w:tabs>
        <w:rPr>
          <w:noProof/>
        </w:rPr>
      </w:pPr>
      <w:r w:rsidRPr="00CD694C">
        <w:rPr>
          <w:rFonts w:cs="Arial"/>
          <w:noProof/>
        </w:rPr>
        <w:t>Temportal Entity</w:t>
      </w:r>
      <w:r>
        <w:rPr>
          <w:noProof/>
        </w:rPr>
        <w:t>, 100</w:t>
      </w:r>
    </w:p>
    <w:p w14:paraId="3DFA4781" w14:textId="77777777" w:rsidR="001C6946" w:rsidRDefault="001C6946">
      <w:pPr>
        <w:pStyle w:val="Index1"/>
        <w:tabs>
          <w:tab w:val="right" w:leader="dot" w:pos="4502"/>
        </w:tabs>
        <w:rPr>
          <w:noProof/>
        </w:rPr>
      </w:pPr>
      <w:r w:rsidRPr="00CD694C">
        <w:rPr>
          <w:rFonts w:cs="Arial"/>
          <w:noProof/>
        </w:rPr>
        <w:t>Term</w:t>
      </w:r>
      <w:r>
        <w:rPr>
          <w:noProof/>
        </w:rPr>
        <w:t>, 51</w:t>
      </w:r>
    </w:p>
    <w:p w14:paraId="4595F296" w14:textId="77777777" w:rsidR="001C6946" w:rsidRDefault="001C6946">
      <w:pPr>
        <w:pStyle w:val="Index1"/>
        <w:tabs>
          <w:tab w:val="right" w:leader="dot" w:pos="4502"/>
        </w:tabs>
        <w:rPr>
          <w:noProof/>
        </w:rPr>
      </w:pPr>
      <w:r w:rsidRPr="00CD694C">
        <w:rPr>
          <w:rFonts w:cs="Arial"/>
          <w:noProof/>
        </w:rPr>
        <w:t>text definition</w:t>
      </w:r>
      <w:r>
        <w:rPr>
          <w:noProof/>
        </w:rPr>
        <w:t>, 67</w:t>
      </w:r>
    </w:p>
    <w:p w14:paraId="24882C5A" w14:textId="77777777" w:rsidR="001C6946" w:rsidRDefault="001C6946">
      <w:pPr>
        <w:pStyle w:val="Index1"/>
        <w:tabs>
          <w:tab w:val="right" w:leader="dot" w:pos="4502"/>
        </w:tabs>
        <w:rPr>
          <w:noProof/>
        </w:rPr>
      </w:pPr>
      <w:r w:rsidRPr="00CD694C">
        <w:rPr>
          <w:rFonts w:cs="Arial"/>
          <w:noProof/>
        </w:rPr>
        <w:t>Text Identifier</w:t>
      </w:r>
      <w:r>
        <w:rPr>
          <w:noProof/>
        </w:rPr>
        <w:t>, 51</w:t>
      </w:r>
    </w:p>
    <w:p w14:paraId="171A3397" w14:textId="77777777" w:rsidR="001C6946" w:rsidRDefault="001C6946">
      <w:pPr>
        <w:pStyle w:val="Index1"/>
        <w:tabs>
          <w:tab w:val="right" w:leader="dot" w:pos="4502"/>
        </w:tabs>
        <w:rPr>
          <w:noProof/>
        </w:rPr>
      </w:pPr>
      <w:r w:rsidRPr="00CD694C">
        <w:rPr>
          <w:rFonts w:cs="Arial"/>
          <w:noProof/>
        </w:rPr>
        <w:t>There Exists</w:t>
      </w:r>
      <w:r>
        <w:rPr>
          <w:noProof/>
        </w:rPr>
        <w:t>, 75</w:t>
      </w:r>
    </w:p>
    <w:p w14:paraId="6339F8DA" w14:textId="77777777" w:rsidR="001C6946" w:rsidRDefault="001C6946">
      <w:pPr>
        <w:pStyle w:val="Index1"/>
        <w:tabs>
          <w:tab w:val="right" w:leader="dot" w:pos="4502"/>
        </w:tabs>
        <w:rPr>
          <w:noProof/>
        </w:rPr>
      </w:pPr>
      <w:r w:rsidRPr="00CD694C">
        <w:rPr>
          <w:rFonts w:cs="Arial"/>
          <w:noProof/>
        </w:rPr>
        <w:t>Thing</w:t>
      </w:r>
      <w:r>
        <w:rPr>
          <w:noProof/>
        </w:rPr>
        <w:t>, 100</w:t>
      </w:r>
    </w:p>
    <w:p w14:paraId="420CAA99" w14:textId="77777777" w:rsidR="001C6946" w:rsidRDefault="001C6946">
      <w:pPr>
        <w:pStyle w:val="Index1"/>
        <w:tabs>
          <w:tab w:val="right" w:leader="dot" w:pos="4502"/>
        </w:tabs>
        <w:rPr>
          <w:noProof/>
        </w:rPr>
      </w:pPr>
      <w:r w:rsidRPr="00CD694C">
        <w:rPr>
          <w:rFonts w:cs="Arial"/>
          <w:noProof/>
        </w:rPr>
        <w:t>transaction id</w:t>
      </w:r>
      <w:r>
        <w:rPr>
          <w:noProof/>
        </w:rPr>
        <w:t>, 68</w:t>
      </w:r>
    </w:p>
    <w:p w14:paraId="7AF97C88" w14:textId="77777777" w:rsidR="001C6946" w:rsidRDefault="001C6946">
      <w:pPr>
        <w:pStyle w:val="Index1"/>
        <w:tabs>
          <w:tab w:val="right" w:leader="dot" w:pos="4502"/>
        </w:tabs>
        <w:rPr>
          <w:noProof/>
        </w:rPr>
      </w:pPr>
      <w:r w:rsidRPr="00CD694C">
        <w:rPr>
          <w:rFonts w:cs="Arial"/>
          <w:noProof/>
        </w:rPr>
        <w:t>Traversal</w:t>
      </w:r>
      <w:r>
        <w:rPr>
          <w:noProof/>
        </w:rPr>
        <w:t>, 48</w:t>
      </w:r>
    </w:p>
    <w:p w14:paraId="502B5C26" w14:textId="77777777" w:rsidR="001C6946" w:rsidRDefault="001C6946">
      <w:pPr>
        <w:pStyle w:val="Index1"/>
        <w:tabs>
          <w:tab w:val="right" w:leader="dot" w:pos="4502"/>
        </w:tabs>
        <w:rPr>
          <w:noProof/>
        </w:rPr>
      </w:pPr>
      <w:r w:rsidRPr="00CD694C">
        <w:rPr>
          <w:rFonts w:cs="Arial"/>
          <w:noProof/>
        </w:rPr>
        <w:t>Traverse Through</w:t>
      </w:r>
      <w:r>
        <w:rPr>
          <w:noProof/>
        </w:rPr>
        <w:t>, 48</w:t>
      </w:r>
    </w:p>
    <w:p w14:paraId="2A7B09A1" w14:textId="77777777" w:rsidR="001C6946" w:rsidRDefault="001C6946">
      <w:pPr>
        <w:pStyle w:val="Index1"/>
        <w:tabs>
          <w:tab w:val="right" w:leader="dot" w:pos="4502"/>
        </w:tabs>
        <w:rPr>
          <w:noProof/>
        </w:rPr>
      </w:pPr>
      <w:r w:rsidRPr="00CD694C">
        <w:rPr>
          <w:rFonts w:cs="Arial"/>
          <w:noProof/>
        </w:rPr>
        <w:t>traverse to relation</w:t>
      </w:r>
      <w:r>
        <w:rPr>
          <w:noProof/>
        </w:rPr>
        <w:t>, 48</w:t>
      </w:r>
    </w:p>
    <w:p w14:paraId="4D2D2793" w14:textId="77777777" w:rsidR="001C6946" w:rsidRDefault="001C6946">
      <w:pPr>
        <w:pStyle w:val="Index1"/>
        <w:tabs>
          <w:tab w:val="right" w:leader="dot" w:pos="4502"/>
        </w:tabs>
        <w:rPr>
          <w:noProof/>
        </w:rPr>
      </w:pPr>
      <w:r w:rsidRPr="00CD694C">
        <w:rPr>
          <w:rFonts w:cs="Arial"/>
          <w:noProof/>
        </w:rPr>
        <w:t>traversed by</w:t>
      </w:r>
      <w:r>
        <w:rPr>
          <w:noProof/>
        </w:rPr>
        <w:t>, 48</w:t>
      </w:r>
    </w:p>
    <w:p w14:paraId="5854142F" w14:textId="77777777" w:rsidR="001C6946" w:rsidRDefault="001C6946">
      <w:pPr>
        <w:pStyle w:val="Index1"/>
        <w:tabs>
          <w:tab w:val="right" w:leader="dot" w:pos="4502"/>
        </w:tabs>
        <w:rPr>
          <w:noProof/>
        </w:rPr>
      </w:pPr>
      <w:r w:rsidRPr="00CD694C">
        <w:rPr>
          <w:rFonts w:cs="Arial"/>
          <w:noProof/>
        </w:rPr>
        <w:t>traverses through</w:t>
      </w:r>
      <w:r>
        <w:rPr>
          <w:noProof/>
        </w:rPr>
        <w:t>, 48</w:t>
      </w:r>
    </w:p>
    <w:p w14:paraId="2C972A7D" w14:textId="77777777" w:rsidR="001C6946" w:rsidRDefault="001C6946">
      <w:pPr>
        <w:pStyle w:val="Index1"/>
        <w:tabs>
          <w:tab w:val="right" w:leader="dot" w:pos="4502"/>
        </w:tabs>
        <w:rPr>
          <w:noProof/>
        </w:rPr>
      </w:pPr>
      <w:r w:rsidRPr="00CD694C">
        <w:rPr>
          <w:rFonts w:cs="Arial"/>
          <w:noProof/>
        </w:rPr>
        <w:t>Type</w:t>
      </w:r>
      <w:r>
        <w:rPr>
          <w:noProof/>
        </w:rPr>
        <w:t>, 105</w:t>
      </w:r>
    </w:p>
    <w:p w14:paraId="3E45C7F7" w14:textId="77777777" w:rsidR="001C6946" w:rsidRDefault="001C6946">
      <w:pPr>
        <w:pStyle w:val="Index1"/>
        <w:tabs>
          <w:tab w:val="right" w:leader="dot" w:pos="4502"/>
        </w:tabs>
        <w:rPr>
          <w:noProof/>
        </w:rPr>
      </w:pPr>
      <w:r w:rsidRPr="00CD694C">
        <w:rPr>
          <w:rFonts w:cs="Arial"/>
          <w:noProof/>
        </w:rPr>
        <w:t>Type Constraint</w:t>
      </w:r>
      <w:r>
        <w:rPr>
          <w:noProof/>
        </w:rPr>
        <w:t>, 91</w:t>
      </w:r>
    </w:p>
    <w:p w14:paraId="16151E4F" w14:textId="77777777" w:rsidR="001C6946" w:rsidRDefault="001C6946">
      <w:pPr>
        <w:pStyle w:val="Index1"/>
        <w:tabs>
          <w:tab w:val="right" w:leader="dot" w:pos="4502"/>
        </w:tabs>
        <w:rPr>
          <w:noProof/>
        </w:rPr>
      </w:pPr>
      <w:r w:rsidRPr="00CD694C">
        <w:rPr>
          <w:rFonts w:cs="Arial"/>
          <w:noProof/>
        </w:rPr>
        <w:t>Type Generalization Constraint</w:t>
      </w:r>
      <w:r>
        <w:rPr>
          <w:noProof/>
        </w:rPr>
        <w:t>, 91</w:t>
      </w:r>
    </w:p>
    <w:p w14:paraId="43386C6E" w14:textId="77777777" w:rsidR="001C6946" w:rsidRDefault="001C6946">
      <w:pPr>
        <w:pStyle w:val="Index1"/>
        <w:tabs>
          <w:tab w:val="right" w:leader="dot" w:pos="4502"/>
        </w:tabs>
        <w:rPr>
          <w:noProof/>
        </w:rPr>
      </w:pPr>
      <w:r w:rsidRPr="00CD694C">
        <w:rPr>
          <w:rFonts w:cs="Arial"/>
          <w:noProof/>
        </w:rPr>
        <w:t>Type Pattern Property</w:t>
      </w:r>
      <w:r>
        <w:rPr>
          <w:noProof/>
        </w:rPr>
        <w:t>, 74</w:t>
      </w:r>
    </w:p>
    <w:p w14:paraId="66A4867C" w14:textId="77777777" w:rsidR="001C6946" w:rsidRDefault="001C6946">
      <w:pPr>
        <w:pStyle w:val="Index1"/>
        <w:tabs>
          <w:tab w:val="right" w:leader="dot" w:pos="4502"/>
        </w:tabs>
        <w:rPr>
          <w:noProof/>
        </w:rPr>
      </w:pPr>
      <w:r>
        <w:rPr>
          <w:noProof/>
        </w:rPr>
        <w:t>typographical conventions, xiv</w:t>
      </w:r>
    </w:p>
    <w:p w14:paraId="50C82AAC" w14:textId="77777777" w:rsidR="001C6946" w:rsidRDefault="001C6946">
      <w:pPr>
        <w:pStyle w:val="Index1"/>
        <w:tabs>
          <w:tab w:val="right" w:leader="dot" w:pos="4502"/>
        </w:tabs>
        <w:rPr>
          <w:noProof/>
        </w:rPr>
      </w:pPr>
      <w:r w:rsidRPr="00CD694C">
        <w:rPr>
          <w:rFonts w:cs="Arial"/>
          <w:noProof/>
        </w:rPr>
        <w:t>Union Type</w:t>
      </w:r>
      <w:r>
        <w:rPr>
          <w:noProof/>
        </w:rPr>
        <w:t>, 105</w:t>
      </w:r>
    </w:p>
    <w:p w14:paraId="2A19EA58" w14:textId="77777777" w:rsidR="001C6946" w:rsidRDefault="001C6946">
      <w:pPr>
        <w:pStyle w:val="Index1"/>
        <w:tabs>
          <w:tab w:val="right" w:leader="dot" w:pos="4502"/>
        </w:tabs>
        <w:rPr>
          <w:noProof/>
        </w:rPr>
      </w:pPr>
      <w:r w:rsidRPr="00CD694C">
        <w:rPr>
          <w:rFonts w:cs="Arial"/>
          <w:noProof/>
        </w:rPr>
        <w:t>Unique Identifier</w:t>
      </w:r>
      <w:r>
        <w:rPr>
          <w:noProof/>
        </w:rPr>
        <w:t>, 52</w:t>
      </w:r>
    </w:p>
    <w:p w14:paraId="3F3FEDFD" w14:textId="77777777" w:rsidR="001C6946" w:rsidRDefault="001C6946">
      <w:pPr>
        <w:pStyle w:val="Index1"/>
        <w:tabs>
          <w:tab w:val="right" w:leader="dot" w:pos="4502"/>
        </w:tabs>
        <w:rPr>
          <w:noProof/>
        </w:rPr>
      </w:pPr>
      <w:r w:rsidRPr="00CD694C">
        <w:rPr>
          <w:rFonts w:cs="Arial"/>
          <w:noProof/>
        </w:rPr>
        <w:t>Unique Set</w:t>
      </w:r>
      <w:r>
        <w:rPr>
          <w:noProof/>
        </w:rPr>
        <w:t>, 92</w:t>
      </w:r>
    </w:p>
    <w:p w14:paraId="1299C959" w14:textId="77777777" w:rsidR="001C6946" w:rsidRDefault="001C6946">
      <w:pPr>
        <w:pStyle w:val="Index1"/>
        <w:tabs>
          <w:tab w:val="right" w:leader="dot" w:pos="4502"/>
        </w:tabs>
        <w:rPr>
          <w:noProof/>
        </w:rPr>
      </w:pPr>
      <w:r w:rsidRPr="00CD694C">
        <w:rPr>
          <w:rFonts w:cs="Arial"/>
          <w:noProof/>
        </w:rPr>
        <w:t>Unique Text Identifier</w:t>
      </w:r>
      <w:r>
        <w:rPr>
          <w:noProof/>
        </w:rPr>
        <w:t>, 52</w:t>
      </w:r>
    </w:p>
    <w:p w14:paraId="30CE04EB" w14:textId="77777777" w:rsidR="001C6946" w:rsidRDefault="001C6946">
      <w:pPr>
        <w:pStyle w:val="Index1"/>
        <w:tabs>
          <w:tab w:val="right" w:leader="dot" w:pos="4502"/>
        </w:tabs>
        <w:rPr>
          <w:noProof/>
        </w:rPr>
      </w:pPr>
      <w:r w:rsidRPr="00CD694C">
        <w:rPr>
          <w:rFonts w:cs="Arial"/>
          <w:noProof/>
        </w:rPr>
        <w:t>unique within</w:t>
      </w:r>
      <w:r>
        <w:rPr>
          <w:noProof/>
        </w:rPr>
        <w:t>, 50</w:t>
      </w:r>
    </w:p>
    <w:p w14:paraId="6A9F7DF1" w14:textId="77777777" w:rsidR="001C6946" w:rsidRDefault="001C6946">
      <w:pPr>
        <w:pStyle w:val="Index1"/>
        <w:tabs>
          <w:tab w:val="right" w:leader="dot" w:pos="4502"/>
        </w:tabs>
        <w:rPr>
          <w:noProof/>
        </w:rPr>
      </w:pPr>
      <w:r w:rsidRPr="00CD694C">
        <w:rPr>
          <w:rFonts w:cs="Arial"/>
          <w:noProof/>
        </w:rPr>
        <w:t>Uniqueness Constraint</w:t>
      </w:r>
      <w:r>
        <w:rPr>
          <w:noProof/>
        </w:rPr>
        <w:t>, 92</w:t>
      </w:r>
    </w:p>
    <w:p w14:paraId="03AF66D6" w14:textId="77777777" w:rsidR="001C6946" w:rsidRDefault="001C6946">
      <w:pPr>
        <w:pStyle w:val="Index1"/>
        <w:tabs>
          <w:tab w:val="right" w:leader="dot" w:pos="4502"/>
        </w:tabs>
        <w:rPr>
          <w:noProof/>
        </w:rPr>
      </w:pPr>
      <w:r w:rsidRPr="00CD694C">
        <w:rPr>
          <w:rFonts w:cs="Arial"/>
          <w:noProof/>
        </w:rPr>
        <w:t>unit of system</w:t>
      </w:r>
      <w:r>
        <w:rPr>
          <w:noProof/>
        </w:rPr>
        <w:t>, 109</w:t>
      </w:r>
    </w:p>
    <w:p w14:paraId="7B08E2E0" w14:textId="77777777" w:rsidR="001C6946" w:rsidRDefault="001C6946">
      <w:pPr>
        <w:pStyle w:val="Index1"/>
        <w:tabs>
          <w:tab w:val="right" w:leader="dot" w:pos="4502"/>
        </w:tabs>
        <w:rPr>
          <w:noProof/>
        </w:rPr>
      </w:pPr>
      <w:r w:rsidRPr="00CD694C">
        <w:rPr>
          <w:rFonts w:cs="Arial"/>
          <w:noProof/>
        </w:rPr>
        <w:t>unit reference</w:t>
      </w:r>
      <w:r>
        <w:rPr>
          <w:noProof/>
        </w:rPr>
        <w:t>, 110</w:t>
      </w:r>
    </w:p>
    <w:p w14:paraId="1EF4A1FD" w14:textId="77777777" w:rsidR="001C6946" w:rsidRDefault="001C6946">
      <w:pPr>
        <w:pStyle w:val="Index1"/>
        <w:tabs>
          <w:tab w:val="right" w:leader="dot" w:pos="4502"/>
        </w:tabs>
        <w:rPr>
          <w:noProof/>
        </w:rPr>
      </w:pPr>
      <w:r w:rsidRPr="00CD694C">
        <w:rPr>
          <w:rFonts w:cs="Arial"/>
          <w:noProof/>
        </w:rPr>
        <w:t>Unit Type</w:t>
      </w:r>
      <w:r>
        <w:rPr>
          <w:noProof/>
        </w:rPr>
        <w:t>, 109</w:t>
      </w:r>
    </w:p>
    <w:p w14:paraId="29F72F11" w14:textId="77777777" w:rsidR="001C6946" w:rsidRDefault="001C6946">
      <w:pPr>
        <w:pStyle w:val="Index1"/>
        <w:tabs>
          <w:tab w:val="right" w:leader="dot" w:pos="4502"/>
        </w:tabs>
        <w:rPr>
          <w:noProof/>
        </w:rPr>
      </w:pPr>
      <w:r w:rsidRPr="00CD694C">
        <w:rPr>
          <w:rFonts w:cs="Arial"/>
          <w:noProof/>
        </w:rPr>
        <w:t>value</w:t>
      </w:r>
      <w:r>
        <w:rPr>
          <w:noProof/>
        </w:rPr>
        <w:t>, 51, 108</w:t>
      </w:r>
    </w:p>
    <w:p w14:paraId="0AD575F2" w14:textId="77777777" w:rsidR="001C6946" w:rsidRDefault="001C6946">
      <w:pPr>
        <w:pStyle w:val="Index1"/>
        <w:tabs>
          <w:tab w:val="right" w:leader="dot" w:pos="4502"/>
        </w:tabs>
        <w:rPr>
          <w:noProof/>
        </w:rPr>
      </w:pPr>
      <w:r w:rsidRPr="00CD694C">
        <w:rPr>
          <w:rFonts w:cs="Arial"/>
          <w:noProof/>
        </w:rPr>
        <w:t>Value</w:t>
      </w:r>
      <w:r>
        <w:rPr>
          <w:noProof/>
        </w:rPr>
        <w:t>, 110</w:t>
      </w:r>
    </w:p>
    <w:p w14:paraId="3A1A856E" w14:textId="77777777" w:rsidR="001C6946" w:rsidRDefault="001C6946">
      <w:pPr>
        <w:pStyle w:val="Index1"/>
        <w:tabs>
          <w:tab w:val="right" w:leader="dot" w:pos="4502"/>
        </w:tabs>
        <w:rPr>
          <w:noProof/>
        </w:rPr>
      </w:pPr>
      <w:r w:rsidRPr="00CD694C">
        <w:rPr>
          <w:rFonts w:cs="Arial"/>
          <w:noProof/>
        </w:rPr>
        <w:t>Value Type</w:t>
      </w:r>
      <w:r>
        <w:rPr>
          <w:noProof/>
        </w:rPr>
        <w:t>, 110</w:t>
      </w:r>
    </w:p>
    <w:p w14:paraId="267D8F80" w14:textId="77777777" w:rsidR="001C6946" w:rsidRDefault="001C6946">
      <w:pPr>
        <w:pStyle w:val="Index1"/>
        <w:tabs>
          <w:tab w:val="right" w:leader="dot" w:pos="4502"/>
        </w:tabs>
        <w:rPr>
          <w:noProof/>
        </w:rPr>
      </w:pPr>
      <w:r w:rsidRPr="00CD694C">
        <w:rPr>
          <w:rFonts w:cs="Arial"/>
          <w:noProof/>
        </w:rPr>
        <w:t>version</w:t>
      </w:r>
      <w:r>
        <w:rPr>
          <w:noProof/>
        </w:rPr>
        <w:t>, 68</w:t>
      </w:r>
    </w:p>
    <w:p w14:paraId="39F6E05E" w14:textId="77777777" w:rsidR="001C6946" w:rsidRDefault="001C6946">
      <w:pPr>
        <w:pStyle w:val="Index1"/>
        <w:tabs>
          <w:tab w:val="right" w:leader="dot" w:pos="4502"/>
        </w:tabs>
        <w:rPr>
          <w:noProof/>
        </w:rPr>
      </w:pPr>
      <w:r w:rsidRPr="00CD694C">
        <w:rPr>
          <w:rFonts w:cs="Arial"/>
          <w:noProof/>
        </w:rPr>
        <w:t>with respect to</w:t>
      </w:r>
      <w:r>
        <w:rPr>
          <w:noProof/>
        </w:rPr>
        <w:t>, 88</w:t>
      </w:r>
    </w:p>
    <w:p w14:paraId="6E385170" w14:textId="019914ED" w:rsidR="001C6946" w:rsidRDefault="001C6946" w:rsidP="00803548">
      <w:pPr>
        <w:pStyle w:val="BodyText"/>
        <w:rPr>
          <w:noProof/>
        </w:rPr>
        <w:sectPr w:rsidR="001C6946" w:rsidSect="001C6946">
          <w:type w:val="continuous"/>
          <w:pgSz w:w="11905" w:h="15840"/>
          <w:pgMar w:top="1080" w:right="720" w:bottom="1656" w:left="1440" w:header="720" w:footer="1080" w:gutter="0"/>
          <w:cols w:num="2" w:space="720"/>
        </w:sectPr>
      </w:pPr>
    </w:p>
    <w:p w14:paraId="2D76B843" w14:textId="6DA50186" w:rsidR="00803548" w:rsidRPr="00803548" w:rsidRDefault="00803548" w:rsidP="00803548">
      <w:pPr>
        <w:pStyle w:val="BodyText"/>
      </w:pPr>
      <w:r>
        <w:fldChar w:fldCharType="end"/>
      </w:r>
    </w:p>
    <w:p w14:paraId="3E87AD7E" w14:textId="77777777" w:rsidR="00803548" w:rsidRDefault="00803548" w:rsidP="000C09CE">
      <w:pPr>
        <w:pStyle w:val="ListParagraph"/>
        <w:ind w:left="0"/>
      </w:pPr>
    </w:p>
    <w:sectPr w:rsidR="00803548" w:rsidSect="001C6946">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1" w:author="Jim Logan" w:date="2016-06-10T17:35:00Z" w:initials="JL">
    <w:p w14:paraId="52B0DAFF" w14:textId="78D5E592" w:rsidR="00BA55AB" w:rsidRDefault="00BA55AB">
      <w:pPr>
        <w:pStyle w:val="CommentText"/>
      </w:pPr>
      <w:r>
        <w:rPr>
          <w:rStyle w:val="CommentReference"/>
        </w:rPr>
        <w:annotationRef/>
      </w:r>
      <w:r>
        <w:t>Should reword: A model of the world is not a different abstraction level from a model of data.</w:t>
      </w:r>
    </w:p>
  </w:comment>
  <w:comment w:id="52" w:author="Cory Casanave" w:date="2016-08-18T17:37:00Z" w:initials="CC">
    <w:p w14:paraId="59C45672" w14:textId="76E2E466" w:rsidR="00BA55AB" w:rsidRDefault="00BA55AB">
      <w:pPr>
        <w:pStyle w:val="CommentText"/>
      </w:pPr>
      <w:r>
        <w:rPr>
          <w:rStyle w:val="CommentReference"/>
        </w:rPr>
        <w:annotationRef/>
      </w:r>
      <w:r>
        <w:t>Yes, but they are both using the SIMF language – and we specify which it is. Wording seems ok to me, but edit if you like.</w:t>
      </w:r>
    </w:p>
  </w:comment>
  <w:comment w:id="53" w:author="Jim Logan" w:date="2016-06-10T17:36:00Z" w:initials="JL">
    <w:p w14:paraId="287D385C" w14:textId="6B06DD60" w:rsidR="00BA55AB" w:rsidRDefault="00BA55AB">
      <w:pPr>
        <w:pStyle w:val="CommentText"/>
      </w:pPr>
      <w:r>
        <w:rPr>
          <w:rStyle w:val="CommentReference"/>
        </w:rPr>
        <w:annotationRef/>
      </w:r>
      <w:r>
        <w:t>But could be layered on top</w:t>
      </w:r>
    </w:p>
  </w:comment>
  <w:comment w:id="55" w:author="Jim Logan" w:date="2016-06-10T17:37:00Z" w:initials="JL">
    <w:p w14:paraId="01678F02" w14:textId="1E7BCEE0" w:rsidR="00BA55AB" w:rsidRDefault="00BA55AB">
      <w:pPr>
        <w:pStyle w:val="CommentText"/>
      </w:pPr>
      <w:r>
        <w:rPr>
          <w:rStyle w:val="CommentReference"/>
        </w:rPr>
        <w:annotationRef/>
      </w:r>
      <w:r>
        <w:t>How so?</w:t>
      </w:r>
    </w:p>
  </w:comment>
  <w:comment w:id="57" w:author="Jim Logan" w:date="2016-06-10T17:38:00Z" w:initials="JL">
    <w:p w14:paraId="0EBC1EC0" w14:textId="784C1659" w:rsidR="00BA55AB" w:rsidRDefault="00BA55AB">
      <w:pPr>
        <w:pStyle w:val="CommentText"/>
      </w:pPr>
      <w:r>
        <w:rPr>
          <w:rStyle w:val="CommentReference"/>
        </w:rPr>
        <w:annotationRef/>
      </w:r>
      <w:r>
        <w:t>???</w:t>
      </w:r>
    </w:p>
  </w:comment>
  <w:comment w:id="60" w:author="Jim Logan" w:date="2016-06-10T17:39:00Z" w:initials="JL">
    <w:p w14:paraId="1A025C68" w14:textId="40319EBA" w:rsidR="00BA55AB" w:rsidRDefault="00BA55AB">
      <w:pPr>
        <w:pStyle w:val="CommentText"/>
      </w:pPr>
      <w:r>
        <w:rPr>
          <w:rStyle w:val="CommentReference"/>
        </w:rPr>
        <w:annotationRef/>
      </w:r>
      <w:r>
        <w:t>I don’t remember this… I may delete after reading.</w:t>
      </w:r>
    </w:p>
  </w:comment>
  <w:comment w:id="62" w:author="Jim Logan" w:date="2016-06-10T17:41:00Z" w:initials="JL">
    <w:p w14:paraId="4AA31465" w14:textId="0800ED64" w:rsidR="00BA55AB" w:rsidRDefault="00BA55AB">
      <w:pPr>
        <w:pStyle w:val="CommentText"/>
      </w:pPr>
      <w:r>
        <w:rPr>
          <w:rStyle w:val="CommentReference"/>
        </w:rPr>
        <w:annotationRef/>
      </w:r>
      <w:r>
        <w:t>Same comment as earlier</w:t>
      </w:r>
    </w:p>
  </w:comment>
  <w:comment w:id="63" w:author="Jim Logan" w:date="2016-06-10T17:46:00Z" w:initials="JL">
    <w:p w14:paraId="269FD2FF" w14:textId="485CBD5E" w:rsidR="00BA55AB" w:rsidRDefault="00BA55AB">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64" w:author="Cory Casanave" w:date="2016-08-18T17:40:00Z" w:initials="CC">
    <w:p w14:paraId="75A74352" w14:textId="7F6D9D1A" w:rsidR="00BA55AB" w:rsidRDefault="00BA55AB">
      <w:pPr>
        <w:pStyle w:val="CommentText"/>
      </w:pPr>
      <w:r>
        <w:rPr>
          <w:rStyle w:val="CommentReference"/>
        </w:rPr>
        <w:annotationRef/>
      </w:r>
      <w:r>
        <w:t>Ok, we need to nail down this (and any other) terms and make consistent. We then need to explain the mapping of terms to the RFP.</w:t>
      </w:r>
    </w:p>
  </w:comment>
  <w:comment w:id="65" w:author="Jim Logan" w:date="2016-06-10T17:50:00Z" w:initials="JL">
    <w:p w14:paraId="28D98EB9" w14:textId="545A7282" w:rsidR="00BA55AB" w:rsidRDefault="00BA55AB">
      <w:pPr>
        <w:pStyle w:val="CommentText"/>
      </w:pPr>
      <w:r>
        <w:rPr>
          <w:rStyle w:val="CommentReference"/>
        </w:rPr>
        <w:annotationRef/>
      </w:r>
      <w:r>
        <w:t>A remaining question is how to address incompatible, unspoken conceptualizations behind LIMs.</w:t>
      </w:r>
    </w:p>
  </w:comment>
  <w:comment w:id="66" w:author="Cory Casanave" w:date="2016-08-18T17:41:00Z" w:initials="CC">
    <w:p w14:paraId="659F28D4" w14:textId="468B9DBE" w:rsidR="00BA55AB" w:rsidRDefault="00BA55AB">
      <w:pPr>
        <w:pStyle w:val="CommentText"/>
      </w:pPr>
      <w:r>
        <w:rPr>
          <w:rStyle w:val="CommentReference"/>
        </w:rPr>
        <w:annotationRef/>
      </w:r>
      <w:r>
        <w:t>I don’t think we do. If you can’t find a common concept the things don’t map.</w:t>
      </w:r>
    </w:p>
  </w:comment>
  <w:comment w:id="67" w:author="Jim Logan" w:date="2016-06-10T17:52:00Z" w:initials="JL">
    <w:p w14:paraId="2CE7D4F2" w14:textId="636AA46C" w:rsidR="00BA55AB" w:rsidRDefault="00BA55AB">
      <w:pPr>
        <w:pStyle w:val="CommentText"/>
      </w:pPr>
      <w:r>
        <w:rPr>
          <w:rStyle w:val="CommentReference"/>
        </w:rPr>
        <w:annotationRef/>
      </w:r>
      <w:r>
        <w:t>I don’t know what this means.</w:t>
      </w:r>
    </w:p>
  </w:comment>
  <w:comment w:id="71" w:author="Jim Logan" w:date="2016-06-10T17:54:00Z" w:initials="JL">
    <w:p w14:paraId="2F0BAE36" w14:textId="24403D9B" w:rsidR="00BA55AB" w:rsidRDefault="00BA55AB">
      <w:pPr>
        <w:pStyle w:val="CommentText"/>
      </w:pPr>
      <w:r>
        <w:rPr>
          <w:rStyle w:val="CommentReference"/>
        </w:rPr>
        <w:annotationRef/>
      </w:r>
      <w:r>
        <w:t>Same issue.</w:t>
      </w:r>
    </w:p>
  </w:comment>
  <w:comment w:id="72" w:author="Jim Logan" w:date="2016-06-10T17:56:00Z" w:initials="JL">
    <w:p w14:paraId="4F883761" w14:textId="0044E873" w:rsidR="00BA55AB" w:rsidRDefault="00BA55AB">
      <w:pPr>
        <w:pStyle w:val="CommentText"/>
      </w:pPr>
      <w:r>
        <w:rPr>
          <w:rStyle w:val="CommentReference"/>
        </w:rPr>
        <w:annotationRef/>
      </w:r>
      <w:r>
        <w:t>I don’t know what this means.</w:t>
      </w:r>
    </w:p>
  </w:comment>
  <w:comment w:id="75" w:author="Cory Casanave" w:date="2016-08-18T17:44:00Z" w:initials="CC">
    <w:p w14:paraId="233B0F75" w14:textId="38C93D8B" w:rsidR="00BA55AB" w:rsidRDefault="00BA55AB">
      <w:pPr>
        <w:pStyle w:val="CommentText"/>
      </w:pPr>
      <w:r>
        <w:rPr>
          <w:rStyle w:val="CommentReference"/>
        </w:rPr>
        <w:annotationRef/>
      </w:r>
      <w:r>
        <w:t>Need a more specific kernel mapping or grounding!</w:t>
      </w:r>
    </w:p>
  </w:comment>
  <w:comment w:id="96" w:author="Cory Casanave" w:date="2016-08-18T17:45:00Z" w:initials="CC">
    <w:p w14:paraId="7B995922" w14:textId="0ADA918B" w:rsidR="00BA55AB" w:rsidRDefault="00BA55AB">
      <w:pPr>
        <w:pStyle w:val="CommentText"/>
      </w:pPr>
      <w:r>
        <w:rPr>
          <w:rStyle w:val="CommentReference"/>
        </w:rPr>
        <w:annotationRef/>
      </w:r>
      <w:r>
        <w:t>No true, or at least not fully true. SIMF has semantics not in fUML.</w:t>
      </w:r>
    </w:p>
  </w:comment>
  <w:comment w:id="109" w:author="Jim Logan" w:date="2016-06-10T18:10:00Z" w:initials="JL">
    <w:p w14:paraId="3A5EA21A" w14:textId="7991582B" w:rsidR="00BA55AB" w:rsidRDefault="00BA55AB">
      <w:pPr>
        <w:pStyle w:val="CommentText"/>
      </w:pPr>
      <w:r>
        <w:rPr>
          <w:rStyle w:val="CommentReference"/>
        </w:rPr>
        <w:annotationRef/>
      </w:r>
      <w:r>
        <w:t>Need to address this. Maybe say this is described in the mapping from the profile to the MM?</w:t>
      </w:r>
    </w:p>
  </w:comment>
  <w:comment w:id="123" w:author="Jim Logan" w:date="2016-06-10T18:10:00Z" w:initials="JL">
    <w:p w14:paraId="0A1C5D63" w14:textId="410D8FA0" w:rsidR="00BA55AB" w:rsidRDefault="00BA55AB">
      <w:pPr>
        <w:pStyle w:val="CommentText"/>
      </w:pPr>
      <w:r>
        <w:rPr>
          <w:rStyle w:val="CommentReference"/>
        </w:rPr>
        <w:annotationRef/>
      </w:r>
      <w:r>
        <w:rPr>
          <w:rStyle w:val="CommentReference"/>
        </w:rPr>
        <w:t>This seems out of place.</w:t>
      </w:r>
    </w:p>
  </w:comment>
  <w:comment w:id="131" w:author="Jim Logan" w:date="2016-06-11T18:20:00Z" w:initials="JL">
    <w:p w14:paraId="642CBBF9" w14:textId="6950AD96" w:rsidR="00BA55AB" w:rsidRDefault="00BA55AB">
      <w:pPr>
        <w:pStyle w:val="CommentText"/>
      </w:pPr>
      <w:r>
        <w:rPr>
          <w:rStyle w:val="CommentReference"/>
        </w:rPr>
        <w:annotationRef/>
      </w:r>
      <w:r>
        <w:t>Why double spaced?</w:t>
      </w:r>
    </w:p>
  </w:comment>
  <w:comment w:id="133" w:author="Jim Logan" w:date="2016-06-11T18:25:00Z" w:initials="JL">
    <w:p w14:paraId="1DCC431D" w14:textId="21FB4E6A" w:rsidR="00BA55AB" w:rsidRDefault="00BA55AB">
      <w:pPr>
        <w:pStyle w:val="CommentText"/>
      </w:pPr>
      <w:r>
        <w:rPr>
          <w:rStyle w:val="CommentReference"/>
        </w:rPr>
        <w:annotationRef/>
      </w:r>
      <w:r>
        <w:t>These sound like canonical data modeling efforts. Are you saying they too need a semantic model? Evidence of that here would be compelling!</w:t>
      </w:r>
    </w:p>
  </w:comment>
  <w:comment w:id="140" w:author="Jim Logan" w:date="2016-06-11T18:29:00Z" w:initials="JL">
    <w:p w14:paraId="41FFA769" w14:textId="30B09F7B" w:rsidR="00BA55AB" w:rsidRDefault="00BA55AB">
      <w:pPr>
        <w:pStyle w:val="CommentText"/>
      </w:pPr>
      <w:r>
        <w:rPr>
          <w:rStyle w:val="CommentReference"/>
        </w:rPr>
        <w:annotationRef/>
      </w:r>
      <w:r>
        <w:t>There is much work that Conrad and others have done here. That should be called out here.</w:t>
      </w:r>
    </w:p>
  </w:comment>
  <w:comment w:id="148" w:author="Jim Logan" w:date="2016-06-11T18:35:00Z" w:initials="JL">
    <w:p w14:paraId="70E87F90" w14:textId="69D91F5A" w:rsidR="00BA55AB" w:rsidRPr="00142E4A" w:rsidRDefault="00BA55AB">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50" w:author="Jim Logan" w:date="2016-06-11T18:13:00Z" w:initials="JL">
    <w:p w14:paraId="7DD23662" w14:textId="565CB06F" w:rsidR="00BA55AB" w:rsidRDefault="00BA55AB">
      <w:pPr>
        <w:pStyle w:val="CommentText"/>
      </w:pPr>
      <w:r>
        <w:rPr>
          <w:rStyle w:val="CommentReference"/>
        </w:rPr>
        <w:annotationRef/>
      </w:r>
      <w:r>
        <w:t>Would really like to avoid the CDM homonym from UPDM, UAF, and the common Canonical Data Model. I propose Domain Concept Model (DCM).</w:t>
      </w:r>
    </w:p>
  </w:comment>
  <w:comment w:id="151" w:author="Cory Casanave" w:date="2016-08-18T17:51:00Z" w:initials="CC">
    <w:p w14:paraId="03F3837E" w14:textId="5C1FC33F" w:rsidR="00BA55AB" w:rsidRDefault="00BA55AB">
      <w:pPr>
        <w:pStyle w:val="CommentText"/>
      </w:pPr>
      <w:r>
        <w:rPr>
          <w:rStyle w:val="CommentReference"/>
        </w:rPr>
        <w:annotationRef/>
      </w:r>
      <w:r>
        <w:t>Need consistent resolution of all terms below, this is from the RFP.</w:t>
      </w:r>
    </w:p>
  </w:comment>
  <w:comment w:id="160" w:author="Jim Logan" w:date="2016-06-11T18:36:00Z" w:initials="JL">
    <w:p w14:paraId="3FFBE8AE" w14:textId="1638358A" w:rsidR="00BA55AB" w:rsidRDefault="00BA55AB">
      <w:pPr>
        <w:pStyle w:val="CommentText"/>
      </w:pPr>
      <w:r>
        <w:t xml:space="preserve">How confusing. </w:t>
      </w:r>
      <w:r>
        <w:rPr>
          <w:rStyle w:val="CommentReference"/>
        </w:rPr>
        <w:annotationRef/>
      </w:r>
      <w:r>
        <w:t>It’s not about data / information, it’s about the real world!</w:t>
      </w:r>
    </w:p>
  </w:comment>
  <w:comment w:id="176" w:author="Jim Logan" w:date="2016-06-11T18:42:00Z" w:initials="JL">
    <w:p w14:paraId="52AFDE74" w14:textId="2C0B5AFE" w:rsidR="00BA55AB" w:rsidRDefault="00BA55AB">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77" w:author="Jim Logan" w:date="2016-06-12T19:47:00Z" w:initials="JL">
    <w:p w14:paraId="2B0D54A7" w14:textId="2E8CC245" w:rsidR="00BA55AB" w:rsidRDefault="00BA55AB">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78" w:author="Jim Logan" w:date="2016-06-12T19:47:00Z" w:initials="JL">
    <w:p w14:paraId="3C16CB34" w14:textId="14662B03" w:rsidR="00BA55AB" w:rsidRDefault="00BA55AB">
      <w:pPr>
        <w:pStyle w:val="CommentText"/>
      </w:pPr>
      <w:r>
        <w:rPr>
          <w:rStyle w:val="CommentReference"/>
        </w:rPr>
        <w:annotationRef/>
      </w:r>
      <w:r>
        <w:t>This especially doesn’t fit the word “relation”.</w:t>
      </w:r>
    </w:p>
  </w:comment>
  <w:comment w:id="183" w:author="Jim Logan" w:date="2016-06-12T19:49:00Z" w:initials="JL">
    <w:p w14:paraId="4F940F9A" w14:textId="1C4C501A" w:rsidR="00BA55AB" w:rsidRDefault="00BA55AB">
      <w:pPr>
        <w:pStyle w:val="CommentText"/>
      </w:pPr>
      <w:r>
        <w:rPr>
          <w:rStyle w:val="CommentReference"/>
        </w:rPr>
        <w:annotationRef/>
      </w:r>
      <w:r>
        <w:t>MBRs don’t federate by their mere existence.</w:t>
      </w:r>
    </w:p>
  </w:comment>
  <w:comment w:id="186" w:author="Jim Logan" w:date="2016-06-12T19:51:00Z" w:initials="JL">
    <w:p w14:paraId="611A4727" w14:textId="559D2414" w:rsidR="00BA55AB" w:rsidRDefault="00BA55AB">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87" w:author="Cory Casanave" w:date="2016-08-18T17:54:00Z" w:initials="CC">
    <w:p w14:paraId="5E81E674" w14:textId="5B157621" w:rsidR="00BA55AB" w:rsidRDefault="00BA55AB">
      <w:pPr>
        <w:pStyle w:val="CommentText"/>
      </w:pPr>
      <w:r>
        <w:rPr>
          <w:rStyle w:val="CommentReference"/>
        </w:rPr>
        <w:annotationRef/>
      </w:r>
      <w:r>
        <w:t>It describes data semantics</w:t>
      </w:r>
    </w:p>
  </w:comment>
  <w:comment w:id="197" w:author="Jim Logan" w:date="2016-06-12T19:58:00Z" w:initials="JL">
    <w:p w14:paraId="7885585A" w14:textId="0494D686" w:rsidR="00BA55AB" w:rsidRDefault="00BA55AB">
      <w:pPr>
        <w:pStyle w:val="CommentText"/>
      </w:pPr>
      <w:r>
        <w:rPr>
          <w:rStyle w:val="CommentReference"/>
        </w:rPr>
        <w:annotationRef/>
      </w:r>
      <w:r>
        <w:t>I don’t understand. Grammar? What is this rule syntax anyway?</w:t>
      </w:r>
    </w:p>
  </w:comment>
  <w:comment w:id="209" w:author="Jim Logan" w:date="2016-06-12T20:02:00Z" w:initials="JL">
    <w:p w14:paraId="403812E2" w14:textId="6D8950DD" w:rsidR="00BA55AB" w:rsidRDefault="00BA55AB">
      <w:pPr>
        <w:pStyle w:val="CommentText"/>
      </w:pPr>
      <w:r>
        <w:rPr>
          <w:rStyle w:val="CommentReference"/>
        </w:rPr>
        <w:annotationRef/>
      </w:r>
      <w:r>
        <w:t>Are you talking about SIMF conceptual model semantics or the semantics of a conceptual model represented in SIMF?</w:t>
      </w:r>
    </w:p>
  </w:comment>
  <w:comment w:id="210" w:author="Cory Casanave" w:date="2016-08-18T17:56:00Z" w:initials="CC">
    <w:p w14:paraId="5DF83099" w14:textId="29DFFBC5" w:rsidR="00BA55AB" w:rsidRDefault="00BA55AB">
      <w:pPr>
        <w:pStyle w:val="CommentText"/>
      </w:pPr>
      <w:r>
        <w:rPr>
          <w:rStyle w:val="CommentReference"/>
        </w:rPr>
        <w:annotationRef/>
      </w:r>
      <w:r>
        <w:t>Don’t understand – it is talking about a tool</w:t>
      </w:r>
    </w:p>
  </w:comment>
  <w:comment w:id="220" w:author="Jim Logan" w:date="2016-06-12T20:05:00Z" w:initials="JL">
    <w:p w14:paraId="594CEA70" w14:textId="1ED0A556" w:rsidR="00BA55AB" w:rsidRDefault="00BA55AB">
      <w:pPr>
        <w:pStyle w:val="CommentText"/>
      </w:pPr>
      <w:r>
        <w:rPr>
          <w:rStyle w:val="CommentReference"/>
        </w:rPr>
        <w:annotationRef/>
      </w:r>
      <w:r>
        <w:t>Wrong URL?</w:t>
      </w:r>
    </w:p>
  </w:comment>
  <w:comment w:id="229" w:author="Jim Logan" w:date="2016-06-13T20:29:00Z" w:initials="JL">
    <w:p w14:paraId="1914F018" w14:textId="6B2FBA23" w:rsidR="00BA55AB" w:rsidRDefault="00BA55AB">
      <w:pPr>
        <w:pStyle w:val="CommentText"/>
      </w:pPr>
      <w:r>
        <w:rPr>
          <w:rStyle w:val="CommentReference"/>
        </w:rPr>
        <w:annotationRef/>
      </w:r>
      <w:r>
        <w:t>This statement is more confusing than helpful. Yes, a data structure is a concept, but a concept representing a data structure may represent, or be a proxy for, another concept in the real world.</w:t>
      </w:r>
    </w:p>
  </w:comment>
  <w:comment w:id="230" w:author="Cory Casanave" w:date="2016-08-18T17:58:00Z" w:initials="CC">
    <w:p w14:paraId="54A79C72" w14:textId="2FF138E1" w:rsidR="00BA55AB" w:rsidRDefault="00BA55AB">
      <w:pPr>
        <w:pStyle w:val="CommentText"/>
      </w:pPr>
      <w:r>
        <w:rPr>
          <w:rStyle w:val="CommentReference"/>
        </w:rPr>
        <w:annotationRef/>
      </w:r>
      <w:r>
        <w:t>Alternative?</w:t>
      </w:r>
    </w:p>
  </w:comment>
  <w:comment w:id="259" w:author="Jim Logan" w:date="2016-06-12T20:19:00Z" w:initials="JL">
    <w:p w14:paraId="3EDA71D4" w14:textId="71211564" w:rsidR="00BA55AB" w:rsidRDefault="00BA55AB">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 w:id="260" w:author="Cory Casanave" w:date="2016-08-18T17:59:00Z" w:initials="CC">
    <w:p w14:paraId="79F3EFB8" w14:textId="5E66D4EA" w:rsidR="00BA55AB" w:rsidRDefault="00BA55AB">
      <w:pPr>
        <w:pStyle w:val="CommentText"/>
      </w:pPr>
      <w:r>
        <w:rPr>
          <w:rStyle w:val="CommentReference"/>
        </w:rPr>
        <w:annotationRef/>
      </w:r>
      <w:r>
        <w:t>Alternative?</w:t>
      </w:r>
    </w:p>
  </w:comment>
  <w:comment w:id="752" w:author="Cory Casanave" w:date="2016-06-02T13:25:00Z" w:initials="CC">
    <w:p w14:paraId="1501E90C" w14:textId="67BCAFF0" w:rsidR="00BA55AB" w:rsidRDefault="00BA55AB">
      <w:pPr>
        <w:pStyle w:val="CommentText"/>
      </w:pPr>
      <w:r>
        <w:rPr>
          <w:rStyle w:val="CommentReference"/>
        </w:rPr>
        <w:annotationRef/>
      </w:r>
      <w:r>
        <w:t>Need to nail down our terminology and use consistently.</w:t>
      </w:r>
    </w:p>
  </w:comment>
  <w:comment w:id="753" w:author="Cory Casanave" w:date="2016-09-02T13:03:00Z" w:initials="CC">
    <w:p w14:paraId="4FE1BC18" w14:textId="6E14051D" w:rsidR="00BA55AB" w:rsidRDefault="00BA55AB">
      <w:pPr>
        <w:pStyle w:val="CommentText"/>
      </w:pPr>
      <w:r>
        <w:rPr>
          <w:rStyle w:val="CommentReference"/>
        </w:rPr>
        <w:annotationRef/>
      </w:r>
      <w:r>
        <w:t>Pete asserts the semantics are different – I don’t think so. Need to resolve.</w:t>
      </w:r>
    </w:p>
  </w:comment>
  <w:comment w:id="757" w:author="Cory Casanave" w:date="2016-06-02T13:29:00Z" w:initials="CC">
    <w:p w14:paraId="64B9B771" w14:textId="2606DD36" w:rsidR="00BA55AB" w:rsidRDefault="00BA55AB">
      <w:pPr>
        <w:pStyle w:val="CommentText"/>
      </w:pPr>
      <w:r>
        <w:rPr>
          <w:rStyle w:val="CommentReference"/>
        </w:rPr>
        <w:annotationRef/>
      </w:r>
      <w:r>
        <w:t>Redundant and not well worded</w:t>
      </w:r>
    </w:p>
  </w:comment>
  <w:comment w:id="758" w:author="Cory Casanave" w:date="2016-06-02T13:31:00Z" w:initials="CC">
    <w:p w14:paraId="3DA5CD28" w14:textId="1713F7BF" w:rsidR="00BA55AB" w:rsidRDefault="00BA55AB">
      <w:pPr>
        <w:pStyle w:val="CommentText"/>
      </w:pPr>
      <w:r>
        <w:rPr>
          <w:rStyle w:val="CommentReference"/>
        </w:rPr>
        <w:annotationRef/>
      </w:r>
      <w:r>
        <w:t>This section is somewhat redundant with the specification introduction but you may want to include it for those only reading this section. However, it should be consistent.</w:t>
      </w:r>
    </w:p>
  </w:comment>
  <w:comment w:id="759" w:author="Cory Casanave" w:date="2016-06-02T13:30:00Z" w:initials="CC">
    <w:p w14:paraId="67977158" w14:textId="6B1940B7" w:rsidR="00BA55AB" w:rsidRDefault="00BA55AB">
      <w:pPr>
        <w:pStyle w:val="CommentText"/>
      </w:pPr>
      <w:r>
        <w:rPr>
          <w:rStyle w:val="CommentReference"/>
        </w:rPr>
        <w:annotationRef/>
      </w:r>
      <w:r>
        <w:t>We have been using “real or a possible world”</w:t>
      </w:r>
    </w:p>
  </w:comment>
  <w:comment w:id="821" w:author="Cory Casanave" w:date="2016-06-02T17:35:00Z" w:initials="CC">
    <w:p w14:paraId="6E2CC68A" w14:textId="024C87E7" w:rsidR="00BA55AB" w:rsidRDefault="00BA55AB">
      <w:pPr>
        <w:pStyle w:val="CommentText"/>
      </w:pPr>
      <w:r>
        <w:rPr>
          <w:rStyle w:val="CommentReference"/>
        </w:rPr>
        <w:annotationRef/>
      </w:r>
      <w:r>
        <w:t>Perhaps a better example would be ones that did not share a direct common supertype – perhaps animal and mineral.</w:t>
      </w:r>
    </w:p>
  </w:comment>
  <w:comment w:id="822" w:author="Cory Casanave" w:date="2016-06-02T17:36:00Z" w:initials="CC">
    <w:p w14:paraId="47DA1CFE" w14:textId="7689D0A9" w:rsidR="00BA55AB" w:rsidRDefault="00BA55AB">
      <w:pPr>
        <w:pStyle w:val="CommentText"/>
      </w:pPr>
      <w:r>
        <w:rPr>
          <w:rStyle w:val="CommentReference"/>
        </w:rPr>
        <w:annotationRef/>
      </w:r>
      <w:r>
        <w:t>By the way, when you paste in the diagrams – do it in SVG to make Andrew happy.</w:t>
      </w:r>
    </w:p>
  </w:comment>
  <w:comment w:id="832" w:author="Cory Casanave" w:date="2016-06-02T17:38:00Z" w:initials="CC">
    <w:p w14:paraId="35719F4C" w14:textId="2235998A" w:rsidR="00BA55AB" w:rsidRDefault="00BA55AB">
      <w:pPr>
        <w:pStyle w:val="CommentText"/>
      </w:pPr>
      <w:r>
        <w:rPr>
          <w:rStyle w:val="CommentReference"/>
        </w:rPr>
        <w:annotationRef/>
      </w:r>
      <w:r>
        <w:t>Doesn’t seem right. Both are manufacturers.</w:t>
      </w:r>
    </w:p>
  </w:comment>
  <w:comment w:id="833" w:author="Cory Casanave" w:date="2016-06-02T17:38:00Z" w:initials="CC">
    <w:p w14:paraId="1CF0A0F8" w14:textId="77777777" w:rsidR="00BA55AB" w:rsidRDefault="00BA55AB">
      <w:pPr>
        <w:pStyle w:val="CommentText"/>
      </w:pPr>
      <w:r>
        <w:rPr>
          <w:rStyle w:val="CommentReference"/>
        </w:rPr>
        <w:annotationRef/>
      </w:r>
      <w:r>
        <w:t>Not a great example in that the set is not complete.</w:t>
      </w:r>
    </w:p>
    <w:p w14:paraId="078728EE" w14:textId="1D4DC6FB" w:rsidR="00BA55AB" w:rsidRDefault="00BA55AB">
      <w:pPr>
        <w:pStyle w:val="CommentText"/>
      </w:pPr>
      <w:r>
        <w:t>Perhaps Silverware: Knife, fork, spoon? (perhaps not exactly true but more true). Remember the “Spork”?</w:t>
      </w:r>
    </w:p>
  </w:comment>
  <w:comment w:id="835" w:author="Cory Casanave" w:date="2016-06-02T17:41:00Z" w:initials="CC">
    <w:p w14:paraId="344863FA" w14:textId="47821522" w:rsidR="00BA55AB" w:rsidRDefault="00BA55AB">
      <w:pPr>
        <w:pStyle w:val="CommentText"/>
      </w:pPr>
      <w:r>
        <w:rPr>
          <w:rStyle w:val="CommentReference"/>
        </w:rPr>
        <w:annotationRef/>
      </w:r>
      <w:r>
        <w:t>Also not an example that fits the assertion. Perhaps the animal kingdom?? Or, Computer storage: Rotating or solid state?</w:t>
      </w:r>
    </w:p>
  </w:comment>
  <w:comment w:id="857" w:author="Cory Casanave" w:date="2016-06-02T17:48:00Z" w:initials="CC">
    <w:p w14:paraId="748DD57A" w14:textId="26398AFC" w:rsidR="00BA55AB" w:rsidRDefault="00BA55AB">
      <w:pPr>
        <w:pStyle w:val="CommentText"/>
      </w:pPr>
      <w:r>
        <w:rPr>
          <w:rStyle w:val="CommentReference"/>
        </w:rPr>
        <w:annotationRef/>
      </w:r>
      <w:r>
        <w:t>I would remove – not true for n-ary and would need to define term.</w:t>
      </w:r>
    </w:p>
  </w:comment>
  <w:comment w:id="858" w:author="Cory Casanave" w:date="2016-06-02T17:49:00Z" w:initials="CC">
    <w:p w14:paraId="4610198E" w14:textId="519373A5" w:rsidR="00BA55AB" w:rsidRDefault="00BA55AB">
      <w:pPr>
        <w:pStyle w:val="CommentText"/>
      </w:pPr>
      <w:r>
        <w:rPr>
          <w:rStyle w:val="CommentReference"/>
        </w:rPr>
        <w:annotationRef/>
      </w:r>
      <w:r>
        <w:t xml:space="preserve">Don’t know that this is true, the representation should not change the semantics </w:t>
      </w:r>
    </w:p>
  </w:comment>
  <w:comment w:id="862" w:author="Cory Casanave" w:date="2016-06-02T17:52:00Z" w:initials="CC">
    <w:p w14:paraId="3F86E3B3" w14:textId="323FD275" w:rsidR="00BA55AB" w:rsidRDefault="00BA55AB">
      <w:pPr>
        <w:pStyle w:val="CommentText"/>
      </w:pPr>
      <w:r>
        <w:rPr>
          <w:rStyle w:val="CommentReference"/>
        </w:rPr>
        <w:annotationRef/>
      </w:r>
      <w:r>
        <w:t>Need definitions</w:t>
      </w:r>
    </w:p>
  </w:comment>
  <w:comment w:id="877" w:author="Cory Casanave" w:date="2016-06-02T17:55:00Z" w:initials="CC">
    <w:p w14:paraId="22060E52" w14:textId="75F467A0" w:rsidR="00BA55AB" w:rsidRDefault="00BA55AB">
      <w:pPr>
        <w:pStyle w:val="CommentText"/>
      </w:pPr>
      <w:r>
        <w:rPr>
          <w:rStyle w:val="CommentReference"/>
        </w:rPr>
        <w:annotationRef/>
      </w:r>
      <w:r>
        <w:t>May want to mention and make an example of the built-in annotation &lt;&lt;anything&gt;&gt; described by Definition. Note that the mapping supports &lt;&lt;Annotation&gt;&gt; of these and also maps the UML documentation element to a Definition which can be augmented by &lt;&lt;External Reference&gt;&gt;.</w:t>
      </w:r>
    </w:p>
  </w:comment>
  <w:comment w:id="878" w:author="Cory Casanave" w:date="2016-09-02T13:18:00Z" w:initials="CC">
    <w:p w14:paraId="01EF6DDE" w14:textId="3F9A2E6A" w:rsidR="00BA55AB" w:rsidRDefault="00BA55AB">
      <w:pPr>
        <w:pStyle w:val="CommentText"/>
      </w:pPr>
      <w:r>
        <w:rPr>
          <w:rStyle w:val="CommentReference"/>
        </w:rPr>
        <w:annotationRef/>
      </w:r>
      <w:r>
        <w:t xml:space="preserve">From pete: </w:t>
      </w:r>
      <w:r>
        <w:br/>
        <w:t>“is a comment an annotation property”? Make it clear it is an annotation value.</w:t>
      </w:r>
    </w:p>
  </w:comment>
  <w:comment w:id="880" w:author="Cory Casanave" w:date="2016-06-02T17:59:00Z" w:initials="CC">
    <w:p w14:paraId="79372CCD" w14:textId="142CE97B" w:rsidR="00BA55AB" w:rsidRDefault="00BA55AB">
      <w:pPr>
        <w:pStyle w:val="CommentText"/>
      </w:pPr>
      <w:r>
        <w:rPr>
          <w:rStyle w:val="CommentReference"/>
        </w:rPr>
        <w:annotationRef/>
      </w:r>
      <w:r>
        <w:sym w:font="Wingdings" w:char="F04A"/>
      </w:r>
      <w:r>
        <w:t xml:space="preserve"> Seems odd.</w:t>
      </w:r>
    </w:p>
  </w:comment>
  <w:comment w:id="881" w:author="Cory Casanave" w:date="2016-06-02T18:01:00Z" w:initials="CC">
    <w:p w14:paraId="5B56B2A2" w14:textId="259CD88B" w:rsidR="00BA55AB" w:rsidRDefault="00BA55AB">
      <w:pPr>
        <w:pStyle w:val="CommentText"/>
      </w:pPr>
      <w:r>
        <w:rPr>
          <w:rStyle w:val="CommentReference"/>
        </w:rPr>
        <w:annotationRef/>
      </w:r>
      <w:r>
        <w:t>Not sure this constraint is needed.</w:t>
      </w:r>
    </w:p>
  </w:comment>
  <w:comment w:id="884" w:author="Cory Casanave" w:date="2016-06-02T18:00:00Z" w:initials="CC">
    <w:p w14:paraId="71280ED2" w14:textId="1F148799" w:rsidR="00BA55AB" w:rsidRDefault="00BA55AB">
      <w:pPr>
        <w:pStyle w:val="CommentText"/>
      </w:pPr>
      <w:r>
        <w:rPr>
          <w:rStyle w:val="CommentReference"/>
        </w:rPr>
        <w:annotationRef/>
      </w:r>
      <w:r>
        <w:t>Why would we jump to that conclusion? Seems like a mxing of semantics and would be non-obvious.</w:t>
      </w:r>
    </w:p>
  </w:comment>
  <w:comment w:id="885" w:author="Cory Casanave" w:date="2016-06-02T18:02:00Z" w:initials="CC">
    <w:p w14:paraId="3AD99BC2" w14:textId="2B561778" w:rsidR="00BA55AB" w:rsidRDefault="00BA55AB">
      <w:pPr>
        <w:pStyle w:val="CommentText"/>
      </w:pPr>
      <w:r>
        <w:rPr>
          <w:rStyle w:val="CommentReference"/>
        </w:rPr>
        <w:annotationRef/>
      </w:r>
      <w:r>
        <w:t>Redundant.</w:t>
      </w:r>
    </w:p>
  </w:comment>
  <w:comment w:id="925" w:author="Cory Casanave" w:date="2016-06-02T18:11:00Z" w:initials="CC">
    <w:p w14:paraId="5534B770" w14:textId="71F95620" w:rsidR="00BA55AB" w:rsidRDefault="00BA55AB">
      <w:pPr>
        <w:pStyle w:val="CommentText"/>
      </w:pPr>
      <w:r>
        <w:rPr>
          <w:rStyle w:val="CommentReference"/>
        </w:rPr>
        <w:annotationRef/>
      </w:r>
      <w:r>
        <w:t>Could use your generalization set here.</w:t>
      </w:r>
    </w:p>
  </w:comment>
  <w:comment w:id="926" w:author="Cory Casanave" w:date="2016-06-02T18:20:00Z" w:initials="CC">
    <w:p w14:paraId="6DC365CF" w14:textId="60831149" w:rsidR="00BA55AB" w:rsidRDefault="00BA55AB">
      <w:pPr>
        <w:pStyle w:val="CommentText"/>
      </w:pPr>
      <w:r>
        <w:rPr>
          <w:rStyle w:val="CommentReference"/>
        </w:rPr>
        <w:annotationRef/>
      </w:r>
      <w:r>
        <w:t>Changed picture</w:t>
      </w:r>
    </w:p>
  </w:comment>
  <w:comment w:id="962" w:author="Cory Casanave" w:date="2016-06-02T18:22:00Z" w:initials="CC">
    <w:p w14:paraId="4E9EA52C" w14:textId="1B61B6B8" w:rsidR="00BA55AB" w:rsidRDefault="00BA55AB">
      <w:pPr>
        <w:pStyle w:val="CommentText"/>
      </w:pPr>
      <w:r>
        <w:rPr>
          <w:rStyle w:val="CommentReference"/>
        </w:rPr>
        <w:annotationRef/>
      </w:r>
      <w:r>
        <w:t xml:space="preserve"> don’t assume math people.</w:t>
      </w:r>
    </w:p>
  </w:comment>
  <w:comment w:id="981" w:author="Cory Casanave" w:date="2016-06-02T18:30:00Z" w:initials="CC">
    <w:p w14:paraId="000CDB5C" w14:textId="3BF786AF" w:rsidR="00BA55AB" w:rsidRDefault="00BA55AB">
      <w:pPr>
        <w:pStyle w:val="CommentText"/>
      </w:pPr>
      <w:r>
        <w:rPr>
          <w:rStyle w:val="CommentReference"/>
        </w:rPr>
        <w:annotationRef/>
      </w:r>
      <w:r>
        <w:t>Somewhere these need to be defines, perhaps this is the place.</w:t>
      </w:r>
    </w:p>
  </w:comment>
  <w:comment w:id="997" w:author="Cory Casanave" w:date="2016-06-02T18:33:00Z" w:initials="CC">
    <w:p w14:paraId="0541A61A" w14:textId="5AA48B5F" w:rsidR="00BA55AB" w:rsidRDefault="00BA55AB">
      <w:pPr>
        <w:pStyle w:val="CommentText"/>
      </w:pPr>
      <w:r>
        <w:rPr>
          <w:rStyle w:val="CommentReference"/>
        </w:rPr>
        <w:annotationRef/>
      </w:r>
      <w:r>
        <w:t>Out of date – also, mixing &lt;&lt;Anything&gt;&gt; with this example may be more challenging.</w:t>
      </w:r>
    </w:p>
  </w:comment>
  <w:comment w:id="1010" w:author="Cory Casanave" w:date="2016-06-02T18:35:00Z" w:initials="CC">
    <w:p w14:paraId="09D71791" w14:textId="28DE5261" w:rsidR="00BA55AB" w:rsidRDefault="00BA55AB">
      <w:pPr>
        <w:pStyle w:val="CommentText"/>
      </w:pPr>
      <w:r>
        <w:rPr>
          <w:rStyle w:val="CommentReference"/>
        </w:rPr>
        <w:annotationRef/>
      </w:r>
      <w:r>
        <w:t>Not true (was a change)</w:t>
      </w:r>
    </w:p>
  </w:comment>
  <w:comment w:id="1015" w:author="Cory Casanave" w:date="2016-06-02T18:36:00Z" w:initials="CC">
    <w:p w14:paraId="47CE5BB9" w14:textId="503CF204" w:rsidR="00BA55AB" w:rsidRDefault="00BA55AB">
      <w:pPr>
        <w:pStyle w:val="CommentText"/>
      </w:pPr>
      <w:r>
        <w:rPr>
          <w:rStyle w:val="CommentReference"/>
        </w:rPr>
        <w:annotationRef/>
      </w:r>
      <w:r>
        <w:t>May be to complex an example since you have others.</w:t>
      </w:r>
    </w:p>
  </w:comment>
  <w:comment w:id="1019" w:author="Cory Casanave" w:date="2016-06-02T18:37:00Z" w:initials="CC">
    <w:p w14:paraId="41E5B127" w14:textId="778CCC88" w:rsidR="00BA55AB" w:rsidRDefault="00BA55AB">
      <w:pPr>
        <w:pStyle w:val="CommentText"/>
      </w:pPr>
      <w:r>
        <w:rPr>
          <w:rStyle w:val="CommentReference"/>
        </w:rPr>
        <w:annotationRef/>
      </w:r>
      <w:r>
        <w:t>Only if 1+</w:t>
      </w:r>
    </w:p>
  </w:comment>
  <w:comment w:id="1020" w:author="Cory Casanave" w:date="2016-09-02T13:31:00Z" w:initials="CC">
    <w:p w14:paraId="7A658EBF" w14:textId="40E5F9DD" w:rsidR="00BA55AB" w:rsidRDefault="00BA55AB">
      <w:pPr>
        <w:pStyle w:val="CommentText"/>
      </w:pPr>
      <w:r>
        <w:rPr>
          <w:rStyle w:val="CommentReference"/>
        </w:rPr>
        <w:annotationRef/>
      </w:r>
      <w:r>
        <w:t>Pete: Bad term</w:t>
      </w:r>
    </w:p>
  </w:comment>
  <w:comment w:id="1021" w:author="Cory Casanave" w:date="2016-06-02T18:38:00Z" w:initials="CC">
    <w:p w14:paraId="36610729" w14:textId="7E48ABAD" w:rsidR="00BA55AB" w:rsidRDefault="00BA55AB">
      <w:pPr>
        <w:pStyle w:val="CommentText"/>
      </w:pPr>
      <w:r>
        <w:rPr>
          <w:rStyle w:val="CommentReference"/>
        </w:rPr>
        <w:annotationRef/>
      </w:r>
      <w:r>
        <w:t>Hmmm. Could it be sufficient and not necessary?</w:t>
      </w:r>
    </w:p>
  </w:comment>
  <w:comment w:id="1022" w:author="Cory Casanave" w:date="2016-06-02T18:39:00Z" w:initials="CC">
    <w:p w14:paraId="3875A5CD" w14:textId="186AD92B" w:rsidR="00BA55AB" w:rsidRDefault="00BA55AB">
      <w:pPr>
        <w:pStyle w:val="CommentText"/>
      </w:pPr>
      <w:r>
        <w:rPr>
          <w:rStyle w:val="CommentReference"/>
        </w:rPr>
        <w:annotationRef/>
      </w:r>
      <w:r>
        <w:t>Should show “1”</w:t>
      </w:r>
    </w:p>
  </w:comment>
  <w:comment w:id="1030" w:author="Cory Casanave" w:date="2016-06-02T18:40:00Z" w:initials="CC">
    <w:p w14:paraId="7CB5A376" w14:textId="0A99EA60" w:rsidR="00BA55AB" w:rsidRDefault="00BA55AB">
      <w:pPr>
        <w:pStyle w:val="CommentText"/>
      </w:pPr>
      <w:r>
        <w:rPr>
          <w:rStyle w:val="CommentReference"/>
        </w:rPr>
        <w:annotationRef/>
      </w:r>
      <w:r>
        <w:t>Need to think about how much we -require-inference. I’m not sure we should here. It could be just a model validity check, other implementations could do inference. I think we should keep this very open. For one thing, this could make it fall into the “ontology” category. This is true in other places as well.</w:t>
      </w:r>
    </w:p>
  </w:comment>
  <w:comment w:id="1036" w:author="Cory Casanave" w:date="2016-06-02T18:42:00Z" w:initials="CC">
    <w:p w14:paraId="4DE8A73F" w14:textId="48628BFF" w:rsidR="00BA55AB" w:rsidRDefault="00BA55AB">
      <w:pPr>
        <w:pStyle w:val="CommentText"/>
      </w:pPr>
      <w:r>
        <w:rPr>
          <w:rStyle w:val="CommentReference"/>
        </w:rPr>
        <w:annotationRef/>
      </w:r>
      <w:r>
        <w:t>Said again.</w:t>
      </w:r>
    </w:p>
  </w:comment>
  <w:comment w:id="1037" w:author="Cory Casanave" w:date="2016-06-02T18:42:00Z" w:initials="CC">
    <w:p w14:paraId="414CB09D" w14:textId="7F0B3E71" w:rsidR="00BA55AB" w:rsidRDefault="00BA55AB">
      <w:pPr>
        <w:pStyle w:val="CommentText"/>
      </w:pPr>
      <w:r>
        <w:rPr>
          <w:rStyle w:val="CommentReference"/>
        </w:rPr>
        <w:annotationRef/>
      </w:r>
      <w:r>
        <w:t>Again</w:t>
      </w:r>
    </w:p>
  </w:comment>
  <w:comment w:id="1038" w:author="Cory Casanave" w:date="2016-09-02T13:36:00Z" w:initials="CC">
    <w:p w14:paraId="13702CCF" w14:textId="04C35020" w:rsidR="00BA55AB" w:rsidRDefault="00BA55AB">
      <w:pPr>
        <w:pStyle w:val="CommentText"/>
      </w:pPr>
      <w:r>
        <w:rPr>
          <w:rStyle w:val="CommentReference"/>
        </w:rPr>
        <w:annotationRef/>
      </w:r>
      <w:r>
        <w:t xml:space="preserve">Pete: </w:t>
      </w:r>
      <w:r>
        <w:rPr>
          <w:rFonts w:ascii="Segoe UI" w:hAnsi="Segoe UI" w:cs="Segoe UI"/>
          <w:color w:val="000000"/>
          <w:sz w:val="24"/>
          <w:szCs w:val="24"/>
        </w:rPr>
        <w:t>still not clear whether the sufficient condition is to have a contract with a Steering Wheel AND a Windshield manufacturer</w:t>
      </w:r>
    </w:p>
  </w:comment>
  <w:comment w:id="1039" w:author="Cory Casanave" w:date="2016-09-02T13:37:00Z" w:initials="CC">
    <w:p w14:paraId="48C9B0A7" w14:textId="344C1AA7" w:rsidR="00BA55AB" w:rsidRDefault="00BA55AB">
      <w:pPr>
        <w:pStyle w:val="CommentText"/>
      </w:pPr>
      <w:r>
        <w:rPr>
          <w:rStyle w:val="CommentReference"/>
        </w:rPr>
        <w:annotationRef/>
      </w:r>
      <w:r>
        <w:t>Out of date</w:t>
      </w:r>
    </w:p>
  </w:comment>
  <w:comment w:id="1041" w:author="Cory Casanave" w:date="2016-06-02T18:49:00Z" w:initials="CC">
    <w:p w14:paraId="417DA58D" w14:textId="52FB50FE" w:rsidR="00BA55AB" w:rsidRDefault="00BA55AB">
      <w:pPr>
        <w:pStyle w:val="CommentText"/>
      </w:pPr>
      <w:r>
        <w:rPr>
          <w:rStyle w:val="CommentReference"/>
        </w:rPr>
        <w:annotationRef/>
      </w:r>
      <w:r>
        <w:t>Can we not use the term in its definition?? Perhaps “be defining a path through other properties that have the same starting point.</w:t>
      </w:r>
    </w:p>
  </w:comment>
  <w:comment w:id="1042" w:author="Cory Casanave" w:date="2016-09-02T13:38:00Z" w:initials="CC">
    <w:p w14:paraId="6E3A8B70" w14:textId="7537E553" w:rsidR="00BA55AB" w:rsidRDefault="00BA55AB">
      <w:pPr>
        <w:pStyle w:val="CommentText"/>
      </w:pPr>
      <w:r>
        <w:rPr>
          <w:rStyle w:val="CommentReference"/>
        </w:rPr>
        <w:annotationRef/>
      </w:r>
      <w:r>
        <w:t xml:space="preserve">Pete: </w:t>
      </w:r>
      <w:r>
        <w:rPr>
          <w:rFonts w:ascii="Segoe UI" w:hAnsi="Segoe UI" w:cs="Segoe UI"/>
          <w:color w:val="000000"/>
          <w:sz w:val="24"/>
          <w:szCs w:val="24"/>
        </w:rPr>
        <w:t>not in example; in any case surely it will be applied to a property not a class</w:t>
      </w:r>
    </w:p>
  </w:comment>
  <w:comment w:id="1045" w:author="Cory Casanave" w:date="2016-06-02T18:51:00Z" w:initials="CC">
    <w:p w14:paraId="1481ACFC" w14:textId="08E08939" w:rsidR="00BA55AB" w:rsidRDefault="00BA55AB">
      <w:pPr>
        <w:pStyle w:val="CommentText"/>
      </w:pPr>
      <w:r>
        <w:rPr>
          <w:rStyle w:val="CommentReference"/>
        </w:rPr>
        <w:annotationRef/>
      </w:r>
      <w:r>
        <w:t>More accurately – it has one tag value with 2 or more elements.</w:t>
      </w:r>
    </w:p>
  </w:comment>
  <w:comment w:id="1046" w:author="Cory Casanave" w:date="2016-06-02T18:52:00Z" w:initials="CC">
    <w:p w14:paraId="773CFDFE" w14:textId="3A85A4BF" w:rsidR="00BA55AB" w:rsidRDefault="00BA55AB">
      <w:pPr>
        <w:pStyle w:val="CommentText"/>
      </w:pPr>
      <w:r>
        <w:rPr>
          <w:rStyle w:val="CommentReference"/>
        </w:rPr>
        <w:annotationRef/>
      </w:r>
      <w:r>
        <w:t>Don’t know where this restriction came from, seems counter-productive and may prevent some of the OntoUML restrictions. REMOVE!</w:t>
      </w:r>
    </w:p>
  </w:comment>
  <w:comment w:id="1049" w:author="Cory Casanave" w:date="2016-09-02T13:39:00Z" w:initials="CC">
    <w:p w14:paraId="61BD54C8" w14:textId="2AAF573C" w:rsidR="00BA55AB" w:rsidRDefault="00BA55AB">
      <w:pPr>
        <w:pStyle w:val="CommentText"/>
      </w:pPr>
      <w:r>
        <w:rPr>
          <w:rStyle w:val="CommentReference"/>
        </w:rPr>
        <w:annotationRef/>
      </w:r>
      <w:r>
        <w:t>Should show for example. Also show property chain ST</w:t>
      </w:r>
    </w:p>
  </w:comment>
  <w:comment w:id="1051" w:author="Cory Casanave" w:date="2016-09-02T13:40:00Z" w:initials="CC">
    <w:p w14:paraId="7BC0A935" w14:textId="65526B92" w:rsidR="00BA55AB" w:rsidRDefault="00BA55AB">
      <w:pPr>
        <w:pStyle w:val="CommentText"/>
      </w:pPr>
      <w:r>
        <w:rPr>
          <w:rStyle w:val="CommentReference"/>
        </w:rPr>
        <w:annotationRef/>
      </w:r>
      <w:r>
        <w:t xml:space="preserve">Pete: </w:t>
      </w:r>
      <w:r>
        <w:rPr>
          <w:rFonts w:ascii="Segoe UI" w:hAnsi="Segoe UI" w:cs="Segoe UI"/>
          <w:color w:val="000000"/>
          <w:sz w:val="24"/>
          <w:szCs w:val="24"/>
        </w:rPr>
        <w:t>how does this relate to previous section using the same stereotype?</w:t>
      </w:r>
    </w:p>
  </w:comment>
  <w:comment w:id="1052" w:author="Cory Casanave" w:date="2016-06-03T16:21:00Z" w:initials="CC">
    <w:p w14:paraId="398940AB" w14:textId="5B80EADB" w:rsidR="00BA55AB" w:rsidRDefault="00BA55AB">
      <w:pPr>
        <w:pStyle w:val="CommentText"/>
      </w:pPr>
      <w:r>
        <w:rPr>
          <w:rStyle w:val="CommentReference"/>
        </w:rPr>
        <w:annotationRef/>
      </w:r>
      <w:r>
        <w:t>Perhaps you could be less circular?</w:t>
      </w:r>
    </w:p>
  </w:comment>
  <w:comment w:id="1063" w:author="Cory Casanave" w:date="2016-06-03T16:31:00Z" w:initials="CC">
    <w:p w14:paraId="2A6C0639" w14:textId="0BE3FAAD" w:rsidR="00BA55AB" w:rsidRDefault="00BA55AB">
      <w:pPr>
        <w:pStyle w:val="CommentText"/>
      </w:pPr>
      <w:r>
        <w:rPr>
          <w:rStyle w:val="CommentReference"/>
        </w:rPr>
        <w:annotationRef/>
      </w:r>
      <w:r>
        <w:t>Again, don’t know where this restriction comes from or why.</w:t>
      </w:r>
    </w:p>
  </w:comment>
  <w:comment w:id="1064" w:author="Cory Casanave" w:date="2016-09-02T13:41:00Z" w:initials="CC">
    <w:p w14:paraId="61B5770A" w14:textId="172FA0FE" w:rsidR="00BA55AB" w:rsidRDefault="00BA55AB">
      <w:pPr>
        <w:pStyle w:val="CommentText"/>
      </w:pPr>
      <w:r>
        <w:rPr>
          <w:rStyle w:val="CommentReference"/>
        </w:rPr>
        <w:annotationRef/>
      </w:r>
      <w:r>
        <w:t xml:space="preserve">Pete: </w:t>
      </w:r>
      <w:r>
        <w:rPr>
          <w:rFonts w:ascii="Segoe UI" w:hAnsi="Segoe UI" w:cs="Segoe UI"/>
          <w:color w:val="000000"/>
          <w:sz w:val="24"/>
          <w:szCs w:val="24"/>
        </w:rPr>
        <w:t>not a good example - these are synonyms</w:t>
      </w:r>
    </w:p>
  </w:comment>
  <w:comment w:id="1066" w:author="Cory Casanave" w:date="2016-09-02T13:42:00Z" w:initials="CC">
    <w:p w14:paraId="3595CBE6" w14:textId="5E799F41" w:rsidR="00BA55AB" w:rsidRDefault="00BA55AB">
      <w:pPr>
        <w:pStyle w:val="CommentText"/>
      </w:pPr>
      <w:r>
        <w:rPr>
          <w:rStyle w:val="CommentReference"/>
        </w:rPr>
        <w:annotationRef/>
      </w:r>
      <w:r>
        <w:t>Remove or make optional to stay within normal UML</w:t>
      </w:r>
    </w:p>
  </w:comment>
  <w:comment w:id="1076" w:author="Cory Casanave" w:date="2016-06-03T16:37:00Z" w:initials="CC">
    <w:p w14:paraId="4CA59685" w14:textId="68860972" w:rsidR="00BA55AB" w:rsidRDefault="00BA55AB">
      <w:pPr>
        <w:pStyle w:val="CommentText"/>
      </w:pPr>
      <w:r>
        <w:rPr>
          <w:rStyle w:val="CommentReference"/>
        </w:rPr>
        <w:annotationRef/>
      </w:r>
      <w:r>
        <w:t>More – what is a global property?</w:t>
      </w:r>
    </w:p>
  </w:comment>
  <w:comment w:id="1081" w:author="Cory Casanave" w:date="2016-06-03T16:41:00Z" w:initials="CC">
    <w:p w14:paraId="1923AF46" w14:textId="1B460A82" w:rsidR="00BA55AB" w:rsidRDefault="00BA55AB">
      <w:pPr>
        <w:pStyle w:val="CommentText"/>
      </w:pPr>
      <w:r>
        <w:rPr>
          <w:rStyle w:val="CommentReference"/>
        </w:rPr>
        <w:annotationRef/>
      </w:r>
      <w:r>
        <w:t>facet (including roles and phases)</w:t>
      </w:r>
    </w:p>
  </w:comment>
  <w:comment w:id="1082" w:author="Cory Casanave" w:date="2016-06-03T16:42:00Z" w:initials="CC">
    <w:p w14:paraId="374D46FC" w14:textId="7C3CEDE4" w:rsidR="00BA55AB" w:rsidRDefault="00BA55AB">
      <w:pPr>
        <w:pStyle w:val="CommentText"/>
      </w:pPr>
      <w:r>
        <w:rPr>
          <w:rStyle w:val="CommentReference"/>
        </w:rPr>
        <w:annotationRef/>
      </w:r>
      <w:r>
        <w:t>&lt;&lt;classifies&gt;&gt;</w:t>
      </w:r>
    </w:p>
  </w:comment>
  <w:comment w:id="1083" w:author="Cory Casanave" w:date="2016-06-03T16:42:00Z" w:initials="CC">
    <w:p w14:paraId="56B93812" w14:textId="1A40FDC6" w:rsidR="00BA55AB" w:rsidRDefault="00BA55AB">
      <w:pPr>
        <w:pStyle w:val="CommentText"/>
      </w:pPr>
      <w:r>
        <w:rPr>
          <w:rStyle w:val="CommentReference"/>
        </w:rPr>
        <w:annotationRef/>
      </w:r>
      <w:r>
        <w:t>facet</w:t>
      </w:r>
    </w:p>
  </w:comment>
  <w:comment w:id="1084" w:author="Cory Casanave" w:date="2016-06-03T16:42:00Z" w:initials="CC">
    <w:p w14:paraId="4F9A05DE" w14:textId="2A912A06" w:rsidR="00BA55AB" w:rsidRDefault="00BA55AB">
      <w:pPr>
        <w:pStyle w:val="CommentText"/>
      </w:pPr>
      <w:r>
        <w:rPr>
          <w:rStyle w:val="CommentReference"/>
        </w:rPr>
        <w:annotationRef/>
      </w:r>
      <w:r>
        <w:t>facet</w:t>
      </w:r>
    </w:p>
  </w:comment>
  <w:comment w:id="1085" w:author="Cory Casanave" w:date="2016-06-03T16:42:00Z" w:initials="CC">
    <w:p w14:paraId="3879F91E" w14:textId="7275737B" w:rsidR="00BA55AB" w:rsidRDefault="00BA55AB">
      <w:pPr>
        <w:pStyle w:val="CommentText"/>
      </w:pPr>
      <w:r>
        <w:rPr>
          <w:rStyle w:val="CommentReference"/>
        </w:rPr>
        <w:annotationRef/>
      </w:r>
      <w:r>
        <w:t>facets</w:t>
      </w:r>
    </w:p>
  </w:comment>
  <w:comment w:id="1110" w:author="Cory Casanave" w:date="2016-06-03T16:46:00Z" w:initials="CC">
    <w:p w14:paraId="235DBE54" w14:textId="3583B004" w:rsidR="00BA55AB" w:rsidRDefault="00BA55AB">
      <w:pPr>
        <w:pStyle w:val="CommentText"/>
      </w:pPr>
      <w:r>
        <w:rPr>
          <w:rStyle w:val="CommentReference"/>
        </w:rPr>
        <w:annotationRef/>
      </w:r>
      <w:r>
        <w:t>tbd</w:t>
      </w:r>
    </w:p>
  </w:comment>
  <w:comment w:id="1119" w:author="Cory Casanave" w:date="2016-06-03T16:48:00Z" w:initials="CC">
    <w:p w14:paraId="433F38EE" w14:textId="2B00A250" w:rsidR="00BA55AB" w:rsidRDefault="00BA55AB">
      <w:pPr>
        <w:pStyle w:val="CommentText"/>
      </w:pPr>
      <w:r>
        <w:rPr>
          <w:rStyle w:val="CommentReference"/>
        </w:rPr>
        <w:annotationRef/>
      </w:r>
      <w:r>
        <w:t>tbd</w:t>
      </w:r>
    </w:p>
  </w:comment>
  <w:comment w:id="1128" w:author="Cory Casanave" w:date="2016-06-03T16:50:00Z" w:initials="CC">
    <w:p w14:paraId="461C4995" w14:textId="1275A161" w:rsidR="00BA55AB" w:rsidRDefault="00BA55AB">
      <w:pPr>
        <w:pStyle w:val="CommentText"/>
      </w:pPr>
      <w:r>
        <w:rPr>
          <w:rStyle w:val="CommentReference"/>
        </w:rPr>
        <w:annotationRef/>
      </w:r>
      <w:r>
        <w:t>below it says [RFC3987] We should be consistent.</w:t>
      </w:r>
    </w:p>
  </w:comment>
  <w:comment w:id="1136" w:author="Cory Casanave" w:date="2016-06-03T16:51:00Z" w:initials="CC">
    <w:p w14:paraId="58564C79" w14:textId="3705E28D" w:rsidR="00BA55AB" w:rsidRDefault="00BA55AB">
      <w:pPr>
        <w:pStyle w:val="CommentText"/>
      </w:pPr>
      <w:r>
        <w:rPr>
          <w:rStyle w:val="CommentReference"/>
        </w:rPr>
        <w:annotationRef/>
      </w:r>
      <w:r>
        <w:t>Tbd – really need to nail down.</w:t>
      </w:r>
    </w:p>
  </w:comment>
  <w:comment w:id="1139" w:author="Cory Casanave" w:date="2016-06-03T16:51:00Z" w:initials="CC">
    <w:p w14:paraId="15128CB1" w14:textId="5F4085B4" w:rsidR="00BA55AB" w:rsidRDefault="00BA55AB">
      <w:pPr>
        <w:pStyle w:val="CommentText"/>
      </w:pPr>
      <w:r>
        <w:rPr>
          <w:rStyle w:val="CommentReference"/>
        </w:rPr>
        <w:annotationRef/>
      </w:r>
      <w:r>
        <w:t>A bit hard to read</w:t>
      </w:r>
    </w:p>
  </w:comment>
  <w:comment w:id="1164" w:author="Cory Casanave" w:date="2016-09-02T13:44:00Z" w:initials="CC">
    <w:p w14:paraId="1C985427" w14:textId="762B59C2" w:rsidR="00BA55AB" w:rsidRDefault="00BA55AB">
      <w:pPr>
        <w:pStyle w:val="CommentText"/>
        <w:rPr>
          <w:rFonts w:ascii="Segoe UI" w:hAnsi="Segoe UI" w:cs="Segoe UI"/>
          <w:color w:val="000000"/>
          <w:sz w:val="24"/>
          <w:szCs w:val="24"/>
        </w:rPr>
      </w:pPr>
      <w:r>
        <w:rPr>
          <w:rStyle w:val="CommentReference"/>
        </w:rPr>
        <w:annotationRef/>
      </w:r>
      <w:r>
        <w:rPr>
          <w:rFonts w:ascii="Segoe UI" w:hAnsi="Segoe UI" w:cs="Segoe UI"/>
          <w:color w:val="000000"/>
          <w:sz w:val="24"/>
          <w:szCs w:val="24"/>
        </w:rPr>
        <w:t>Pete: not so simple - semiotic triangle involved</w:t>
      </w:r>
    </w:p>
    <w:p w14:paraId="26021FDA" w14:textId="40518B54" w:rsidR="00BA55AB" w:rsidRDefault="00BA55AB">
      <w:pPr>
        <w:pStyle w:val="CommentText"/>
      </w:pPr>
      <w:r>
        <w:rPr>
          <w:rFonts w:ascii="Segoe UI" w:hAnsi="Segoe UI" w:cs="Segoe UI"/>
          <w:color w:val="000000"/>
        </w:rPr>
        <w:t xml:space="preserve">consider putting in </w:t>
      </w:r>
      <w:r>
        <w:rPr>
          <w:rFonts w:ascii="Segoe UI" w:hAnsi="Segoe UI" w:cs="Segoe UI"/>
          <w:color w:val="000000"/>
          <w:sz w:val="24"/>
          <w:szCs w:val="24"/>
        </w:rPr>
        <w:t>semiotic triangle picture and explanation.</w:t>
      </w:r>
    </w:p>
  </w:comment>
  <w:comment w:id="1171" w:author="Cory Casanave" w:date="2016-09-02T13:46:00Z" w:initials="CC">
    <w:p w14:paraId="137D4B5F" w14:textId="6D9F8BAA" w:rsidR="00BA55AB" w:rsidRDefault="00BA55AB">
      <w:pPr>
        <w:pStyle w:val="CommentText"/>
      </w:pPr>
      <w:r>
        <w:rPr>
          <w:rStyle w:val="CommentReference"/>
        </w:rPr>
        <w:annotationRef/>
      </w:r>
      <w:r>
        <w:t>Consider name change for one or the other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B0DAFF" w15:done="0"/>
  <w15:commentEx w15:paraId="59C45672" w15:paraIdParent="52B0DAFF" w15:done="0"/>
  <w15:commentEx w15:paraId="287D385C" w15:done="0"/>
  <w15:commentEx w15:paraId="01678F02" w15:done="0"/>
  <w15:commentEx w15:paraId="0EBC1EC0" w15:done="0"/>
  <w15:commentEx w15:paraId="1A025C68" w15:done="0"/>
  <w15:commentEx w15:paraId="4AA31465" w15:done="0"/>
  <w15:commentEx w15:paraId="269FD2FF" w15:done="0"/>
  <w15:commentEx w15:paraId="75A74352" w15:paraIdParent="269FD2FF" w15:done="0"/>
  <w15:commentEx w15:paraId="28D98EB9" w15:done="0"/>
  <w15:commentEx w15:paraId="659F28D4" w15:paraIdParent="28D98EB9" w15:done="0"/>
  <w15:commentEx w15:paraId="2CE7D4F2" w15:done="0"/>
  <w15:commentEx w15:paraId="2F0BAE36" w15:done="0"/>
  <w15:commentEx w15:paraId="4F883761" w15:done="0"/>
  <w15:commentEx w15:paraId="233B0F75" w15:done="0"/>
  <w15:commentEx w15:paraId="7B995922" w15:done="0"/>
  <w15:commentEx w15:paraId="3A5EA21A" w15:done="0"/>
  <w15:commentEx w15:paraId="0A1C5D63" w15:done="0"/>
  <w15:commentEx w15:paraId="642CBBF9" w15:done="0"/>
  <w15:commentEx w15:paraId="1DCC431D" w15:done="0"/>
  <w15:commentEx w15:paraId="41FFA769" w15:done="0"/>
  <w15:commentEx w15:paraId="70E87F90" w15:done="0"/>
  <w15:commentEx w15:paraId="7DD23662" w15:done="0"/>
  <w15:commentEx w15:paraId="03F3837E" w15:paraIdParent="7DD23662" w15:done="0"/>
  <w15:commentEx w15:paraId="3FFBE8AE" w15:done="0"/>
  <w15:commentEx w15:paraId="52AFDE74" w15:done="0"/>
  <w15:commentEx w15:paraId="2B0D54A7" w15:done="0"/>
  <w15:commentEx w15:paraId="3C16CB34" w15:done="0"/>
  <w15:commentEx w15:paraId="4F940F9A" w15:done="0"/>
  <w15:commentEx w15:paraId="611A4727" w15:done="0"/>
  <w15:commentEx w15:paraId="5E81E674" w15:paraIdParent="611A4727" w15:done="0"/>
  <w15:commentEx w15:paraId="7885585A" w15:done="0"/>
  <w15:commentEx w15:paraId="403812E2" w15:done="0"/>
  <w15:commentEx w15:paraId="5DF83099" w15:paraIdParent="403812E2" w15:done="0"/>
  <w15:commentEx w15:paraId="594CEA70" w15:done="0"/>
  <w15:commentEx w15:paraId="1914F018" w15:done="0"/>
  <w15:commentEx w15:paraId="54A79C72" w15:paraIdParent="1914F018" w15:done="0"/>
  <w15:commentEx w15:paraId="3EDA71D4" w15:done="0"/>
  <w15:commentEx w15:paraId="79F3EFB8" w15:paraIdParent="3EDA71D4" w15:done="0"/>
  <w15:commentEx w15:paraId="1501E90C" w15:done="0"/>
  <w15:commentEx w15:paraId="4FE1BC18" w15:done="0"/>
  <w15:commentEx w15:paraId="64B9B771" w15:done="0"/>
  <w15:commentEx w15:paraId="3DA5CD28" w15:done="0"/>
  <w15:commentEx w15:paraId="67977158" w15:done="0"/>
  <w15:commentEx w15:paraId="6E2CC68A" w15:done="0"/>
  <w15:commentEx w15:paraId="47DA1CFE" w15:done="0"/>
  <w15:commentEx w15:paraId="35719F4C" w15:done="0"/>
  <w15:commentEx w15:paraId="078728EE" w15:done="0"/>
  <w15:commentEx w15:paraId="344863FA" w15:done="0"/>
  <w15:commentEx w15:paraId="748DD57A" w15:done="0"/>
  <w15:commentEx w15:paraId="4610198E" w15:done="0"/>
  <w15:commentEx w15:paraId="3F86E3B3" w15:done="0"/>
  <w15:commentEx w15:paraId="22060E52" w15:done="0"/>
  <w15:commentEx w15:paraId="01EF6DDE" w15:done="0"/>
  <w15:commentEx w15:paraId="79372CCD" w15:done="0"/>
  <w15:commentEx w15:paraId="5B56B2A2" w15:done="0"/>
  <w15:commentEx w15:paraId="71280ED2" w15:done="0"/>
  <w15:commentEx w15:paraId="3AD99BC2" w15:done="0"/>
  <w15:commentEx w15:paraId="5534B770" w15:done="0"/>
  <w15:commentEx w15:paraId="6DC365CF" w15:done="0"/>
  <w15:commentEx w15:paraId="4E9EA52C" w15:done="0"/>
  <w15:commentEx w15:paraId="000CDB5C" w15:done="0"/>
  <w15:commentEx w15:paraId="0541A61A" w15:done="0"/>
  <w15:commentEx w15:paraId="09D71791" w15:done="0"/>
  <w15:commentEx w15:paraId="47CE5BB9" w15:done="0"/>
  <w15:commentEx w15:paraId="41E5B127" w15:done="0"/>
  <w15:commentEx w15:paraId="7A658EBF" w15:done="0"/>
  <w15:commentEx w15:paraId="36610729" w15:done="0"/>
  <w15:commentEx w15:paraId="3875A5CD" w15:done="0"/>
  <w15:commentEx w15:paraId="7CB5A376" w15:done="0"/>
  <w15:commentEx w15:paraId="4DE8A73F" w15:done="0"/>
  <w15:commentEx w15:paraId="414CB09D" w15:done="0"/>
  <w15:commentEx w15:paraId="13702CCF" w15:done="0"/>
  <w15:commentEx w15:paraId="48C9B0A7" w15:done="0"/>
  <w15:commentEx w15:paraId="417DA58D" w15:done="0"/>
  <w15:commentEx w15:paraId="6E3A8B70" w15:done="0"/>
  <w15:commentEx w15:paraId="1481ACFC" w15:done="0"/>
  <w15:commentEx w15:paraId="773CFDFE" w15:done="0"/>
  <w15:commentEx w15:paraId="61BD54C8" w15:done="0"/>
  <w15:commentEx w15:paraId="7BC0A935" w15:done="0"/>
  <w15:commentEx w15:paraId="398940AB" w15:done="0"/>
  <w15:commentEx w15:paraId="2A6C0639" w15:done="0"/>
  <w15:commentEx w15:paraId="61B5770A" w15:done="0"/>
  <w15:commentEx w15:paraId="3595CBE6" w15:done="0"/>
  <w15:commentEx w15:paraId="4CA59685" w15:done="0"/>
  <w15:commentEx w15:paraId="1923AF46" w15:done="0"/>
  <w15:commentEx w15:paraId="374D46FC" w15:done="0"/>
  <w15:commentEx w15:paraId="56B93812" w15:done="0"/>
  <w15:commentEx w15:paraId="4F9A05DE" w15:done="0"/>
  <w15:commentEx w15:paraId="3879F91E" w15:done="0"/>
  <w15:commentEx w15:paraId="235DBE54" w15:done="0"/>
  <w15:commentEx w15:paraId="433F38EE" w15:done="0"/>
  <w15:commentEx w15:paraId="461C4995" w15:done="0"/>
  <w15:commentEx w15:paraId="58564C79" w15:done="0"/>
  <w15:commentEx w15:paraId="15128CB1" w15:done="0"/>
  <w15:commentEx w15:paraId="26021FDA" w15:done="0"/>
  <w15:commentEx w15:paraId="137D4B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6783A" w14:textId="77777777" w:rsidR="008E7D21" w:rsidRDefault="008E7D21">
      <w:r>
        <w:separator/>
      </w:r>
    </w:p>
  </w:endnote>
  <w:endnote w:type="continuationSeparator" w:id="0">
    <w:p w14:paraId="45FFDD4D" w14:textId="77777777" w:rsidR="008E7D21" w:rsidRDefault="008E7D21">
      <w:r>
        <w:continuationSeparator/>
      </w:r>
    </w:p>
  </w:endnote>
  <w:endnote w:type="continuationNotice" w:id="1">
    <w:p w14:paraId="4F910733" w14:textId="77777777" w:rsidR="008E7D21" w:rsidRDefault="008E7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MS Mincho">
    <w:altName w:val="ＭＳ 明朝"/>
    <w:panose1 w:val="02020609040205080304"/>
    <w:charset w:val="4E"/>
    <w:family w:val="auto"/>
    <w:pitch w:val="variable"/>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17C96" w14:textId="4179C89B" w:rsidR="00BA55AB" w:rsidRDefault="00BA55AB">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1C6946">
      <w:rPr>
        <w:b/>
        <w:noProof/>
        <w:sz w:val="18"/>
      </w:rPr>
      <w:t>xx</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D74B4" w14:textId="52C41F9C" w:rsidR="00BA55AB" w:rsidRDefault="00BA55AB">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1C6946">
      <w:rPr>
        <w:noProof/>
        <w:sz w:val="18"/>
      </w:rPr>
      <w:t>xix</w:t>
    </w:r>
    <w:r>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91971" w14:textId="739F0AD2" w:rsidR="00BA55AB" w:rsidRDefault="00BA55AB">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1C6946">
      <w:rPr>
        <w:b/>
        <w:noProof/>
        <w:sz w:val="18"/>
      </w:rPr>
      <w:t>202</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3764C" w14:textId="3F5B7FE0" w:rsidR="00BA55AB" w:rsidRDefault="00BA55AB">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1C6946">
      <w:rPr>
        <w:b/>
        <w:noProof/>
        <w:sz w:val="18"/>
      </w:rPr>
      <w:t>201</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E109DA" w14:textId="77777777" w:rsidR="008E7D21" w:rsidRDefault="008E7D21">
      <w:r>
        <w:separator/>
      </w:r>
    </w:p>
  </w:footnote>
  <w:footnote w:type="continuationSeparator" w:id="0">
    <w:p w14:paraId="0985031E" w14:textId="77777777" w:rsidR="008E7D21" w:rsidRDefault="008E7D21">
      <w:r>
        <w:continuationSeparator/>
      </w:r>
    </w:p>
  </w:footnote>
  <w:footnote w:type="continuationNotice" w:id="1">
    <w:p w14:paraId="666A052F" w14:textId="77777777" w:rsidR="008E7D21" w:rsidRDefault="008E7D21"/>
  </w:footnote>
  <w:footnote w:id="2">
    <w:p w14:paraId="02DAAD91" w14:textId="77777777" w:rsidR="00BA55AB" w:rsidRDefault="00BA55AB"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3">
    <w:p w14:paraId="1A4145E1" w14:textId="77777777" w:rsidR="00BA55AB" w:rsidRDefault="00BA55AB">
      <w:pPr>
        <w:pStyle w:val="FootnoteText"/>
      </w:pPr>
      <w:r>
        <w:rPr>
          <w:rStyle w:val="FootnoteReference"/>
        </w:rPr>
        <w:footnoteRef/>
      </w:r>
      <w:r>
        <w:t xml:space="preserve"> Not to be confused with how “domain” is used in the intelligence community, which refers to levels of security</w:t>
      </w:r>
    </w:p>
  </w:footnote>
  <w:footnote w:id="4">
    <w:p w14:paraId="37370B7B" w14:textId="77777777" w:rsidR="00BA55AB" w:rsidRDefault="00BA55AB"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6" w15:restartNumberingAfterBreak="0">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9"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1" w15:restartNumberingAfterBreak="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4"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23"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8"/>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33"/>
  </w:num>
  <w:num w:numId="7">
    <w:abstractNumId w:val="30"/>
  </w:num>
  <w:num w:numId="8">
    <w:abstractNumId w:val="19"/>
  </w:num>
  <w:num w:numId="9">
    <w:abstractNumId w:val="26"/>
  </w:num>
  <w:num w:numId="10">
    <w:abstractNumId w:val="31"/>
  </w:num>
  <w:num w:numId="11">
    <w:abstractNumId w:val="25"/>
  </w:num>
  <w:num w:numId="12">
    <w:abstractNumId w:val="28"/>
  </w:num>
  <w:num w:numId="13">
    <w:abstractNumId w:val="7"/>
  </w:num>
  <w:num w:numId="14">
    <w:abstractNumId w:val="32"/>
  </w:num>
  <w:num w:numId="15">
    <w:abstractNumId w:val="19"/>
    <w:lvlOverride w:ilvl="0">
      <w:startOverride w:val="1"/>
    </w:lvlOverride>
  </w:num>
  <w:num w:numId="1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7"/>
  </w:num>
  <w:num w:numId="19">
    <w:abstractNumId w:val="29"/>
  </w:num>
  <w:num w:numId="20">
    <w:abstractNumId w:val="21"/>
  </w:num>
  <w:num w:numId="21">
    <w:abstractNumId w:val="16"/>
  </w:num>
  <w:num w:numId="22">
    <w:abstractNumId w:val="18"/>
  </w:num>
  <w:num w:numId="23">
    <w:abstractNumId w:val="6"/>
  </w:num>
  <w:num w:numId="24">
    <w:abstractNumId w:val="15"/>
  </w:num>
  <w:num w:numId="25">
    <w:abstractNumId w:val="11"/>
  </w:num>
  <w:num w:numId="26">
    <w:abstractNumId w:val="10"/>
  </w:num>
  <w:num w:numId="27">
    <w:abstractNumId w:val="13"/>
  </w:num>
  <w:num w:numId="28">
    <w:abstractNumId w:val="23"/>
  </w:num>
  <w:num w:numId="29">
    <w:abstractNumId w:val="2"/>
  </w:num>
  <w:num w:numId="30">
    <w:abstractNumId w:val="3"/>
  </w:num>
  <w:num w:numId="31">
    <w:abstractNumId w:val="4"/>
  </w:num>
  <w:num w:numId="32">
    <w:abstractNumId w:val="12"/>
  </w:num>
  <w:num w:numId="33">
    <w:abstractNumId w:val="17"/>
  </w:num>
  <w:num w:numId="34">
    <w:abstractNumId w:val="22"/>
  </w:num>
  <w:num w:numId="35">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36">
    <w:abstractNumId w:val="5"/>
  </w:num>
  <w:num w:numId="37">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38">
    <w:abstractNumId w:val="14"/>
  </w:num>
  <w:num w:numId="39">
    <w:abstractNumId w:val="24"/>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6046"/>
    <w:rsid w:val="00037A40"/>
    <w:rsid w:val="00041563"/>
    <w:rsid w:val="0004382E"/>
    <w:rsid w:val="00043A03"/>
    <w:rsid w:val="000450E3"/>
    <w:rsid w:val="000461EB"/>
    <w:rsid w:val="00047C6A"/>
    <w:rsid w:val="000516DA"/>
    <w:rsid w:val="00051E67"/>
    <w:rsid w:val="00061DEC"/>
    <w:rsid w:val="00063288"/>
    <w:rsid w:val="000647DF"/>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97480"/>
    <w:rsid w:val="00097BF3"/>
    <w:rsid w:val="000A0D07"/>
    <w:rsid w:val="000A2FA5"/>
    <w:rsid w:val="000B0387"/>
    <w:rsid w:val="000B0CE9"/>
    <w:rsid w:val="000B2756"/>
    <w:rsid w:val="000B3187"/>
    <w:rsid w:val="000B5335"/>
    <w:rsid w:val="000B66E3"/>
    <w:rsid w:val="000C0887"/>
    <w:rsid w:val="000C09CE"/>
    <w:rsid w:val="000C3592"/>
    <w:rsid w:val="000C4B53"/>
    <w:rsid w:val="000C4EA1"/>
    <w:rsid w:val="000C7674"/>
    <w:rsid w:val="000D1675"/>
    <w:rsid w:val="000D185E"/>
    <w:rsid w:val="000D4447"/>
    <w:rsid w:val="000D456E"/>
    <w:rsid w:val="000D457C"/>
    <w:rsid w:val="000E2872"/>
    <w:rsid w:val="000E6A77"/>
    <w:rsid w:val="000E7101"/>
    <w:rsid w:val="000F2007"/>
    <w:rsid w:val="000F6067"/>
    <w:rsid w:val="000F76F5"/>
    <w:rsid w:val="00103AB7"/>
    <w:rsid w:val="001060E4"/>
    <w:rsid w:val="00107A22"/>
    <w:rsid w:val="001105F0"/>
    <w:rsid w:val="00111575"/>
    <w:rsid w:val="001134DA"/>
    <w:rsid w:val="00114526"/>
    <w:rsid w:val="001151CB"/>
    <w:rsid w:val="00121962"/>
    <w:rsid w:val="00123861"/>
    <w:rsid w:val="00130640"/>
    <w:rsid w:val="00130773"/>
    <w:rsid w:val="00134562"/>
    <w:rsid w:val="0014087E"/>
    <w:rsid w:val="00141D7D"/>
    <w:rsid w:val="00142E4A"/>
    <w:rsid w:val="0014431F"/>
    <w:rsid w:val="001443B0"/>
    <w:rsid w:val="001504B8"/>
    <w:rsid w:val="0015330E"/>
    <w:rsid w:val="0015397B"/>
    <w:rsid w:val="00153DBF"/>
    <w:rsid w:val="001540A1"/>
    <w:rsid w:val="00154D74"/>
    <w:rsid w:val="001564F2"/>
    <w:rsid w:val="001661A0"/>
    <w:rsid w:val="00166263"/>
    <w:rsid w:val="00167976"/>
    <w:rsid w:val="00171522"/>
    <w:rsid w:val="00172084"/>
    <w:rsid w:val="00181274"/>
    <w:rsid w:val="00185FAB"/>
    <w:rsid w:val="001863B1"/>
    <w:rsid w:val="00186E4A"/>
    <w:rsid w:val="00186F43"/>
    <w:rsid w:val="0018758F"/>
    <w:rsid w:val="00187938"/>
    <w:rsid w:val="00190569"/>
    <w:rsid w:val="00190C40"/>
    <w:rsid w:val="001916F0"/>
    <w:rsid w:val="001A1D9F"/>
    <w:rsid w:val="001A4A31"/>
    <w:rsid w:val="001A6F19"/>
    <w:rsid w:val="001B40FC"/>
    <w:rsid w:val="001B6CC6"/>
    <w:rsid w:val="001C214F"/>
    <w:rsid w:val="001C3780"/>
    <w:rsid w:val="001C6946"/>
    <w:rsid w:val="001C73EE"/>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053A"/>
    <w:rsid w:val="002430D8"/>
    <w:rsid w:val="00243C6F"/>
    <w:rsid w:val="0024504C"/>
    <w:rsid w:val="00256DDB"/>
    <w:rsid w:val="002571B4"/>
    <w:rsid w:val="00257DF5"/>
    <w:rsid w:val="0026023F"/>
    <w:rsid w:val="00262206"/>
    <w:rsid w:val="00262BD6"/>
    <w:rsid w:val="00262EFF"/>
    <w:rsid w:val="0026401C"/>
    <w:rsid w:val="00267D77"/>
    <w:rsid w:val="002749F0"/>
    <w:rsid w:val="00276CFD"/>
    <w:rsid w:val="00281A30"/>
    <w:rsid w:val="00282698"/>
    <w:rsid w:val="00283921"/>
    <w:rsid w:val="0028713A"/>
    <w:rsid w:val="00290760"/>
    <w:rsid w:val="00293C9C"/>
    <w:rsid w:val="00295F16"/>
    <w:rsid w:val="002A05AC"/>
    <w:rsid w:val="002A08CA"/>
    <w:rsid w:val="002A53D0"/>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3C31"/>
    <w:rsid w:val="002F4B22"/>
    <w:rsid w:val="002F4B7D"/>
    <w:rsid w:val="002F5313"/>
    <w:rsid w:val="002F79C3"/>
    <w:rsid w:val="002F7C8B"/>
    <w:rsid w:val="003001E4"/>
    <w:rsid w:val="003067AF"/>
    <w:rsid w:val="00315555"/>
    <w:rsid w:val="00315D29"/>
    <w:rsid w:val="00316AC9"/>
    <w:rsid w:val="00317AD7"/>
    <w:rsid w:val="00321E94"/>
    <w:rsid w:val="00325D26"/>
    <w:rsid w:val="00331D65"/>
    <w:rsid w:val="00332069"/>
    <w:rsid w:val="00336034"/>
    <w:rsid w:val="003419E5"/>
    <w:rsid w:val="00342C16"/>
    <w:rsid w:val="003436F2"/>
    <w:rsid w:val="003441E1"/>
    <w:rsid w:val="00344B48"/>
    <w:rsid w:val="0034545B"/>
    <w:rsid w:val="00350D94"/>
    <w:rsid w:val="003537B1"/>
    <w:rsid w:val="00355696"/>
    <w:rsid w:val="00357B83"/>
    <w:rsid w:val="00370EDA"/>
    <w:rsid w:val="00373194"/>
    <w:rsid w:val="00373528"/>
    <w:rsid w:val="00382533"/>
    <w:rsid w:val="00382DAE"/>
    <w:rsid w:val="00383C67"/>
    <w:rsid w:val="0038526E"/>
    <w:rsid w:val="003974C9"/>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D75CE"/>
    <w:rsid w:val="003D7CAB"/>
    <w:rsid w:val="003E3A3E"/>
    <w:rsid w:val="004064A5"/>
    <w:rsid w:val="00412EB2"/>
    <w:rsid w:val="00415002"/>
    <w:rsid w:val="00425508"/>
    <w:rsid w:val="00425D38"/>
    <w:rsid w:val="00426D35"/>
    <w:rsid w:val="004272C1"/>
    <w:rsid w:val="00440DE3"/>
    <w:rsid w:val="004449E3"/>
    <w:rsid w:val="00446753"/>
    <w:rsid w:val="00450829"/>
    <w:rsid w:val="0045141D"/>
    <w:rsid w:val="004516DC"/>
    <w:rsid w:val="0045193E"/>
    <w:rsid w:val="00452589"/>
    <w:rsid w:val="00453DA4"/>
    <w:rsid w:val="00453E6E"/>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60C8"/>
    <w:rsid w:val="00517F99"/>
    <w:rsid w:val="00524EEB"/>
    <w:rsid w:val="00527272"/>
    <w:rsid w:val="00534490"/>
    <w:rsid w:val="00534B1B"/>
    <w:rsid w:val="005366D2"/>
    <w:rsid w:val="00537F37"/>
    <w:rsid w:val="00541294"/>
    <w:rsid w:val="0054362E"/>
    <w:rsid w:val="00544E74"/>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2C13"/>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AC3"/>
    <w:rsid w:val="005F1E05"/>
    <w:rsid w:val="005F6C31"/>
    <w:rsid w:val="00600844"/>
    <w:rsid w:val="00602308"/>
    <w:rsid w:val="0060396E"/>
    <w:rsid w:val="00604AFD"/>
    <w:rsid w:val="00607CC2"/>
    <w:rsid w:val="00611E01"/>
    <w:rsid w:val="006145E2"/>
    <w:rsid w:val="00624C8A"/>
    <w:rsid w:val="0062735F"/>
    <w:rsid w:val="00630E23"/>
    <w:rsid w:val="00633AEF"/>
    <w:rsid w:val="00633DCC"/>
    <w:rsid w:val="0063771C"/>
    <w:rsid w:val="0064205F"/>
    <w:rsid w:val="00642286"/>
    <w:rsid w:val="00642A29"/>
    <w:rsid w:val="00653D43"/>
    <w:rsid w:val="0065591D"/>
    <w:rsid w:val="00661AAD"/>
    <w:rsid w:val="00661AEA"/>
    <w:rsid w:val="00661C4A"/>
    <w:rsid w:val="006627DE"/>
    <w:rsid w:val="006641C1"/>
    <w:rsid w:val="00666FDE"/>
    <w:rsid w:val="00672157"/>
    <w:rsid w:val="00676756"/>
    <w:rsid w:val="00677182"/>
    <w:rsid w:val="00677508"/>
    <w:rsid w:val="006831F4"/>
    <w:rsid w:val="00683762"/>
    <w:rsid w:val="006858F8"/>
    <w:rsid w:val="00692EF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4B3"/>
    <w:rsid w:val="00720924"/>
    <w:rsid w:val="00721F3A"/>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50CC"/>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2C61"/>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4157"/>
    <w:rsid w:val="00836FED"/>
    <w:rsid w:val="00837A39"/>
    <w:rsid w:val="00842547"/>
    <w:rsid w:val="00844804"/>
    <w:rsid w:val="00850BC4"/>
    <w:rsid w:val="00854FE0"/>
    <w:rsid w:val="00863E74"/>
    <w:rsid w:val="008660AA"/>
    <w:rsid w:val="00866447"/>
    <w:rsid w:val="00872945"/>
    <w:rsid w:val="0087298F"/>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E7D21"/>
    <w:rsid w:val="008F1ADA"/>
    <w:rsid w:val="008F1F94"/>
    <w:rsid w:val="008F22A5"/>
    <w:rsid w:val="008F6F59"/>
    <w:rsid w:val="00901A77"/>
    <w:rsid w:val="009025C8"/>
    <w:rsid w:val="009028D6"/>
    <w:rsid w:val="00904FC4"/>
    <w:rsid w:val="00905B6F"/>
    <w:rsid w:val="00910DFC"/>
    <w:rsid w:val="009149FA"/>
    <w:rsid w:val="0091567A"/>
    <w:rsid w:val="00925D0D"/>
    <w:rsid w:val="00925F3D"/>
    <w:rsid w:val="00931198"/>
    <w:rsid w:val="00931B1D"/>
    <w:rsid w:val="00933027"/>
    <w:rsid w:val="00944F99"/>
    <w:rsid w:val="00945B71"/>
    <w:rsid w:val="0094686F"/>
    <w:rsid w:val="00947FD1"/>
    <w:rsid w:val="00957F59"/>
    <w:rsid w:val="00964AF0"/>
    <w:rsid w:val="00965547"/>
    <w:rsid w:val="00973EFC"/>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28AD"/>
    <w:rsid w:val="009D31D9"/>
    <w:rsid w:val="009D3AE3"/>
    <w:rsid w:val="009D3F69"/>
    <w:rsid w:val="009D6D03"/>
    <w:rsid w:val="009E2AEF"/>
    <w:rsid w:val="009E3707"/>
    <w:rsid w:val="009E47A2"/>
    <w:rsid w:val="009E7C38"/>
    <w:rsid w:val="009F3708"/>
    <w:rsid w:val="009F4A75"/>
    <w:rsid w:val="009F4C9D"/>
    <w:rsid w:val="009F5110"/>
    <w:rsid w:val="009F5CDC"/>
    <w:rsid w:val="00A002DE"/>
    <w:rsid w:val="00A018A7"/>
    <w:rsid w:val="00A04253"/>
    <w:rsid w:val="00A04907"/>
    <w:rsid w:val="00A0776B"/>
    <w:rsid w:val="00A12FD3"/>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3A8"/>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40AF"/>
    <w:rsid w:val="00B16F3C"/>
    <w:rsid w:val="00B17532"/>
    <w:rsid w:val="00B20D3E"/>
    <w:rsid w:val="00B237ED"/>
    <w:rsid w:val="00B270F3"/>
    <w:rsid w:val="00B330CE"/>
    <w:rsid w:val="00B33375"/>
    <w:rsid w:val="00B36FCF"/>
    <w:rsid w:val="00B40A91"/>
    <w:rsid w:val="00B450AB"/>
    <w:rsid w:val="00B45327"/>
    <w:rsid w:val="00B4697C"/>
    <w:rsid w:val="00B47E6C"/>
    <w:rsid w:val="00B525A8"/>
    <w:rsid w:val="00B525A9"/>
    <w:rsid w:val="00B53C0F"/>
    <w:rsid w:val="00B5521F"/>
    <w:rsid w:val="00B568AF"/>
    <w:rsid w:val="00B569C2"/>
    <w:rsid w:val="00B6176B"/>
    <w:rsid w:val="00B62C4E"/>
    <w:rsid w:val="00B64DA9"/>
    <w:rsid w:val="00B64F94"/>
    <w:rsid w:val="00B70D6D"/>
    <w:rsid w:val="00B7194C"/>
    <w:rsid w:val="00B751E5"/>
    <w:rsid w:val="00B803A2"/>
    <w:rsid w:val="00B8265C"/>
    <w:rsid w:val="00B829F8"/>
    <w:rsid w:val="00B82C14"/>
    <w:rsid w:val="00B87E3E"/>
    <w:rsid w:val="00B901ED"/>
    <w:rsid w:val="00B904AB"/>
    <w:rsid w:val="00B933CA"/>
    <w:rsid w:val="00BA0955"/>
    <w:rsid w:val="00BA2A65"/>
    <w:rsid w:val="00BA55AB"/>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BF7F65"/>
    <w:rsid w:val="00C024AB"/>
    <w:rsid w:val="00C026DF"/>
    <w:rsid w:val="00C05DE0"/>
    <w:rsid w:val="00C13311"/>
    <w:rsid w:val="00C14F7D"/>
    <w:rsid w:val="00C210EF"/>
    <w:rsid w:val="00C266DE"/>
    <w:rsid w:val="00C26BCC"/>
    <w:rsid w:val="00C2772F"/>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74D20"/>
    <w:rsid w:val="00C8321B"/>
    <w:rsid w:val="00C852C7"/>
    <w:rsid w:val="00C85F7D"/>
    <w:rsid w:val="00C90F03"/>
    <w:rsid w:val="00C965C4"/>
    <w:rsid w:val="00C976AA"/>
    <w:rsid w:val="00CA3490"/>
    <w:rsid w:val="00CA400D"/>
    <w:rsid w:val="00CA6A71"/>
    <w:rsid w:val="00CB0C00"/>
    <w:rsid w:val="00CB2191"/>
    <w:rsid w:val="00CB7CBC"/>
    <w:rsid w:val="00CB7ECF"/>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2C87"/>
    <w:rsid w:val="00D936E7"/>
    <w:rsid w:val="00D9412F"/>
    <w:rsid w:val="00D96E1E"/>
    <w:rsid w:val="00DA344B"/>
    <w:rsid w:val="00DA611D"/>
    <w:rsid w:val="00DB125A"/>
    <w:rsid w:val="00DB6006"/>
    <w:rsid w:val="00DB63DD"/>
    <w:rsid w:val="00DB688F"/>
    <w:rsid w:val="00DC21F5"/>
    <w:rsid w:val="00DC58AB"/>
    <w:rsid w:val="00DC6A18"/>
    <w:rsid w:val="00DD4883"/>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30A4"/>
    <w:rsid w:val="00E5565F"/>
    <w:rsid w:val="00E55885"/>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0F66"/>
    <w:rsid w:val="00EC2828"/>
    <w:rsid w:val="00ED0C70"/>
    <w:rsid w:val="00ED5869"/>
    <w:rsid w:val="00EE0305"/>
    <w:rsid w:val="00EE1A3E"/>
    <w:rsid w:val="00EE4347"/>
    <w:rsid w:val="00EE5D5B"/>
    <w:rsid w:val="00EE79EF"/>
    <w:rsid w:val="00EE7A33"/>
    <w:rsid w:val="00EF3CDB"/>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22515"/>
    <w:rsid w:val="00F31091"/>
    <w:rsid w:val="00F35979"/>
    <w:rsid w:val="00F35C3F"/>
    <w:rsid w:val="00F36E0D"/>
    <w:rsid w:val="00F46C90"/>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E76B4"/>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5E0607"/>
  <w15:docId w15:val="{4DAF44D6-CAD7-4690-8391-94CDCF1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3">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99"/>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604073358">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939871759">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53675286">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5994698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png"/><Relationship Id="rId21" Type="http://schemas.openxmlformats.org/officeDocument/2006/relationships/hyperlink" Target="http://ifomis.uni-saarland.de/bfo/" TargetMode="External"/><Relationship Id="rId42" Type="http://schemas.openxmlformats.org/officeDocument/2006/relationships/image" Target="media/image21.emf"/><Relationship Id="rId47" Type="http://schemas.openxmlformats.org/officeDocument/2006/relationships/image" Target="media/image26.emf"/><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emf"/><Relationship Id="rId154" Type="http://schemas.openxmlformats.org/officeDocument/2006/relationships/image" Target="media/image130.jpg"/><Relationship Id="rId159" Type="http://schemas.openxmlformats.org/officeDocument/2006/relationships/image" Target="media/image135.jpg"/><Relationship Id="rId175" Type="http://schemas.microsoft.com/office/2011/relationships/people" Target="people.xml"/><Relationship Id="rId170" Type="http://schemas.openxmlformats.org/officeDocument/2006/relationships/image" Target="media/image146.jpg"/><Relationship Id="rId16" Type="http://schemas.openxmlformats.org/officeDocument/2006/relationships/hyperlink" Target="http://reference.niem.gov/" TargetMode="Externa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1.emf"/><Relationship Id="rId37" Type="http://schemas.openxmlformats.org/officeDocument/2006/relationships/image" Target="media/image16.emf"/><Relationship Id="rId53" Type="http://schemas.openxmlformats.org/officeDocument/2006/relationships/image" Target="media/image32.emf"/><Relationship Id="rId58" Type="http://schemas.openxmlformats.org/officeDocument/2006/relationships/image" Target="media/image37.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emf"/><Relationship Id="rId149" Type="http://schemas.openxmlformats.org/officeDocument/2006/relationships/image" Target="media/image125.jp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jpg"/><Relationship Id="rId165" Type="http://schemas.openxmlformats.org/officeDocument/2006/relationships/image" Target="media/image141.jpg"/><Relationship Id="rId22" Type="http://schemas.openxmlformats.org/officeDocument/2006/relationships/hyperlink" Target="http://www.treedictionary.com/" TargetMode="External"/><Relationship Id="rId27" Type="http://schemas.openxmlformats.org/officeDocument/2006/relationships/image" Target="media/image6.png"/><Relationship Id="rId43" Type="http://schemas.openxmlformats.org/officeDocument/2006/relationships/image" Target="media/image22.emf"/><Relationship Id="rId48" Type="http://schemas.openxmlformats.org/officeDocument/2006/relationships/image" Target="media/image27.emf"/><Relationship Id="rId64" Type="http://schemas.openxmlformats.org/officeDocument/2006/relationships/image" Target="media/image42.png"/><Relationship Id="rId69" Type="http://schemas.openxmlformats.org/officeDocument/2006/relationships/image" Target="media/image46.emf"/><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emf"/><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jpg"/><Relationship Id="rId155" Type="http://schemas.openxmlformats.org/officeDocument/2006/relationships/image" Target="media/image131.jpg"/><Relationship Id="rId171" Type="http://schemas.openxmlformats.org/officeDocument/2006/relationships/image" Target="media/image147.jpg"/><Relationship Id="rId176"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earth-info.nga.mil/GandG/wgs84/" TargetMode="External"/><Relationship Id="rId33" Type="http://schemas.openxmlformats.org/officeDocument/2006/relationships/image" Target="media/image12.emf"/><Relationship Id="rId38" Type="http://schemas.openxmlformats.org/officeDocument/2006/relationships/image" Target="media/image17.emf"/><Relationship Id="rId59" Type="http://schemas.openxmlformats.org/officeDocument/2006/relationships/image" Target="media/image38.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emf"/><Relationship Id="rId129" Type="http://schemas.openxmlformats.org/officeDocument/2006/relationships/image" Target="media/image105.png"/><Relationship Id="rId54" Type="http://schemas.openxmlformats.org/officeDocument/2006/relationships/image" Target="media/image33.emf"/><Relationship Id="rId70" Type="http://schemas.openxmlformats.org/officeDocument/2006/relationships/hyperlink" Target="http://purl.org/dc/terms/description" TargetMode="External"/><Relationship Id="rId75" Type="http://schemas.openxmlformats.org/officeDocument/2006/relationships/image" Target="media/image51.png"/><Relationship Id="rId91" Type="http://schemas.openxmlformats.org/officeDocument/2006/relationships/image" Target="media/image67.emf"/><Relationship Id="rId96" Type="http://schemas.openxmlformats.org/officeDocument/2006/relationships/image" Target="media/image72.png"/><Relationship Id="rId140" Type="http://schemas.openxmlformats.org/officeDocument/2006/relationships/image" Target="media/image116.emf"/><Relationship Id="rId145" Type="http://schemas.openxmlformats.org/officeDocument/2006/relationships/image" Target="media/image121.emf"/><Relationship Id="rId161" Type="http://schemas.openxmlformats.org/officeDocument/2006/relationships/image" Target="media/image137.jpg"/><Relationship Id="rId166" Type="http://schemas.openxmlformats.org/officeDocument/2006/relationships/image" Target="media/image14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8.emf"/><Relationship Id="rId114" Type="http://schemas.openxmlformats.org/officeDocument/2006/relationships/image" Target="media/image90.png"/><Relationship Id="rId119"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image" Target="media/image10.emf"/><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emf"/><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emf"/><Relationship Id="rId81" Type="http://schemas.openxmlformats.org/officeDocument/2006/relationships/image" Target="media/image57.png"/><Relationship Id="rId86" Type="http://schemas.openxmlformats.org/officeDocument/2006/relationships/image" Target="media/image62.emf"/><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emf"/><Relationship Id="rId148" Type="http://schemas.openxmlformats.org/officeDocument/2006/relationships/image" Target="media/image124.jpg"/><Relationship Id="rId151" Type="http://schemas.openxmlformats.org/officeDocument/2006/relationships/image" Target="media/image127.jpg"/><Relationship Id="rId156" Type="http://schemas.openxmlformats.org/officeDocument/2006/relationships/image" Target="media/image132.jpg"/><Relationship Id="rId164" Type="http://schemas.openxmlformats.org/officeDocument/2006/relationships/image" Target="media/image140.jpg"/><Relationship Id="rId169" Type="http://schemas.openxmlformats.org/officeDocument/2006/relationships/image" Target="media/image145.jpg"/><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footer" Target="footer3.xml"/><Relationship Id="rId13" Type="http://schemas.openxmlformats.org/officeDocument/2006/relationships/image" Target="media/image1.jpeg"/><Relationship Id="rId18" Type="http://schemas.openxmlformats.org/officeDocument/2006/relationships/hyperlink" Target="http://www.iso.org/sites/JCGM/VIM/JCGM_200e_FILES/MAIN_JCGM_200e/01_e.html" TargetMode="External"/><Relationship Id="rId39" Type="http://schemas.openxmlformats.org/officeDocument/2006/relationships/image" Target="media/image18.emf"/><Relationship Id="rId109" Type="http://schemas.openxmlformats.org/officeDocument/2006/relationships/image" Target="media/image85.png"/><Relationship Id="rId34" Type="http://schemas.openxmlformats.org/officeDocument/2006/relationships/image" Target="media/image13.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emf"/><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jpg"/><Relationship Id="rId167" Type="http://schemas.openxmlformats.org/officeDocument/2006/relationships/image" Target="media/image143.jpg"/><Relationship Id="rId7" Type="http://schemas.openxmlformats.org/officeDocument/2006/relationships/endnotes" Target="endnotes.xml"/><Relationship Id="rId71" Type="http://schemas.openxmlformats.org/officeDocument/2006/relationships/image" Target="media/image47.emf"/><Relationship Id="rId92" Type="http://schemas.openxmlformats.org/officeDocument/2006/relationships/image" Target="media/image68.png"/><Relationship Id="rId162" Type="http://schemas.openxmlformats.org/officeDocument/2006/relationships/image" Target="media/image138.jp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4.emf"/><Relationship Id="rId66" Type="http://schemas.openxmlformats.org/officeDocument/2006/relationships/hyperlink" Target="http://purl.org/dc/terms/description" TargetMode="Externa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g"/><Relationship Id="rId61" Type="http://schemas.openxmlformats.org/officeDocument/2006/relationships/image" Target="media/image40.emf"/><Relationship Id="rId82" Type="http://schemas.openxmlformats.org/officeDocument/2006/relationships/image" Target="media/image58.png"/><Relationship Id="rId152" Type="http://schemas.openxmlformats.org/officeDocument/2006/relationships/image" Target="media/image128.jpg"/><Relationship Id="rId173" Type="http://schemas.openxmlformats.org/officeDocument/2006/relationships/footer" Target="footer4.xml"/><Relationship Id="rId19" Type="http://schemas.openxmlformats.org/officeDocument/2006/relationships/hyperlink" Target="http://physics.nist.gov/cuu/pdf/sp811.pdf" TargetMode="External"/><Relationship Id="rId14" Type="http://schemas.openxmlformats.org/officeDocument/2006/relationships/hyperlink" Target="http://www.omg.org/spec/UML/2.5/" TargetMode="External"/><Relationship Id="rId30" Type="http://schemas.openxmlformats.org/officeDocument/2006/relationships/image" Target="media/image9.emf"/><Relationship Id="rId35" Type="http://schemas.openxmlformats.org/officeDocument/2006/relationships/image" Target="media/image14.emf"/><Relationship Id="rId56" Type="http://schemas.openxmlformats.org/officeDocument/2006/relationships/image" Target="media/image35.emf"/><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emf"/><Relationship Id="rId147" Type="http://schemas.openxmlformats.org/officeDocument/2006/relationships/image" Target="media/image123.jpg"/><Relationship Id="rId168" Type="http://schemas.openxmlformats.org/officeDocument/2006/relationships/image" Target="media/image144.jpg"/><Relationship Id="rId8" Type="http://schemas.openxmlformats.org/officeDocument/2006/relationships/hyperlink" Target="http://www.omg.org/report_issue.htm" TargetMode="External"/><Relationship Id="rId51" Type="http://schemas.openxmlformats.org/officeDocument/2006/relationships/image" Target="media/image30.emf"/><Relationship Id="rId72" Type="http://schemas.openxmlformats.org/officeDocument/2006/relationships/image" Target="media/image48.emf"/><Relationship Id="rId93" Type="http://schemas.openxmlformats.org/officeDocument/2006/relationships/image" Target="media/image69.emf"/><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emf"/><Relationship Id="rId67" Type="http://schemas.openxmlformats.org/officeDocument/2006/relationships/image" Target="media/image44.png"/><Relationship Id="rId116" Type="http://schemas.openxmlformats.org/officeDocument/2006/relationships/image" Target="media/image92.emf"/><Relationship Id="rId137" Type="http://schemas.openxmlformats.org/officeDocument/2006/relationships/image" Target="media/image113.png"/><Relationship Id="rId158" Type="http://schemas.openxmlformats.org/officeDocument/2006/relationships/image" Target="media/image134.jpg"/><Relationship Id="rId20" Type="http://schemas.openxmlformats.org/officeDocument/2006/relationships/hyperlink" Target="http://csrc.nist.gov/publications/PubsSPs.html" TargetMode="External"/><Relationship Id="rId41" Type="http://schemas.openxmlformats.org/officeDocument/2006/relationships/image" Target="media/image20.emf"/><Relationship Id="rId62" Type="http://schemas.openxmlformats.org/officeDocument/2006/relationships/hyperlink" Target="http://www.whitehouse.gov" TargetMode="External"/><Relationship Id="rId83" Type="http://schemas.openxmlformats.org/officeDocument/2006/relationships/image" Target="media/image59.png"/><Relationship Id="rId88" Type="http://schemas.openxmlformats.org/officeDocument/2006/relationships/image" Target="media/image64.emf"/><Relationship Id="rId111" Type="http://schemas.openxmlformats.org/officeDocument/2006/relationships/image" Target="media/image87.jpeg"/><Relationship Id="rId132" Type="http://schemas.openxmlformats.org/officeDocument/2006/relationships/image" Target="media/image108.png"/><Relationship Id="rId153" Type="http://schemas.openxmlformats.org/officeDocument/2006/relationships/image" Target="media/image129.jpg"/><Relationship Id="rId174" Type="http://schemas.openxmlformats.org/officeDocument/2006/relationships/fontTable" Target="fontTable.xml"/><Relationship Id="rId15" Type="http://schemas.openxmlformats.org/officeDocument/2006/relationships/hyperlink" Target="http://www.omg.org/spec/ODM/1.1/" TargetMode="External"/><Relationship Id="rId36" Type="http://schemas.openxmlformats.org/officeDocument/2006/relationships/image" Target="media/image15.emf"/><Relationship Id="rId57" Type="http://schemas.openxmlformats.org/officeDocument/2006/relationships/image" Target="media/image36.emf"/><Relationship Id="rId106" Type="http://schemas.openxmlformats.org/officeDocument/2006/relationships/image" Target="media/image82.png"/><Relationship Id="rId12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2EACF-4372-43E5-8686-A3CE40242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12190</TotalTime>
  <Pages>1</Pages>
  <Words>56621</Words>
  <Characters>322745</Characters>
  <Application>Microsoft Office Word</Application>
  <DocSecurity>0</DocSecurity>
  <Lines>2689</Lines>
  <Paragraphs>757</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378609</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Cory Casanave</cp:lastModifiedBy>
  <cp:revision>16</cp:revision>
  <cp:lastPrinted>2014-01-12T00:19:00Z</cp:lastPrinted>
  <dcterms:created xsi:type="dcterms:W3CDTF">2015-05-04T17:29:00Z</dcterms:created>
  <dcterms:modified xsi:type="dcterms:W3CDTF">2016-10-06T02:25:00Z</dcterms:modified>
</cp:coreProperties>
</file>