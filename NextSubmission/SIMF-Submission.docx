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media/image83.emf" ContentType="image/emf"/>
  <Override PartName="/word/media/image110.emf" ContentType="image/emf"/>
  <Override PartName="/word/media/image111.emf" ContentType="image/emf"/>
  <Override PartName="/word/media/image112.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B09716" w14:textId="77777777" w:rsidR="001A1D9F" w:rsidRDefault="001A1D9F">
      <w:pPr>
        <w:pStyle w:val="FrontPageLabel"/>
      </w:pPr>
      <w:r>
        <w:rPr>
          <w:b/>
        </w:rPr>
        <w:t>Date:</w:t>
      </w:r>
      <w:r>
        <w:t xml:space="preserve">  </w:t>
      </w:r>
      <w:r w:rsidR="003537B1">
        <w:t>May</w:t>
      </w:r>
      <w:r w:rsidR="00854FE0">
        <w:t xml:space="preserve"> 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77777777"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77777777" w:rsidR="00355696" w:rsidRDefault="00C8321B">
      <w:pPr>
        <w:pStyle w:val="BodyText"/>
        <w:rPr>
          <w:rStyle w:val="IntenseReference"/>
        </w:rPr>
      </w:pPr>
      <w:r w:rsidRPr="00C8321B">
        <w:rPr>
          <w:rStyle w:val="IntenseReference"/>
        </w:rPr>
        <w:t>Manifest  ad/2016-05-01</w:t>
      </w:r>
    </w:p>
    <w:p w14:paraId="5448BF2C" w14:textId="77777777" w:rsidR="00355696" w:rsidRDefault="00C8321B">
      <w:pPr>
        <w:pStyle w:val="BodyText"/>
        <w:rPr>
          <w:rStyle w:val="IntenseReference"/>
        </w:rPr>
      </w:pPr>
      <w:r w:rsidRPr="00C8321B">
        <w:rPr>
          <w:rStyle w:val="IntenseReference"/>
        </w:rPr>
        <w:t>Submission document ad/2016-05-02 (this document)</w:t>
      </w:r>
    </w:p>
    <w:p w14:paraId="3AB58B33" w14:textId="77777777" w:rsidR="00355696" w:rsidRDefault="00C8321B">
      <w:pPr>
        <w:pStyle w:val="BodyText"/>
        <w:rPr>
          <w:rStyle w:val="IntenseReference"/>
        </w:rPr>
      </w:pPr>
      <w:r w:rsidRPr="00C8321B">
        <w:rPr>
          <w:rStyle w:val="IntenseReference"/>
        </w:rPr>
        <w:t>SIMF Conceptual model XMI ad/2016-05-03</w:t>
      </w:r>
    </w:p>
    <w:p w14:paraId="506CDC33" w14:textId="77777777" w:rsidR="00355696" w:rsidRDefault="00C8321B">
      <w:pPr>
        <w:pStyle w:val="BodyText"/>
        <w:rPr>
          <w:rStyle w:val="IntenseReference"/>
        </w:rPr>
      </w:pPr>
      <w:r w:rsidRPr="00C8321B">
        <w:rPr>
          <w:rStyle w:val="IntenseReference"/>
        </w:rPr>
        <w:t>SIMF MOF Meta model XMI ad/2016-05-04</w:t>
      </w:r>
    </w:p>
    <w:p w14:paraId="26AF0C98" w14:textId="77777777" w:rsidR="00355696" w:rsidRDefault="00C8321B">
      <w:pPr>
        <w:pStyle w:val="BodyText"/>
        <w:rPr>
          <w:rStyle w:val="IntenseReference"/>
        </w:rPr>
      </w:pPr>
      <w:r w:rsidRPr="00C8321B">
        <w:rPr>
          <w:rStyle w:val="IntenseReference"/>
        </w:rPr>
        <w:t>SIMF Profile XMI ad/2016-05-05</w:t>
      </w:r>
    </w:p>
    <w:p w14:paraId="4E898D43" w14:textId="77777777" w:rsidR="00355696" w:rsidRDefault="00C8321B">
      <w:pPr>
        <w:pStyle w:val="BodyText"/>
        <w:rPr>
          <w:rStyle w:val="IntenseReference"/>
        </w:rPr>
      </w:pPr>
      <w:r w:rsidRPr="00C8321B">
        <w:rPr>
          <w:rStyle w:val="IntenseReference"/>
        </w:rPr>
        <w:t>SIMF Profile mapping XMI ad/2016-05-06</w:t>
      </w:r>
    </w:p>
    <w:p w14:paraId="41AE86E2" w14:textId="77777777" w:rsidR="00355696" w:rsidRDefault="00C8321B">
      <w:pPr>
        <w:pStyle w:val="BodyText"/>
        <w:rPr>
          <w:rStyle w:val="IntenseReference"/>
        </w:rPr>
      </w:pPr>
      <w:r w:rsidRPr="00C8321B">
        <w:rPr>
          <w:rStyle w:val="IntenseReference"/>
        </w:rPr>
        <w:t>SIMF OWL Mapping XMI ad/2016-06-07</w:t>
      </w:r>
    </w:p>
    <w:p w14:paraId="01308219" w14:textId="0DFD18D6" w:rsidR="00CD586D" w:rsidRPr="00C8321B" w:rsidRDefault="00C8321B">
      <w:pPr>
        <w:pStyle w:val="BodyText"/>
        <w:rPr>
          <w:rStyle w:val="IntenseReference"/>
        </w:rPr>
      </w:pPr>
      <w:r w:rsidRPr="00C8321B">
        <w:rPr>
          <w:rStyle w:val="IntenseReference"/>
        </w:rPr>
        <w:t>Non-normative artifacts (ZIP) ad/2016-05-09</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58CD5505" w14:textId="296AE561" w:rsidR="0034545B"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803222" w:history="1">
        <w:r w:rsidR="0034545B" w:rsidRPr="00E20196">
          <w:rPr>
            <w:rStyle w:val="Hyperlink"/>
            <w:noProof/>
          </w:rPr>
          <w:t>0</w:t>
        </w:r>
        <w:r w:rsidR="0034545B">
          <w:rPr>
            <w:rFonts w:asciiTheme="minorHAnsi" w:eastAsiaTheme="minorEastAsia" w:hAnsiTheme="minorHAnsi" w:cstheme="minorBidi"/>
            <w:noProof/>
            <w:sz w:val="22"/>
            <w:szCs w:val="22"/>
          </w:rPr>
          <w:tab/>
        </w:r>
        <w:r w:rsidR="0034545B" w:rsidRPr="00E20196">
          <w:rPr>
            <w:rStyle w:val="Hyperlink"/>
            <w:noProof/>
          </w:rPr>
          <w:t>Submission-related material</w:t>
        </w:r>
        <w:r w:rsidR="0034545B">
          <w:rPr>
            <w:noProof/>
            <w:webHidden/>
          </w:rPr>
          <w:tab/>
        </w:r>
        <w:r w:rsidR="0034545B">
          <w:rPr>
            <w:noProof/>
            <w:webHidden/>
          </w:rPr>
          <w:fldChar w:fldCharType="begin"/>
        </w:r>
        <w:r w:rsidR="0034545B">
          <w:rPr>
            <w:noProof/>
            <w:webHidden/>
          </w:rPr>
          <w:instrText xml:space="preserve"> PAGEREF _Toc451803222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8437C61" w14:textId="0C2DA03F" w:rsidR="0034545B" w:rsidRDefault="007507A0">
      <w:pPr>
        <w:pStyle w:val="TOC2"/>
        <w:rPr>
          <w:rFonts w:asciiTheme="minorHAnsi" w:eastAsiaTheme="minorEastAsia" w:hAnsiTheme="minorHAnsi" w:cstheme="minorBidi"/>
          <w:noProof/>
          <w:sz w:val="22"/>
          <w:szCs w:val="22"/>
        </w:rPr>
      </w:pPr>
      <w:hyperlink w:anchor="_Toc451803223" w:history="1">
        <w:r w:rsidR="0034545B" w:rsidRPr="00E20196">
          <w:rPr>
            <w:rStyle w:val="Hyperlink"/>
            <w:noProof/>
          </w:rPr>
          <w:t>0.1</w:t>
        </w:r>
        <w:r w:rsidR="0034545B">
          <w:rPr>
            <w:rFonts w:asciiTheme="minorHAnsi" w:eastAsiaTheme="minorEastAsia" w:hAnsiTheme="minorHAnsi" w:cstheme="minorBidi"/>
            <w:noProof/>
            <w:sz w:val="22"/>
            <w:szCs w:val="22"/>
          </w:rPr>
          <w:tab/>
        </w:r>
        <w:r w:rsidR="0034545B" w:rsidRPr="00E20196">
          <w:rPr>
            <w:rStyle w:val="Hyperlink"/>
            <w:noProof/>
          </w:rPr>
          <w:t>Submission Introduction</w:t>
        </w:r>
        <w:r w:rsidR="0034545B">
          <w:rPr>
            <w:noProof/>
            <w:webHidden/>
          </w:rPr>
          <w:tab/>
        </w:r>
        <w:r w:rsidR="0034545B">
          <w:rPr>
            <w:noProof/>
            <w:webHidden/>
          </w:rPr>
          <w:fldChar w:fldCharType="begin"/>
        </w:r>
        <w:r w:rsidR="0034545B">
          <w:rPr>
            <w:noProof/>
            <w:webHidden/>
          </w:rPr>
          <w:instrText xml:space="preserve"> PAGEREF _Toc451803223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30076DBB" w14:textId="316C355C" w:rsidR="0034545B" w:rsidRDefault="007507A0">
      <w:pPr>
        <w:pStyle w:val="TOC2"/>
        <w:rPr>
          <w:rFonts w:asciiTheme="minorHAnsi" w:eastAsiaTheme="minorEastAsia" w:hAnsiTheme="minorHAnsi" w:cstheme="minorBidi"/>
          <w:noProof/>
          <w:sz w:val="22"/>
          <w:szCs w:val="22"/>
        </w:rPr>
      </w:pPr>
      <w:hyperlink w:anchor="_Toc451803224" w:history="1">
        <w:r w:rsidR="0034545B" w:rsidRPr="00E20196">
          <w:rPr>
            <w:rStyle w:val="Hyperlink"/>
            <w:noProof/>
          </w:rPr>
          <w:t>0.2</w:t>
        </w:r>
        <w:r w:rsidR="0034545B">
          <w:rPr>
            <w:rFonts w:asciiTheme="minorHAnsi" w:eastAsiaTheme="minorEastAsia" w:hAnsiTheme="minorHAnsi" w:cstheme="minorBidi"/>
            <w:noProof/>
            <w:sz w:val="22"/>
            <w:szCs w:val="22"/>
          </w:rPr>
          <w:tab/>
        </w:r>
        <w:r w:rsidR="0034545B" w:rsidRPr="00E20196">
          <w:rPr>
            <w:rStyle w:val="Hyperlink"/>
            <w:noProof/>
          </w:rPr>
          <w:t>Submission Team</w:t>
        </w:r>
        <w:r w:rsidR="0034545B">
          <w:rPr>
            <w:noProof/>
            <w:webHidden/>
          </w:rPr>
          <w:tab/>
        </w:r>
        <w:r w:rsidR="0034545B">
          <w:rPr>
            <w:noProof/>
            <w:webHidden/>
          </w:rPr>
          <w:fldChar w:fldCharType="begin"/>
        </w:r>
        <w:r w:rsidR="0034545B">
          <w:rPr>
            <w:noProof/>
            <w:webHidden/>
          </w:rPr>
          <w:instrText xml:space="preserve"> PAGEREF _Toc451803224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8096644" w14:textId="233FFBE0" w:rsidR="0034545B" w:rsidRDefault="007507A0">
      <w:pPr>
        <w:pStyle w:val="TOC3"/>
        <w:rPr>
          <w:rFonts w:asciiTheme="minorHAnsi" w:eastAsiaTheme="minorEastAsia" w:hAnsiTheme="minorHAnsi" w:cstheme="minorBidi"/>
          <w:noProof/>
          <w:sz w:val="22"/>
          <w:szCs w:val="22"/>
        </w:rPr>
      </w:pPr>
      <w:hyperlink w:anchor="_Toc451803225" w:history="1">
        <w:r w:rsidR="0034545B" w:rsidRPr="00E20196">
          <w:rPr>
            <w:rStyle w:val="Hyperlink"/>
            <w:noProof/>
          </w:rPr>
          <w:t>0.2.1</w:t>
        </w:r>
        <w:r w:rsidR="0034545B">
          <w:rPr>
            <w:rFonts w:asciiTheme="minorHAnsi" w:eastAsiaTheme="minorEastAsia" w:hAnsiTheme="minorHAnsi" w:cstheme="minorBidi"/>
            <w:noProof/>
            <w:sz w:val="22"/>
            <w:szCs w:val="22"/>
          </w:rPr>
          <w:tab/>
        </w:r>
        <w:r w:rsidR="0034545B" w:rsidRPr="00E20196">
          <w:rPr>
            <w:rStyle w:val="Hyperlink"/>
            <w:noProof/>
          </w:rPr>
          <w:t>Submitters</w:t>
        </w:r>
        <w:r w:rsidR="0034545B">
          <w:rPr>
            <w:noProof/>
            <w:webHidden/>
          </w:rPr>
          <w:tab/>
        </w:r>
        <w:r w:rsidR="0034545B">
          <w:rPr>
            <w:noProof/>
            <w:webHidden/>
          </w:rPr>
          <w:fldChar w:fldCharType="begin"/>
        </w:r>
        <w:r w:rsidR="0034545B">
          <w:rPr>
            <w:noProof/>
            <w:webHidden/>
          </w:rPr>
          <w:instrText xml:space="preserve"> PAGEREF _Toc451803225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0BA5158C" w14:textId="25F19AAA" w:rsidR="0034545B" w:rsidRDefault="007507A0">
      <w:pPr>
        <w:pStyle w:val="TOC3"/>
        <w:rPr>
          <w:rFonts w:asciiTheme="minorHAnsi" w:eastAsiaTheme="minorEastAsia" w:hAnsiTheme="minorHAnsi" w:cstheme="minorBidi"/>
          <w:noProof/>
          <w:sz w:val="22"/>
          <w:szCs w:val="22"/>
        </w:rPr>
      </w:pPr>
      <w:hyperlink w:anchor="_Toc451803226" w:history="1">
        <w:r w:rsidR="0034545B" w:rsidRPr="00E20196">
          <w:rPr>
            <w:rStyle w:val="Hyperlink"/>
            <w:noProof/>
          </w:rPr>
          <w:t>0.2.2</w:t>
        </w:r>
        <w:r w:rsidR="0034545B">
          <w:rPr>
            <w:rFonts w:asciiTheme="minorHAnsi" w:eastAsiaTheme="minorEastAsia" w:hAnsiTheme="minorHAnsi" w:cstheme="minorBidi"/>
            <w:noProof/>
            <w:sz w:val="22"/>
            <w:szCs w:val="22"/>
          </w:rPr>
          <w:tab/>
        </w:r>
        <w:r w:rsidR="0034545B" w:rsidRPr="00E20196">
          <w:rPr>
            <w:rStyle w:val="Hyperlink"/>
            <w:noProof/>
          </w:rPr>
          <w:t>Contributors &amp; Supporters</w:t>
        </w:r>
        <w:r w:rsidR="0034545B">
          <w:rPr>
            <w:noProof/>
            <w:webHidden/>
          </w:rPr>
          <w:tab/>
        </w:r>
        <w:r w:rsidR="0034545B">
          <w:rPr>
            <w:noProof/>
            <w:webHidden/>
          </w:rPr>
          <w:fldChar w:fldCharType="begin"/>
        </w:r>
        <w:r w:rsidR="0034545B">
          <w:rPr>
            <w:noProof/>
            <w:webHidden/>
          </w:rPr>
          <w:instrText xml:space="preserve"> PAGEREF _Toc451803226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57386357" w14:textId="14519DEE" w:rsidR="0034545B" w:rsidRDefault="007507A0">
      <w:pPr>
        <w:pStyle w:val="TOC2"/>
        <w:rPr>
          <w:rFonts w:asciiTheme="minorHAnsi" w:eastAsiaTheme="minorEastAsia" w:hAnsiTheme="minorHAnsi" w:cstheme="minorBidi"/>
          <w:noProof/>
          <w:sz w:val="22"/>
          <w:szCs w:val="22"/>
        </w:rPr>
      </w:pPr>
      <w:hyperlink w:anchor="_Toc451803227" w:history="1">
        <w:r w:rsidR="0034545B" w:rsidRPr="00E20196">
          <w:rPr>
            <w:rStyle w:val="Hyperlink"/>
            <w:noProof/>
          </w:rPr>
          <w:t>0.3</w:t>
        </w:r>
        <w:r w:rsidR="0034545B">
          <w:rPr>
            <w:rFonts w:asciiTheme="minorHAnsi" w:eastAsiaTheme="minorEastAsia" w:hAnsiTheme="minorHAnsi" w:cstheme="minorBidi"/>
            <w:noProof/>
            <w:sz w:val="22"/>
            <w:szCs w:val="22"/>
          </w:rPr>
          <w:tab/>
        </w:r>
        <w:r w:rsidR="0034545B" w:rsidRPr="00E20196">
          <w:rPr>
            <w:rStyle w:val="Hyperlink"/>
            <w:noProof/>
          </w:rPr>
          <w:t>Proof of concept</w:t>
        </w:r>
        <w:r w:rsidR="0034545B">
          <w:rPr>
            <w:noProof/>
            <w:webHidden/>
          </w:rPr>
          <w:tab/>
        </w:r>
        <w:r w:rsidR="0034545B">
          <w:rPr>
            <w:noProof/>
            <w:webHidden/>
          </w:rPr>
          <w:fldChar w:fldCharType="begin"/>
        </w:r>
        <w:r w:rsidR="0034545B">
          <w:rPr>
            <w:noProof/>
            <w:webHidden/>
          </w:rPr>
          <w:instrText xml:space="preserve"> PAGEREF _Toc451803227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2947E563" w14:textId="3B1FCD80" w:rsidR="0034545B" w:rsidRDefault="007507A0">
      <w:pPr>
        <w:pStyle w:val="TOC2"/>
        <w:rPr>
          <w:rFonts w:asciiTheme="minorHAnsi" w:eastAsiaTheme="minorEastAsia" w:hAnsiTheme="minorHAnsi" w:cstheme="minorBidi"/>
          <w:noProof/>
          <w:sz w:val="22"/>
          <w:szCs w:val="22"/>
        </w:rPr>
      </w:pPr>
      <w:hyperlink w:anchor="_Toc451803228" w:history="1">
        <w:r w:rsidR="0034545B" w:rsidRPr="00E20196">
          <w:rPr>
            <w:rStyle w:val="Hyperlink"/>
            <w:noProof/>
          </w:rPr>
          <w:t>0.4</w:t>
        </w:r>
        <w:r w:rsidR="0034545B">
          <w:rPr>
            <w:rFonts w:asciiTheme="minorHAnsi" w:eastAsiaTheme="minorEastAsia" w:hAnsiTheme="minorHAnsi" w:cstheme="minorBidi"/>
            <w:noProof/>
            <w:sz w:val="22"/>
            <w:szCs w:val="22"/>
          </w:rPr>
          <w:tab/>
        </w:r>
        <w:r w:rsidR="0034545B" w:rsidRPr="00E20196">
          <w:rPr>
            <w:rStyle w:val="Hyperlink"/>
            <w:noProof/>
          </w:rPr>
          <w:t>Resolution of Requirements</w:t>
        </w:r>
        <w:r w:rsidR="0034545B">
          <w:rPr>
            <w:noProof/>
            <w:webHidden/>
          </w:rPr>
          <w:tab/>
        </w:r>
        <w:r w:rsidR="0034545B">
          <w:rPr>
            <w:noProof/>
            <w:webHidden/>
          </w:rPr>
          <w:fldChar w:fldCharType="begin"/>
        </w:r>
        <w:r w:rsidR="0034545B">
          <w:rPr>
            <w:noProof/>
            <w:webHidden/>
          </w:rPr>
          <w:instrText xml:space="preserve"> PAGEREF _Toc451803228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4637C634" w14:textId="17D7EBF7" w:rsidR="0034545B" w:rsidRDefault="007507A0">
      <w:pPr>
        <w:pStyle w:val="TOC3"/>
        <w:rPr>
          <w:rFonts w:asciiTheme="minorHAnsi" w:eastAsiaTheme="minorEastAsia" w:hAnsiTheme="minorHAnsi" w:cstheme="minorBidi"/>
          <w:noProof/>
          <w:sz w:val="22"/>
          <w:szCs w:val="22"/>
        </w:rPr>
      </w:pPr>
      <w:hyperlink w:anchor="_Toc451803229" w:history="1">
        <w:r w:rsidR="0034545B" w:rsidRPr="00E20196">
          <w:rPr>
            <w:rStyle w:val="Hyperlink"/>
            <w:noProof/>
          </w:rPr>
          <w:t>0.4.1</w:t>
        </w:r>
        <w:r w:rsidR="0034545B">
          <w:rPr>
            <w:rFonts w:asciiTheme="minorHAnsi" w:eastAsiaTheme="minorEastAsia" w:hAnsiTheme="minorHAnsi" w:cstheme="minorBidi"/>
            <w:noProof/>
            <w:sz w:val="22"/>
            <w:szCs w:val="22"/>
          </w:rPr>
          <w:tab/>
        </w:r>
        <w:r w:rsidR="0034545B" w:rsidRPr="00E20196">
          <w:rPr>
            <w:rStyle w:val="Hyperlink"/>
            <w:noProof/>
          </w:rPr>
          <w:t>Mandatory requirements</w:t>
        </w:r>
        <w:r w:rsidR="0034545B">
          <w:rPr>
            <w:noProof/>
            <w:webHidden/>
          </w:rPr>
          <w:tab/>
        </w:r>
        <w:r w:rsidR="0034545B">
          <w:rPr>
            <w:noProof/>
            <w:webHidden/>
          </w:rPr>
          <w:fldChar w:fldCharType="begin"/>
        </w:r>
        <w:r w:rsidR="0034545B">
          <w:rPr>
            <w:noProof/>
            <w:webHidden/>
          </w:rPr>
          <w:instrText xml:space="preserve"> PAGEREF _Toc451803229 \h </w:instrText>
        </w:r>
        <w:r w:rsidR="0034545B">
          <w:rPr>
            <w:noProof/>
            <w:webHidden/>
          </w:rPr>
        </w:r>
        <w:r w:rsidR="0034545B">
          <w:rPr>
            <w:noProof/>
            <w:webHidden/>
          </w:rPr>
          <w:fldChar w:fldCharType="separate"/>
        </w:r>
        <w:r w:rsidR="0034545B">
          <w:rPr>
            <w:noProof/>
            <w:webHidden/>
          </w:rPr>
          <w:t>xiv</w:t>
        </w:r>
        <w:r w:rsidR="0034545B">
          <w:rPr>
            <w:noProof/>
            <w:webHidden/>
          </w:rPr>
          <w:fldChar w:fldCharType="end"/>
        </w:r>
      </w:hyperlink>
    </w:p>
    <w:p w14:paraId="64BB9E6B" w14:textId="3F1C4913" w:rsidR="0034545B" w:rsidRDefault="007507A0">
      <w:pPr>
        <w:pStyle w:val="TOC3"/>
        <w:rPr>
          <w:rFonts w:asciiTheme="minorHAnsi" w:eastAsiaTheme="minorEastAsia" w:hAnsiTheme="minorHAnsi" w:cstheme="minorBidi"/>
          <w:noProof/>
          <w:sz w:val="22"/>
          <w:szCs w:val="22"/>
        </w:rPr>
      </w:pPr>
      <w:hyperlink w:anchor="_Toc451803230" w:history="1">
        <w:r w:rsidR="0034545B" w:rsidRPr="00E20196">
          <w:rPr>
            <w:rStyle w:val="Hyperlink"/>
            <w:noProof/>
          </w:rPr>
          <w:t>0.4.2</w:t>
        </w:r>
        <w:r w:rsidR="0034545B">
          <w:rPr>
            <w:rFonts w:asciiTheme="minorHAnsi" w:eastAsiaTheme="minorEastAsia" w:hAnsiTheme="minorHAnsi" w:cstheme="minorBidi"/>
            <w:noProof/>
            <w:sz w:val="22"/>
            <w:szCs w:val="22"/>
          </w:rPr>
          <w:tab/>
        </w:r>
        <w:r w:rsidR="0034545B" w:rsidRPr="00E20196">
          <w:rPr>
            <w:rStyle w:val="Hyperlink"/>
            <w:noProof/>
          </w:rPr>
          <w:t>Non-mandatory features</w:t>
        </w:r>
        <w:r w:rsidR="0034545B">
          <w:rPr>
            <w:noProof/>
            <w:webHidden/>
          </w:rPr>
          <w:tab/>
        </w:r>
        <w:r w:rsidR="0034545B">
          <w:rPr>
            <w:noProof/>
            <w:webHidden/>
          </w:rPr>
          <w:fldChar w:fldCharType="begin"/>
        </w:r>
        <w:r w:rsidR="0034545B">
          <w:rPr>
            <w:noProof/>
            <w:webHidden/>
          </w:rPr>
          <w:instrText xml:space="preserve"> PAGEREF _Toc451803230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0CB94D6F" w14:textId="4AA8B8B8" w:rsidR="0034545B" w:rsidRDefault="007507A0">
      <w:pPr>
        <w:pStyle w:val="TOC2"/>
        <w:rPr>
          <w:rFonts w:asciiTheme="minorHAnsi" w:eastAsiaTheme="minorEastAsia" w:hAnsiTheme="minorHAnsi" w:cstheme="minorBidi"/>
          <w:noProof/>
          <w:sz w:val="22"/>
          <w:szCs w:val="22"/>
        </w:rPr>
      </w:pPr>
      <w:hyperlink w:anchor="_Toc451803231" w:history="1">
        <w:r w:rsidR="0034545B" w:rsidRPr="00E20196">
          <w:rPr>
            <w:rStyle w:val="Hyperlink"/>
            <w:noProof/>
          </w:rPr>
          <w:t>0.5</w:t>
        </w:r>
        <w:r w:rsidR="0034545B">
          <w:rPr>
            <w:rFonts w:asciiTheme="minorHAnsi" w:eastAsiaTheme="minorEastAsia" w:hAnsiTheme="minorHAnsi" w:cstheme="minorBidi"/>
            <w:noProof/>
            <w:sz w:val="22"/>
            <w:szCs w:val="22"/>
          </w:rPr>
          <w:tab/>
        </w:r>
        <w:r w:rsidR="0034545B" w:rsidRPr="00E20196">
          <w:rPr>
            <w:rStyle w:val="Hyperlink"/>
            <w:noProof/>
          </w:rPr>
          <w:t>Resolution of Discussion Issues</w:t>
        </w:r>
        <w:r w:rsidR="0034545B">
          <w:rPr>
            <w:noProof/>
            <w:webHidden/>
          </w:rPr>
          <w:tab/>
        </w:r>
        <w:r w:rsidR="0034545B">
          <w:rPr>
            <w:noProof/>
            <w:webHidden/>
          </w:rPr>
          <w:fldChar w:fldCharType="begin"/>
        </w:r>
        <w:r w:rsidR="0034545B">
          <w:rPr>
            <w:noProof/>
            <w:webHidden/>
          </w:rPr>
          <w:instrText xml:space="preserve"> PAGEREF _Toc451803231 \h </w:instrText>
        </w:r>
        <w:r w:rsidR="0034545B">
          <w:rPr>
            <w:noProof/>
            <w:webHidden/>
          </w:rPr>
        </w:r>
        <w:r w:rsidR="0034545B">
          <w:rPr>
            <w:noProof/>
            <w:webHidden/>
          </w:rPr>
          <w:fldChar w:fldCharType="separate"/>
        </w:r>
        <w:r w:rsidR="0034545B">
          <w:rPr>
            <w:noProof/>
            <w:webHidden/>
          </w:rPr>
          <w:t>xviii</w:t>
        </w:r>
        <w:r w:rsidR="0034545B">
          <w:rPr>
            <w:noProof/>
            <w:webHidden/>
          </w:rPr>
          <w:fldChar w:fldCharType="end"/>
        </w:r>
      </w:hyperlink>
    </w:p>
    <w:p w14:paraId="3BDC57A4" w14:textId="1335240F" w:rsidR="0034545B" w:rsidRDefault="007507A0">
      <w:pPr>
        <w:pStyle w:val="TOC1"/>
        <w:tabs>
          <w:tab w:val="left" w:pos="1512"/>
        </w:tabs>
        <w:rPr>
          <w:rFonts w:asciiTheme="minorHAnsi" w:eastAsiaTheme="minorEastAsia" w:hAnsiTheme="minorHAnsi" w:cstheme="minorBidi"/>
          <w:noProof/>
          <w:sz w:val="22"/>
          <w:szCs w:val="22"/>
        </w:rPr>
      </w:pPr>
      <w:hyperlink w:anchor="_Toc451803232" w:history="1">
        <w:r w:rsidR="0034545B" w:rsidRPr="00E20196">
          <w:rPr>
            <w:rStyle w:val="Hyperlink"/>
            <w:noProof/>
          </w:rPr>
          <w:t>1</w:t>
        </w:r>
        <w:r w:rsidR="0034545B">
          <w:rPr>
            <w:rFonts w:asciiTheme="minorHAnsi" w:eastAsiaTheme="minorEastAsia" w:hAnsiTheme="minorHAnsi" w:cstheme="minorBidi"/>
            <w:noProof/>
            <w:sz w:val="22"/>
            <w:szCs w:val="22"/>
          </w:rPr>
          <w:tab/>
        </w:r>
        <w:r w:rsidR="0034545B" w:rsidRPr="00E20196">
          <w:rPr>
            <w:rStyle w:val="Hyperlink"/>
            <w:noProof/>
          </w:rPr>
          <w:t>Scope</w:t>
        </w:r>
        <w:r w:rsidR="0034545B">
          <w:rPr>
            <w:noProof/>
            <w:webHidden/>
          </w:rPr>
          <w:tab/>
        </w:r>
        <w:r w:rsidR="0034545B">
          <w:rPr>
            <w:noProof/>
            <w:webHidden/>
          </w:rPr>
          <w:fldChar w:fldCharType="begin"/>
        </w:r>
        <w:r w:rsidR="0034545B">
          <w:rPr>
            <w:noProof/>
            <w:webHidden/>
          </w:rPr>
          <w:instrText xml:space="preserve"> PAGEREF _Toc451803232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0F1B10E3" w14:textId="55C32535" w:rsidR="0034545B" w:rsidRDefault="007507A0">
      <w:pPr>
        <w:pStyle w:val="TOC2"/>
        <w:rPr>
          <w:rFonts w:asciiTheme="minorHAnsi" w:eastAsiaTheme="minorEastAsia" w:hAnsiTheme="minorHAnsi" w:cstheme="minorBidi"/>
          <w:noProof/>
          <w:sz w:val="22"/>
          <w:szCs w:val="22"/>
        </w:rPr>
      </w:pPr>
      <w:hyperlink w:anchor="_Toc451803233"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Business Need</w:t>
        </w:r>
        <w:r w:rsidR="0034545B">
          <w:rPr>
            <w:noProof/>
            <w:webHidden/>
          </w:rPr>
          <w:tab/>
        </w:r>
        <w:r w:rsidR="0034545B">
          <w:rPr>
            <w:noProof/>
            <w:webHidden/>
          </w:rPr>
          <w:fldChar w:fldCharType="begin"/>
        </w:r>
        <w:r w:rsidR="0034545B">
          <w:rPr>
            <w:noProof/>
            <w:webHidden/>
          </w:rPr>
          <w:instrText xml:space="preserve"> PAGEREF _Toc451803233 \h </w:instrText>
        </w:r>
        <w:r w:rsidR="0034545B">
          <w:rPr>
            <w:noProof/>
            <w:webHidden/>
          </w:rPr>
        </w:r>
        <w:r w:rsidR="0034545B">
          <w:rPr>
            <w:noProof/>
            <w:webHidden/>
          </w:rPr>
          <w:fldChar w:fldCharType="separate"/>
        </w:r>
        <w:r w:rsidR="0034545B">
          <w:rPr>
            <w:noProof/>
            <w:webHidden/>
          </w:rPr>
          <w:t>20</w:t>
        </w:r>
        <w:r w:rsidR="0034545B">
          <w:rPr>
            <w:noProof/>
            <w:webHidden/>
          </w:rPr>
          <w:fldChar w:fldCharType="end"/>
        </w:r>
      </w:hyperlink>
    </w:p>
    <w:p w14:paraId="1C6393EE" w14:textId="61B5919F" w:rsidR="0034545B" w:rsidRDefault="007507A0">
      <w:pPr>
        <w:pStyle w:val="TOC2"/>
        <w:rPr>
          <w:rFonts w:asciiTheme="minorHAnsi" w:eastAsiaTheme="minorEastAsia" w:hAnsiTheme="minorHAnsi" w:cstheme="minorBidi"/>
          <w:noProof/>
          <w:sz w:val="22"/>
          <w:szCs w:val="22"/>
        </w:rPr>
      </w:pPr>
      <w:hyperlink w:anchor="_Toc451803234" w:history="1">
        <w:r w:rsidR="0034545B" w:rsidRPr="00E20196">
          <w:rPr>
            <w:rStyle w:val="Hyperlink"/>
            <w:noProof/>
          </w:rPr>
          <w:t>1.2</w:t>
        </w:r>
        <w:r w:rsidR="0034545B">
          <w:rPr>
            <w:rFonts w:asciiTheme="minorHAnsi" w:eastAsiaTheme="minorEastAsia" w:hAnsiTheme="minorHAnsi" w:cstheme="minorBidi"/>
            <w:noProof/>
            <w:sz w:val="22"/>
            <w:szCs w:val="22"/>
          </w:rPr>
          <w:tab/>
        </w:r>
        <w:r w:rsidR="0034545B" w:rsidRPr="00E20196">
          <w:rPr>
            <w:rStyle w:val="Hyperlink"/>
            <w:noProof/>
          </w:rPr>
          <w:t>Approach</w:t>
        </w:r>
        <w:r w:rsidR="0034545B">
          <w:rPr>
            <w:noProof/>
            <w:webHidden/>
          </w:rPr>
          <w:tab/>
        </w:r>
        <w:r w:rsidR="0034545B">
          <w:rPr>
            <w:noProof/>
            <w:webHidden/>
          </w:rPr>
          <w:fldChar w:fldCharType="begin"/>
        </w:r>
        <w:r w:rsidR="0034545B">
          <w:rPr>
            <w:noProof/>
            <w:webHidden/>
          </w:rPr>
          <w:instrText xml:space="preserve"> PAGEREF _Toc451803234 \h </w:instrText>
        </w:r>
        <w:r w:rsidR="0034545B">
          <w:rPr>
            <w:noProof/>
            <w:webHidden/>
          </w:rPr>
        </w:r>
        <w:r w:rsidR="0034545B">
          <w:rPr>
            <w:noProof/>
            <w:webHidden/>
          </w:rPr>
          <w:fldChar w:fldCharType="separate"/>
        </w:r>
        <w:r w:rsidR="0034545B">
          <w:rPr>
            <w:noProof/>
            <w:webHidden/>
          </w:rPr>
          <w:t>22</w:t>
        </w:r>
        <w:r w:rsidR="0034545B">
          <w:rPr>
            <w:noProof/>
            <w:webHidden/>
          </w:rPr>
          <w:fldChar w:fldCharType="end"/>
        </w:r>
      </w:hyperlink>
    </w:p>
    <w:p w14:paraId="332EE588" w14:textId="66C4BE8B" w:rsidR="0034545B" w:rsidRDefault="007507A0">
      <w:pPr>
        <w:pStyle w:val="TOC2"/>
        <w:rPr>
          <w:rFonts w:asciiTheme="minorHAnsi" w:eastAsiaTheme="minorEastAsia" w:hAnsiTheme="minorHAnsi" w:cstheme="minorBidi"/>
          <w:noProof/>
          <w:sz w:val="22"/>
          <w:szCs w:val="22"/>
        </w:rPr>
      </w:pPr>
      <w:hyperlink w:anchor="_Toc451803235" w:history="1">
        <w:r w:rsidR="0034545B" w:rsidRPr="00E20196">
          <w:rPr>
            <w:rStyle w:val="Hyperlink"/>
            <w:noProof/>
          </w:rPr>
          <w:t>1.3</w:t>
        </w:r>
        <w:r w:rsidR="0034545B">
          <w:rPr>
            <w:rFonts w:asciiTheme="minorHAnsi" w:eastAsiaTheme="minorEastAsia" w:hAnsiTheme="minorHAnsi" w:cstheme="minorBidi"/>
            <w:noProof/>
            <w:sz w:val="22"/>
            <w:szCs w:val="22"/>
          </w:rPr>
          <w:tab/>
        </w:r>
        <w:r w:rsidR="0034545B" w:rsidRPr="00E20196">
          <w:rPr>
            <w:rStyle w:val="Hyperlink"/>
            <w:noProof/>
          </w:rPr>
          <w:t>Unified Meta Model &amp; Notation</w:t>
        </w:r>
        <w:r w:rsidR="0034545B">
          <w:rPr>
            <w:noProof/>
            <w:webHidden/>
          </w:rPr>
          <w:tab/>
        </w:r>
        <w:r w:rsidR="0034545B">
          <w:rPr>
            <w:noProof/>
            <w:webHidden/>
          </w:rPr>
          <w:fldChar w:fldCharType="begin"/>
        </w:r>
        <w:r w:rsidR="0034545B">
          <w:rPr>
            <w:noProof/>
            <w:webHidden/>
          </w:rPr>
          <w:instrText xml:space="preserve"> PAGEREF _Toc451803235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2928649B" w14:textId="7A028F5E" w:rsidR="0034545B" w:rsidRDefault="007507A0">
      <w:pPr>
        <w:pStyle w:val="TOC1"/>
        <w:tabs>
          <w:tab w:val="left" w:pos="1512"/>
        </w:tabs>
        <w:rPr>
          <w:rFonts w:asciiTheme="minorHAnsi" w:eastAsiaTheme="minorEastAsia" w:hAnsiTheme="minorHAnsi" w:cstheme="minorBidi"/>
          <w:noProof/>
          <w:sz w:val="22"/>
          <w:szCs w:val="22"/>
        </w:rPr>
      </w:pPr>
      <w:hyperlink w:anchor="_Toc451803236" w:history="1">
        <w:r w:rsidR="0034545B" w:rsidRPr="00E20196">
          <w:rPr>
            <w:rStyle w:val="Hyperlink"/>
            <w:noProof/>
          </w:rPr>
          <w:t>2</w:t>
        </w:r>
        <w:r w:rsidR="0034545B">
          <w:rPr>
            <w:rFonts w:asciiTheme="minorHAnsi" w:eastAsiaTheme="minorEastAsia" w:hAnsiTheme="minorHAnsi" w:cstheme="minorBidi"/>
            <w:noProof/>
            <w:sz w:val="22"/>
            <w:szCs w:val="22"/>
          </w:rPr>
          <w:tab/>
        </w:r>
        <w:r w:rsidR="0034545B" w:rsidRPr="00E20196">
          <w:rPr>
            <w:rStyle w:val="Hyperlink"/>
            <w:noProof/>
          </w:rPr>
          <w:t>Conformance</w:t>
        </w:r>
        <w:r w:rsidR="0034545B">
          <w:rPr>
            <w:noProof/>
            <w:webHidden/>
          </w:rPr>
          <w:tab/>
        </w:r>
        <w:r w:rsidR="0034545B">
          <w:rPr>
            <w:noProof/>
            <w:webHidden/>
          </w:rPr>
          <w:fldChar w:fldCharType="begin"/>
        </w:r>
        <w:r w:rsidR="0034545B">
          <w:rPr>
            <w:noProof/>
            <w:webHidden/>
          </w:rPr>
          <w:instrText xml:space="preserve"> PAGEREF _Toc451803236 \h </w:instrText>
        </w:r>
        <w:r w:rsidR="0034545B">
          <w:rPr>
            <w:noProof/>
            <w:webHidden/>
          </w:rPr>
        </w:r>
        <w:r w:rsidR="0034545B">
          <w:rPr>
            <w:noProof/>
            <w:webHidden/>
          </w:rPr>
          <w:fldChar w:fldCharType="separate"/>
        </w:r>
        <w:r w:rsidR="0034545B">
          <w:rPr>
            <w:noProof/>
            <w:webHidden/>
          </w:rPr>
          <w:t>24</w:t>
        </w:r>
        <w:r w:rsidR="0034545B">
          <w:rPr>
            <w:noProof/>
            <w:webHidden/>
          </w:rPr>
          <w:fldChar w:fldCharType="end"/>
        </w:r>
      </w:hyperlink>
    </w:p>
    <w:p w14:paraId="0DA84BC1" w14:textId="03E50BF7" w:rsidR="0034545B" w:rsidRDefault="007507A0">
      <w:pPr>
        <w:pStyle w:val="TOC1"/>
        <w:tabs>
          <w:tab w:val="left" w:pos="1512"/>
        </w:tabs>
        <w:rPr>
          <w:rFonts w:asciiTheme="minorHAnsi" w:eastAsiaTheme="minorEastAsia" w:hAnsiTheme="minorHAnsi" w:cstheme="minorBidi"/>
          <w:noProof/>
          <w:sz w:val="22"/>
          <w:szCs w:val="22"/>
        </w:rPr>
      </w:pPr>
      <w:hyperlink w:anchor="_Toc451803237" w:history="1">
        <w:r w:rsidR="0034545B" w:rsidRPr="00E20196">
          <w:rPr>
            <w:rStyle w:val="Hyperlink"/>
            <w:noProof/>
          </w:rPr>
          <w:t>3</w:t>
        </w:r>
        <w:r w:rsidR="0034545B">
          <w:rPr>
            <w:rFonts w:asciiTheme="minorHAnsi" w:eastAsiaTheme="minorEastAsia" w:hAnsiTheme="minorHAnsi" w:cstheme="minorBidi"/>
            <w:noProof/>
            <w:sz w:val="22"/>
            <w:szCs w:val="22"/>
          </w:rPr>
          <w:tab/>
        </w:r>
        <w:r w:rsidR="0034545B" w:rsidRPr="00E20196">
          <w:rPr>
            <w:rStyle w:val="Hyperlink"/>
            <w:noProof/>
          </w:rPr>
          <w:t>Normative References</w:t>
        </w:r>
        <w:r w:rsidR="0034545B">
          <w:rPr>
            <w:noProof/>
            <w:webHidden/>
          </w:rPr>
          <w:tab/>
        </w:r>
        <w:r w:rsidR="0034545B">
          <w:rPr>
            <w:noProof/>
            <w:webHidden/>
          </w:rPr>
          <w:fldChar w:fldCharType="begin"/>
        </w:r>
        <w:r w:rsidR="0034545B">
          <w:rPr>
            <w:noProof/>
            <w:webHidden/>
          </w:rPr>
          <w:instrText xml:space="preserve"> PAGEREF _Toc451803237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0C6EDC7F" w14:textId="28DC0AAD" w:rsidR="0034545B" w:rsidRDefault="007507A0">
      <w:pPr>
        <w:pStyle w:val="TOC1"/>
        <w:tabs>
          <w:tab w:val="left" w:pos="1512"/>
        </w:tabs>
        <w:rPr>
          <w:rFonts w:asciiTheme="minorHAnsi" w:eastAsiaTheme="minorEastAsia" w:hAnsiTheme="minorHAnsi" w:cstheme="minorBidi"/>
          <w:noProof/>
          <w:sz w:val="22"/>
          <w:szCs w:val="22"/>
        </w:rPr>
      </w:pPr>
      <w:hyperlink w:anchor="_Toc451803238" w:history="1">
        <w:r w:rsidR="0034545B" w:rsidRPr="00E20196">
          <w:rPr>
            <w:rStyle w:val="Hyperlink"/>
            <w:noProof/>
          </w:rPr>
          <w:t>4</w:t>
        </w:r>
        <w:r w:rsidR="0034545B">
          <w:rPr>
            <w:rFonts w:asciiTheme="minorHAnsi" w:eastAsiaTheme="minorEastAsia" w:hAnsiTheme="minorHAnsi" w:cstheme="minorBidi"/>
            <w:noProof/>
            <w:sz w:val="22"/>
            <w:szCs w:val="22"/>
          </w:rPr>
          <w:tab/>
        </w:r>
        <w:r w:rsidR="0034545B" w:rsidRPr="00E20196">
          <w:rPr>
            <w:rStyle w:val="Hyperlink"/>
            <w:noProof/>
          </w:rPr>
          <w:t>Terms and Definitions</w:t>
        </w:r>
        <w:r w:rsidR="0034545B">
          <w:rPr>
            <w:noProof/>
            <w:webHidden/>
          </w:rPr>
          <w:tab/>
        </w:r>
        <w:r w:rsidR="0034545B">
          <w:rPr>
            <w:noProof/>
            <w:webHidden/>
          </w:rPr>
          <w:fldChar w:fldCharType="begin"/>
        </w:r>
        <w:r w:rsidR="0034545B">
          <w:rPr>
            <w:noProof/>
            <w:webHidden/>
          </w:rPr>
          <w:instrText xml:space="preserve"> PAGEREF _Toc451803238 \h </w:instrText>
        </w:r>
        <w:r w:rsidR="0034545B">
          <w:rPr>
            <w:noProof/>
            <w:webHidden/>
          </w:rPr>
        </w:r>
        <w:r w:rsidR="0034545B">
          <w:rPr>
            <w:noProof/>
            <w:webHidden/>
          </w:rPr>
          <w:fldChar w:fldCharType="separate"/>
        </w:r>
        <w:r w:rsidR="0034545B">
          <w:rPr>
            <w:noProof/>
            <w:webHidden/>
          </w:rPr>
          <w:t>25</w:t>
        </w:r>
        <w:r w:rsidR="0034545B">
          <w:rPr>
            <w:noProof/>
            <w:webHidden/>
          </w:rPr>
          <w:fldChar w:fldCharType="end"/>
        </w:r>
      </w:hyperlink>
    </w:p>
    <w:p w14:paraId="140D9C27" w14:textId="0FF23CA8" w:rsidR="0034545B" w:rsidRDefault="007507A0">
      <w:pPr>
        <w:pStyle w:val="TOC1"/>
        <w:tabs>
          <w:tab w:val="left" w:pos="1512"/>
        </w:tabs>
        <w:rPr>
          <w:rFonts w:asciiTheme="minorHAnsi" w:eastAsiaTheme="minorEastAsia" w:hAnsiTheme="minorHAnsi" w:cstheme="minorBidi"/>
          <w:noProof/>
          <w:sz w:val="22"/>
          <w:szCs w:val="22"/>
        </w:rPr>
      </w:pPr>
      <w:hyperlink w:anchor="_Toc451803239" w:history="1">
        <w:r w:rsidR="0034545B" w:rsidRPr="00E20196">
          <w:rPr>
            <w:rStyle w:val="Hyperlink"/>
            <w:noProof/>
          </w:rPr>
          <w:t>5</w:t>
        </w:r>
        <w:r w:rsidR="0034545B">
          <w:rPr>
            <w:rFonts w:asciiTheme="minorHAnsi" w:eastAsiaTheme="minorEastAsia" w:hAnsiTheme="minorHAnsi" w:cstheme="minorBidi"/>
            <w:noProof/>
            <w:sz w:val="22"/>
            <w:szCs w:val="22"/>
          </w:rPr>
          <w:tab/>
        </w:r>
        <w:r w:rsidR="0034545B" w:rsidRPr="00E20196">
          <w:rPr>
            <w:rStyle w:val="Hyperlink"/>
            <w:noProof/>
          </w:rPr>
          <w:t>Introduction to SIMF Concepts</w:t>
        </w:r>
        <w:r w:rsidR="0034545B">
          <w:rPr>
            <w:noProof/>
            <w:webHidden/>
          </w:rPr>
          <w:tab/>
        </w:r>
        <w:r w:rsidR="0034545B">
          <w:rPr>
            <w:noProof/>
            <w:webHidden/>
          </w:rPr>
          <w:fldChar w:fldCharType="begin"/>
        </w:r>
        <w:r w:rsidR="0034545B">
          <w:rPr>
            <w:noProof/>
            <w:webHidden/>
          </w:rPr>
          <w:instrText xml:space="preserve"> PAGEREF _Toc451803239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92C377E" w14:textId="377D41BB" w:rsidR="0034545B" w:rsidRDefault="007507A0">
      <w:pPr>
        <w:pStyle w:val="TOC2"/>
        <w:rPr>
          <w:rFonts w:asciiTheme="minorHAnsi" w:eastAsiaTheme="minorEastAsia" w:hAnsiTheme="minorHAnsi" w:cstheme="minorBidi"/>
          <w:noProof/>
          <w:sz w:val="22"/>
          <w:szCs w:val="22"/>
        </w:rPr>
      </w:pPr>
      <w:hyperlink w:anchor="_Toc451803240" w:history="1">
        <w:r w:rsidR="0034545B" w:rsidRPr="00E20196">
          <w:rPr>
            <w:rStyle w:val="Hyperlink"/>
            <w:i/>
            <w:noProof/>
          </w:rPr>
          <w:t>5.1</w:t>
        </w:r>
        <w:r w:rsidR="0034545B">
          <w:rPr>
            <w:rFonts w:asciiTheme="minorHAnsi" w:eastAsiaTheme="minorEastAsia" w:hAnsiTheme="minorHAnsi" w:cstheme="minorBidi"/>
            <w:noProof/>
            <w:sz w:val="22"/>
            <w:szCs w:val="22"/>
          </w:rPr>
          <w:tab/>
        </w:r>
        <w:r w:rsidR="0034545B" w:rsidRPr="00E20196">
          <w:rPr>
            <w:rStyle w:val="Hyperlink"/>
            <w:i/>
            <w:noProof/>
          </w:rPr>
          <w:t>SIMF Concept of concept (Non normative)</w:t>
        </w:r>
        <w:r w:rsidR="0034545B">
          <w:rPr>
            <w:noProof/>
            <w:webHidden/>
          </w:rPr>
          <w:tab/>
        </w:r>
        <w:r w:rsidR="0034545B">
          <w:rPr>
            <w:noProof/>
            <w:webHidden/>
          </w:rPr>
          <w:fldChar w:fldCharType="begin"/>
        </w:r>
        <w:r w:rsidR="0034545B">
          <w:rPr>
            <w:noProof/>
            <w:webHidden/>
          </w:rPr>
          <w:instrText xml:space="preserve"> PAGEREF _Toc451803240 \h </w:instrText>
        </w:r>
        <w:r w:rsidR="0034545B">
          <w:rPr>
            <w:noProof/>
            <w:webHidden/>
          </w:rPr>
        </w:r>
        <w:r w:rsidR="0034545B">
          <w:rPr>
            <w:noProof/>
            <w:webHidden/>
          </w:rPr>
          <w:fldChar w:fldCharType="separate"/>
        </w:r>
        <w:r w:rsidR="0034545B">
          <w:rPr>
            <w:noProof/>
            <w:webHidden/>
          </w:rPr>
          <w:t>26</w:t>
        </w:r>
        <w:r w:rsidR="0034545B">
          <w:rPr>
            <w:noProof/>
            <w:webHidden/>
          </w:rPr>
          <w:fldChar w:fldCharType="end"/>
        </w:r>
      </w:hyperlink>
    </w:p>
    <w:p w14:paraId="6059C6DF" w14:textId="4F9C42CB" w:rsidR="0034545B" w:rsidRDefault="007507A0">
      <w:pPr>
        <w:pStyle w:val="TOC2"/>
        <w:rPr>
          <w:rFonts w:asciiTheme="minorHAnsi" w:eastAsiaTheme="minorEastAsia" w:hAnsiTheme="minorHAnsi" w:cstheme="minorBidi"/>
          <w:noProof/>
          <w:sz w:val="22"/>
          <w:szCs w:val="22"/>
        </w:rPr>
      </w:pPr>
      <w:hyperlink w:anchor="_Toc451803241" w:history="1">
        <w:r w:rsidR="0034545B" w:rsidRPr="00E20196">
          <w:rPr>
            <w:rStyle w:val="Hyperlink"/>
            <w:i/>
            <w:noProof/>
          </w:rPr>
          <w:t>5.2</w:t>
        </w:r>
        <w:r w:rsidR="0034545B">
          <w:rPr>
            <w:rFonts w:asciiTheme="minorHAnsi" w:eastAsiaTheme="minorEastAsia" w:hAnsiTheme="minorHAnsi" w:cstheme="minorBidi"/>
            <w:noProof/>
            <w:sz w:val="22"/>
            <w:szCs w:val="22"/>
          </w:rPr>
          <w:tab/>
        </w:r>
        <w:r w:rsidR="0034545B" w:rsidRPr="00E20196">
          <w:rPr>
            <w:rStyle w:val="Hyperlink"/>
            <w:i/>
            <w:noProof/>
          </w:rPr>
          <w:t>Pragmatic world view</w:t>
        </w:r>
        <w:r w:rsidR="0034545B">
          <w:rPr>
            <w:noProof/>
            <w:webHidden/>
          </w:rPr>
          <w:tab/>
        </w:r>
        <w:r w:rsidR="0034545B">
          <w:rPr>
            <w:noProof/>
            <w:webHidden/>
          </w:rPr>
          <w:fldChar w:fldCharType="begin"/>
        </w:r>
        <w:r w:rsidR="0034545B">
          <w:rPr>
            <w:noProof/>
            <w:webHidden/>
          </w:rPr>
          <w:instrText xml:space="preserve"> PAGEREF _Toc451803241 \h </w:instrText>
        </w:r>
        <w:r w:rsidR="0034545B">
          <w:rPr>
            <w:noProof/>
            <w:webHidden/>
          </w:rPr>
        </w:r>
        <w:r w:rsidR="0034545B">
          <w:rPr>
            <w:noProof/>
            <w:webHidden/>
          </w:rPr>
          <w:fldChar w:fldCharType="separate"/>
        </w:r>
        <w:r w:rsidR="0034545B">
          <w:rPr>
            <w:noProof/>
            <w:webHidden/>
          </w:rPr>
          <w:t>27</w:t>
        </w:r>
        <w:r w:rsidR="0034545B">
          <w:rPr>
            <w:noProof/>
            <w:webHidden/>
          </w:rPr>
          <w:fldChar w:fldCharType="end"/>
        </w:r>
      </w:hyperlink>
    </w:p>
    <w:p w14:paraId="6F2F3AA4" w14:textId="1AD712F0" w:rsidR="0034545B" w:rsidRDefault="007507A0">
      <w:pPr>
        <w:pStyle w:val="TOC2"/>
        <w:rPr>
          <w:rFonts w:asciiTheme="minorHAnsi" w:eastAsiaTheme="minorEastAsia" w:hAnsiTheme="minorHAnsi" w:cstheme="minorBidi"/>
          <w:noProof/>
          <w:sz w:val="22"/>
          <w:szCs w:val="22"/>
        </w:rPr>
      </w:pPr>
      <w:hyperlink w:anchor="_Toc451803242" w:history="1">
        <w:r w:rsidR="0034545B" w:rsidRPr="00E20196">
          <w:rPr>
            <w:rStyle w:val="Hyperlink"/>
            <w:i/>
            <w:noProof/>
          </w:rPr>
          <w:t>5.3</w:t>
        </w:r>
        <w:r w:rsidR="0034545B">
          <w:rPr>
            <w:rFonts w:asciiTheme="minorHAnsi" w:eastAsiaTheme="minorEastAsia" w:hAnsiTheme="minorHAnsi" w:cstheme="minorBidi"/>
            <w:noProof/>
            <w:sz w:val="22"/>
            <w:szCs w:val="22"/>
          </w:rPr>
          <w:tab/>
        </w:r>
        <w:r w:rsidR="0034545B" w:rsidRPr="00E20196">
          <w:rPr>
            <w:rStyle w:val="Hyperlink"/>
            <w:i/>
            <w:noProof/>
          </w:rPr>
          <w:t>Models</w:t>
        </w:r>
        <w:r w:rsidR="0034545B">
          <w:rPr>
            <w:noProof/>
            <w:webHidden/>
          </w:rPr>
          <w:tab/>
        </w:r>
        <w:r w:rsidR="0034545B">
          <w:rPr>
            <w:noProof/>
            <w:webHidden/>
          </w:rPr>
          <w:fldChar w:fldCharType="begin"/>
        </w:r>
        <w:r w:rsidR="0034545B">
          <w:rPr>
            <w:noProof/>
            <w:webHidden/>
          </w:rPr>
          <w:instrText xml:space="preserve"> PAGEREF _Toc451803242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01E9996C" w14:textId="0241B38C" w:rsidR="0034545B" w:rsidRDefault="007507A0">
      <w:pPr>
        <w:pStyle w:val="TOC2"/>
        <w:rPr>
          <w:rFonts w:asciiTheme="minorHAnsi" w:eastAsiaTheme="minorEastAsia" w:hAnsiTheme="minorHAnsi" w:cstheme="minorBidi"/>
          <w:noProof/>
          <w:sz w:val="22"/>
          <w:szCs w:val="22"/>
        </w:rPr>
      </w:pPr>
      <w:hyperlink w:anchor="_Toc451803243" w:history="1">
        <w:r w:rsidR="0034545B" w:rsidRPr="00E20196">
          <w:rPr>
            <w:rStyle w:val="Hyperlink"/>
            <w:i/>
            <w:noProof/>
          </w:rPr>
          <w:t>5.4</w:t>
        </w:r>
        <w:r w:rsidR="0034545B">
          <w:rPr>
            <w:rFonts w:asciiTheme="minorHAnsi" w:eastAsiaTheme="minorEastAsia" w:hAnsiTheme="minorHAnsi" w:cstheme="minorBidi"/>
            <w:noProof/>
            <w:sz w:val="22"/>
            <w:szCs w:val="22"/>
          </w:rPr>
          <w:tab/>
        </w:r>
        <w:r w:rsidR="0034545B" w:rsidRPr="00E20196">
          <w:rPr>
            <w:rStyle w:val="Hyperlink"/>
            <w:i/>
            <w:noProof/>
          </w:rPr>
          <w:t>Concepts</w:t>
        </w:r>
        <w:r w:rsidR="0034545B">
          <w:rPr>
            <w:noProof/>
            <w:webHidden/>
          </w:rPr>
          <w:tab/>
        </w:r>
        <w:r w:rsidR="0034545B">
          <w:rPr>
            <w:noProof/>
            <w:webHidden/>
          </w:rPr>
          <w:fldChar w:fldCharType="begin"/>
        </w:r>
        <w:r w:rsidR="0034545B">
          <w:rPr>
            <w:noProof/>
            <w:webHidden/>
          </w:rPr>
          <w:instrText xml:space="preserve"> PAGEREF _Toc451803243 \h </w:instrText>
        </w:r>
        <w:r w:rsidR="0034545B">
          <w:rPr>
            <w:noProof/>
            <w:webHidden/>
          </w:rPr>
        </w:r>
        <w:r w:rsidR="0034545B">
          <w:rPr>
            <w:noProof/>
            <w:webHidden/>
          </w:rPr>
          <w:fldChar w:fldCharType="separate"/>
        </w:r>
        <w:r w:rsidR="0034545B">
          <w:rPr>
            <w:noProof/>
            <w:webHidden/>
          </w:rPr>
          <w:t>28</w:t>
        </w:r>
        <w:r w:rsidR="0034545B">
          <w:rPr>
            <w:noProof/>
            <w:webHidden/>
          </w:rPr>
          <w:fldChar w:fldCharType="end"/>
        </w:r>
      </w:hyperlink>
    </w:p>
    <w:p w14:paraId="79AF70D0" w14:textId="36A28A65" w:rsidR="0034545B" w:rsidRDefault="007507A0">
      <w:pPr>
        <w:pStyle w:val="TOC3"/>
        <w:rPr>
          <w:rFonts w:asciiTheme="minorHAnsi" w:eastAsiaTheme="minorEastAsia" w:hAnsiTheme="minorHAnsi" w:cstheme="minorBidi"/>
          <w:noProof/>
          <w:sz w:val="22"/>
          <w:szCs w:val="22"/>
        </w:rPr>
      </w:pPr>
      <w:hyperlink w:anchor="_Toc451803244" w:history="1">
        <w:r w:rsidR="0034545B" w:rsidRPr="00E20196">
          <w:rPr>
            <w:rStyle w:val="Hyperlink"/>
            <w:noProof/>
          </w:rPr>
          <w:t>5.4.1</w:t>
        </w:r>
        <w:r w:rsidR="0034545B">
          <w:rPr>
            <w:rFonts w:asciiTheme="minorHAnsi" w:eastAsiaTheme="minorEastAsia" w:hAnsiTheme="minorHAnsi" w:cstheme="minorBidi"/>
            <w:noProof/>
            <w:sz w:val="22"/>
            <w:szCs w:val="22"/>
          </w:rPr>
          <w:tab/>
        </w:r>
        <w:r w:rsidR="0034545B" w:rsidRPr="00E20196">
          <w:rPr>
            <w:rStyle w:val="Hyperlink"/>
            <w:noProof/>
          </w:rPr>
          <w:t>Dictionary Concepts</w:t>
        </w:r>
        <w:r w:rsidR="0034545B">
          <w:rPr>
            <w:noProof/>
            <w:webHidden/>
          </w:rPr>
          <w:tab/>
        </w:r>
        <w:r w:rsidR="0034545B">
          <w:rPr>
            <w:noProof/>
            <w:webHidden/>
          </w:rPr>
          <w:fldChar w:fldCharType="begin"/>
        </w:r>
        <w:r w:rsidR="0034545B">
          <w:rPr>
            <w:noProof/>
            <w:webHidden/>
          </w:rPr>
          <w:instrText xml:space="preserve"> PAGEREF _Toc451803244 \h </w:instrText>
        </w:r>
        <w:r w:rsidR="0034545B">
          <w:rPr>
            <w:noProof/>
            <w:webHidden/>
          </w:rPr>
        </w:r>
        <w:r w:rsidR="0034545B">
          <w:rPr>
            <w:noProof/>
            <w:webHidden/>
          </w:rPr>
          <w:fldChar w:fldCharType="separate"/>
        </w:r>
        <w:r w:rsidR="0034545B">
          <w:rPr>
            <w:noProof/>
            <w:webHidden/>
          </w:rPr>
          <w:t>30</w:t>
        </w:r>
        <w:r w:rsidR="0034545B">
          <w:rPr>
            <w:noProof/>
            <w:webHidden/>
          </w:rPr>
          <w:fldChar w:fldCharType="end"/>
        </w:r>
      </w:hyperlink>
    </w:p>
    <w:p w14:paraId="5A87DEB0" w14:textId="03F2B333" w:rsidR="0034545B" w:rsidRDefault="007507A0">
      <w:pPr>
        <w:pStyle w:val="TOC2"/>
        <w:rPr>
          <w:rFonts w:asciiTheme="minorHAnsi" w:eastAsiaTheme="minorEastAsia" w:hAnsiTheme="minorHAnsi" w:cstheme="minorBidi"/>
          <w:noProof/>
          <w:sz w:val="22"/>
          <w:szCs w:val="22"/>
        </w:rPr>
      </w:pPr>
      <w:hyperlink w:anchor="_Toc451803245" w:history="1">
        <w:r w:rsidR="0034545B" w:rsidRPr="00E20196">
          <w:rPr>
            <w:rStyle w:val="Hyperlink"/>
            <w:i/>
            <w:noProof/>
          </w:rPr>
          <w:t>5.5</w:t>
        </w:r>
        <w:r w:rsidR="0034545B">
          <w:rPr>
            <w:rFonts w:asciiTheme="minorHAnsi" w:eastAsiaTheme="minorEastAsia" w:hAnsiTheme="minorHAnsi" w:cstheme="minorBidi"/>
            <w:noProof/>
            <w:sz w:val="22"/>
            <w:szCs w:val="22"/>
          </w:rPr>
          <w:tab/>
        </w:r>
        <w:r w:rsidR="0034545B" w:rsidRPr="00E20196">
          <w:rPr>
            <w:rStyle w:val="Hyperlink"/>
            <w:i/>
            <w:noProof/>
          </w:rPr>
          <w:t>Facts</w:t>
        </w:r>
        <w:r w:rsidR="0034545B">
          <w:rPr>
            <w:noProof/>
            <w:webHidden/>
          </w:rPr>
          <w:tab/>
        </w:r>
        <w:r w:rsidR="0034545B">
          <w:rPr>
            <w:noProof/>
            <w:webHidden/>
          </w:rPr>
          <w:fldChar w:fldCharType="begin"/>
        </w:r>
        <w:r w:rsidR="0034545B">
          <w:rPr>
            <w:noProof/>
            <w:webHidden/>
          </w:rPr>
          <w:instrText xml:space="preserve"> PAGEREF _Toc451803245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2976F1E9" w14:textId="51A18199" w:rsidR="0034545B" w:rsidRDefault="007507A0">
      <w:pPr>
        <w:pStyle w:val="TOC2"/>
        <w:rPr>
          <w:rFonts w:asciiTheme="minorHAnsi" w:eastAsiaTheme="minorEastAsia" w:hAnsiTheme="minorHAnsi" w:cstheme="minorBidi"/>
          <w:noProof/>
          <w:sz w:val="22"/>
          <w:szCs w:val="22"/>
        </w:rPr>
      </w:pPr>
      <w:hyperlink w:anchor="_Toc451803246" w:history="1">
        <w:r w:rsidR="0034545B" w:rsidRPr="00E20196">
          <w:rPr>
            <w:rStyle w:val="Hyperlink"/>
            <w:i/>
            <w:noProof/>
          </w:rPr>
          <w:t>5.6</w:t>
        </w:r>
        <w:r w:rsidR="0034545B">
          <w:rPr>
            <w:rFonts w:asciiTheme="minorHAnsi" w:eastAsiaTheme="minorEastAsia" w:hAnsiTheme="minorHAnsi" w:cstheme="minorBidi"/>
            <w:noProof/>
            <w:sz w:val="22"/>
            <w:szCs w:val="22"/>
          </w:rPr>
          <w:tab/>
        </w:r>
        <w:r w:rsidR="0034545B" w:rsidRPr="00E20196">
          <w:rPr>
            <w:rStyle w:val="Hyperlink"/>
            <w:i/>
            <w:noProof/>
          </w:rPr>
          <w:t>Context</w:t>
        </w:r>
        <w:r w:rsidR="0034545B">
          <w:rPr>
            <w:noProof/>
            <w:webHidden/>
          </w:rPr>
          <w:tab/>
        </w:r>
        <w:r w:rsidR="0034545B">
          <w:rPr>
            <w:noProof/>
            <w:webHidden/>
          </w:rPr>
          <w:fldChar w:fldCharType="begin"/>
        </w:r>
        <w:r w:rsidR="0034545B">
          <w:rPr>
            <w:noProof/>
            <w:webHidden/>
          </w:rPr>
          <w:instrText xml:space="preserve"> PAGEREF _Toc451803246 \h </w:instrText>
        </w:r>
        <w:r w:rsidR="0034545B">
          <w:rPr>
            <w:noProof/>
            <w:webHidden/>
          </w:rPr>
        </w:r>
        <w:r w:rsidR="0034545B">
          <w:rPr>
            <w:noProof/>
            <w:webHidden/>
          </w:rPr>
          <w:fldChar w:fldCharType="separate"/>
        </w:r>
        <w:r w:rsidR="0034545B">
          <w:rPr>
            <w:noProof/>
            <w:webHidden/>
          </w:rPr>
          <w:t>31</w:t>
        </w:r>
        <w:r w:rsidR="0034545B">
          <w:rPr>
            <w:noProof/>
            <w:webHidden/>
          </w:rPr>
          <w:fldChar w:fldCharType="end"/>
        </w:r>
      </w:hyperlink>
    </w:p>
    <w:p w14:paraId="532B47AB" w14:textId="2AF1FEA0" w:rsidR="0034545B" w:rsidRDefault="007507A0">
      <w:pPr>
        <w:pStyle w:val="TOC2"/>
        <w:rPr>
          <w:rFonts w:asciiTheme="minorHAnsi" w:eastAsiaTheme="minorEastAsia" w:hAnsiTheme="minorHAnsi" w:cstheme="minorBidi"/>
          <w:noProof/>
          <w:sz w:val="22"/>
          <w:szCs w:val="22"/>
        </w:rPr>
      </w:pPr>
      <w:hyperlink w:anchor="_Toc451803247" w:history="1">
        <w:r w:rsidR="0034545B" w:rsidRPr="00E20196">
          <w:rPr>
            <w:rStyle w:val="Hyperlink"/>
            <w:i/>
            <w:noProof/>
          </w:rPr>
          <w:t>5.7</w:t>
        </w:r>
        <w:r w:rsidR="0034545B">
          <w:rPr>
            <w:rFonts w:asciiTheme="minorHAnsi" w:eastAsiaTheme="minorEastAsia" w:hAnsiTheme="minorHAnsi" w:cstheme="minorBidi"/>
            <w:noProof/>
            <w:sz w:val="22"/>
            <w:szCs w:val="22"/>
          </w:rPr>
          <w:tab/>
        </w:r>
        <w:r w:rsidR="0034545B" w:rsidRPr="00E20196">
          <w:rPr>
            <w:rStyle w:val="Hyperlink"/>
            <w:i/>
            <w:noProof/>
          </w:rPr>
          <w:t>Entities</w:t>
        </w:r>
        <w:r w:rsidR="0034545B">
          <w:rPr>
            <w:noProof/>
            <w:webHidden/>
          </w:rPr>
          <w:tab/>
        </w:r>
        <w:r w:rsidR="0034545B">
          <w:rPr>
            <w:noProof/>
            <w:webHidden/>
          </w:rPr>
          <w:fldChar w:fldCharType="begin"/>
        </w:r>
        <w:r w:rsidR="0034545B">
          <w:rPr>
            <w:noProof/>
            <w:webHidden/>
          </w:rPr>
          <w:instrText xml:space="preserve"> PAGEREF _Toc451803247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3E6944A9" w14:textId="693C6B75" w:rsidR="0034545B" w:rsidRDefault="007507A0">
      <w:pPr>
        <w:pStyle w:val="TOC2"/>
        <w:rPr>
          <w:rFonts w:asciiTheme="minorHAnsi" w:eastAsiaTheme="minorEastAsia" w:hAnsiTheme="minorHAnsi" w:cstheme="minorBidi"/>
          <w:noProof/>
          <w:sz w:val="22"/>
          <w:szCs w:val="22"/>
        </w:rPr>
      </w:pPr>
      <w:hyperlink w:anchor="_Toc451803248" w:history="1">
        <w:r w:rsidR="0034545B" w:rsidRPr="00E20196">
          <w:rPr>
            <w:rStyle w:val="Hyperlink"/>
            <w:i/>
            <w:noProof/>
          </w:rPr>
          <w:t>5.8</w:t>
        </w:r>
        <w:r w:rsidR="0034545B">
          <w:rPr>
            <w:rFonts w:asciiTheme="minorHAnsi" w:eastAsiaTheme="minorEastAsia" w:hAnsiTheme="minorHAnsi" w:cstheme="minorBidi"/>
            <w:noProof/>
            <w:sz w:val="22"/>
            <w:szCs w:val="22"/>
          </w:rPr>
          <w:tab/>
        </w:r>
        <w:r w:rsidR="0034545B" w:rsidRPr="00E20196">
          <w:rPr>
            <w:rStyle w:val="Hyperlink"/>
            <w:i/>
            <w:noProof/>
          </w:rPr>
          <w:t>Values and Anything</w:t>
        </w:r>
        <w:r w:rsidR="0034545B">
          <w:rPr>
            <w:noProof/>
            <w:webHidden/>
          </w:rPr>
          <w:tab/>
        </w:r>
        <w:r w:rsidR="0034545B">
          <w:rPr>
            <w:noProof/>
            <w:webHidden/>
          </w:rPr>
          <w:fldChar w:fldCharType="begin"/>
        </w:r>
        <w:r w:rsidR="0034545B">
          <w:rPr>
            <w:noProof/>
            <w:webHidden/>
          </w:rPr>
          <w:instrText xml:space="preserve"> PAGEREF _Toc451803248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677BE38E" w14:textId="78129ADE" w:rsidR="0034545B" w:rsidRDefault="007507A0">
      <w:pPr>
        <w:pStyle w:val="TOC2"/>
        <w:rPr>
          <w:rFonts w:asciiTheme="minorHAnsi" w:eastAsiaTheme="minorEastAsia" w:hAnsiTheme="minorHAnsi" w:cstheme="minorBidi"/>
          <w:noProof/>
          <w:sz w:val="22"/>
          <w:szCs w:val="22"/>
        </w:rPr>
      </w:pPr>
      <w:hyperlink w:anchor="_Toc451803249" w:history="1">
        <w:r w:rsidR="0034545B" w:rsidRPr="00E20196">
          <w:rPr>
            <w:rStyle w:val="Hyperlink"/>
            <w:i/>
            <w:noProof/>
          </w:rPr>
          <w:t>5.9</w:t>
        </w:r>
        <w:r w:rsidR="0034545B">
          <w:rPr>
            <w:rFonts w:asciiTheme="minorHAnsi" w:eastAsiaTheme="minorEastAsia" w:hAnsiTheme="minorHAnsi" w:cstheme="minorBidi"/>
            <w:noProof/>
            <w:sz w:val="22"/>
            <w:szCs w:val="22"/>
          </w:rPr>
          <w:tab/>
        </w:r>
        <w:r w:rsidR="0034545B" w:rsidRPr="00E20196">
          <w:rPr>
            <w:rStyle w:val="Hyperlink"/>
            <w:i/>
            <w:noProof/>
          </w:rPr>
          <w:t>Situations</w:t>
        </w:r>
        <w:r w:rsidR="0034545B">
          <w:rPr>
            <w:noProof/>
            <w:webHidden/>
          </w:rPr>
          <w:tab/>
        </w:r>
        <w:r w:rsidR="0034545B">
          <w:rPr>
            <w:noProof/>
            <w:webHidden/>
          </w:rPr>
          <w:fldChar w:fldCharType="begin"/>
        </w:r>
        <w:r w:rsidR="0034545B">
          <w:rPr>
            <w:noProof/>
            <w:webHidden/>
          </w:rPr>
          <w:instrText xml:space="preserve"> PAGEREF _Toc451803249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6D5A876" w14:textId="68C408E2" w:rsidR="0034545B" w:rsidRDefault="007507A0">
      <w:pPr>
        <w:pStyle w:val="TOC2"/>
        <w:rPr>
          <w:rFonts w:asciiTheme="minorHAnsi" w:eastAsiaTheme="minorEastAsia" w:hAnsiTheme="minorHAnsi" w:cstheme="minorBidi"/>
          <w:noProof/>
          <w:sz w:val="22"/>
          <w:szCs w:val="22"/>
        </w:rPr>
      </w:pPr>
      <w:hyperlink w:anchor="_Toc451803250" w:history="1">
        <w:r w:rsidR="0034545B" w:rsidRPr="00E20196">
          <w:rPr>
            <w:rStyle w:val="Hyperlink"/>
            <w:noProof/>
          </w:rPr>
          <w:t>5.10</w:t>
        </w:r>
        <w:r w:rsidR="0034545B">
          <w:rPr>
            <w:rFonts w:asciiTheme="minorHAnsi" w:eastAsiaTheme="minorEastAsia" w:hAnsiTheme="minorHAnsi" w:cstheme="minorBidi"/>
            <w:noProof/>
            <w:sz w:val="22"/>
            <w:szCs w:val="22"/>
          </w:rPr>
          <w:tab/>
        </w:r>
        <w:r w:rsidR="0034545B" w:rsidRPr="00E20196">
          <w:rPr>
            <w:rStyle w:val="Hyperlink"/>
            <w:noProof/>
          </w:rPr>
          <w:t>Relationships</w:t>
        </w:r>
        <w:r w:rsidR="0034545B">
          <w:rPr>
            <w:noProof/>
            <w:webHidden/>
          </w:rPr>
          <w:tab/>
        </w:r>
        <w:r w:rsidR="0034545B">
          <w:rPr>
            <w:noProof/>
            <w:webHidden/>
          </w:rPr>
          <w:fldChar w:fldCharType="begin"/>
        </w:r>
        <w:r w:rsidR="0034545B">
          <w:rPr>
            <w:noProof/>
            <w:webHidden/>
          </w:rPr>
          <w:instrText xml:space="preserve"> PAGEREF _Toc451803250 \h </w:instrText>
        </w:r>
        <w:r w:rsidR="0034545B">
          <w:rPr>
            <w:noProof/>
            <w:webHidden/>
          </w:rPr>
        </w:r>
        <w:r w:rsidR="0034545B">
          <w:rPr>
            <w:noProof/>
            <w:webHidden/>
          </w:rPr>
          <w:fldChar w:fldCharType="separate"/>
        </w:r>
        <w:r w:rsidR="0034545B">
          <w:rPr>
            <w:noProof/>
            <w:webHidden/>
          </w:rPr>
          <w:t>32</w:t>
        </w:r>
        <w:r w:rsidR="0034545B">
          <w:rPr>
            <w:noProof/>
            <w:webHidden/>
          </w:rPr>
          <w:fldChar w:fldCharType="end"/>
        </w:r>
      </w:hyperlink>
    </w:p>
    <w:p w14:paraId="1DAC8399" w14:textId="663589AB" w:rsidR="0034545B" w:rsidRDefault="007507A0">
      <w:pPr>
        <w:pStyle w:val="TOC2"/>
        <w:rPr>
          <w:rFonts w:asciiTheme="minorHAnsi" w:eastAsiaTheme="minorEastAsia" w:hAnsiTheme="minorHAnsi" w:cstheme="minorBidi"/>
          <w:noProof/>
          <w:sz w:val="22"/>
          <w:szCs w:val="22"/>
        </w:rPr>
      </w:pPr>
      <w:hyperlink w:anchor="_Toc451803251" w:history="1">
        <w:r w:rsidR="0034545B" w:rsidRPr="00E20196">
          <w:rPr>
            <w:rStyle w:val="Hyperlink"/>
            <w:i/>
            <w:noProof/>
          </w:rPr>
          <w:t>5.11</w:t>
        </w:r>
        <w:r w:rsidR="0034545B">
          <w:rPr>
            <w:rFonts w:asciiTheme="minorHAnsi" w:eastAsiaTheme="minorEastAsia" w:hAnsiTheme="minorHAnsi" w:cstheme="minorBidi"/>
            <w:noProof/>
            <w:sz w:val="22"/>
            <w:szCs w:val="22"/>
          </w:rPr>
          <w:tab/>
        </w:r>
        <w:r w:rsidR="0034545B" w:rsidRPr="00E20196">
          <w:rPr>
            <w:rStyle w:val="Hyperlink"/>
            <w:i/>
            <w:noProof/>
          </w:rPr>
          <w:t>Types</w:t>
        </w:r>
        <w:r w:rsidR="0034545B">
          <w:rPr>
            <w:noProof/>
            <w:webHidden/>
          </w:rPr>
          <w:tab/>
        </w:r>
        <w:r w:rsidR="0034545B">
          <w:rPr>
            <w:noProof/>
            <w:webHidden/>
          </w:rPr>
          <w:fldChar w:fldCharType="begin"/>
        </w:r>
        <w:r w:rsidR="0034545B">
          <w:rPr>
            <w:noProof/>
            <w:webHidden/>
          </w:rPr>
          <w:instrText xml:space="preserve"> PAGEREF _Toc451803251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7E41380E" w14:textId="3C830A02" w:rsidR="0034545B" w:rsidRDefault="007507A0">
      <w:pPr>
        <w:pStyle w:val="TOC3"/>
        <w:rPr>
          <w:rFonts w:asciiTheme="minorHAnsi" w:eastAsiaTheme="minorEastAsia" w:hAnsiTheme="minorHAnsi" w:cstheme="minorBidi"/>
          <w:noProof/>
          <w:sz w:val="22"/>
          <w:szCs w:val="22"/>
        </w:rPr>
      </w:pPr>
      <w:hyperlink w:anchor="_Toc451803252" w:history="1">
        <w:r w:rsidR="0034545B" w:rsidRPr="00E20196">
          <w:rPr>
            <w:rStyle w:val="Hyperlink"/>
            <w:noProof/>
          </w:rPr>
          <w:t>5.11.1</w:t>
        </w:r>
        <w:r w:rsidR="0034545B">
          <w:rPr>
            <w:rFonts w:asciiTheme="minorHAnsi" w:eastAsiaTheme="minorEastAsia" w:hAnsiTheme="minorHAnsi" w:cstheme="minorBidi"/>
            <w:noProof/>
            <w:sz w:val="22"/>
            <w:szCs w:val="22"/>
          </w:rPr>
          <w:tab/>
        </w:r>
        <w:r w:rsidR="0034545B" w:rsidRPr="00E20196">
          <w:rPr>
            <w:rStyle w:val="Hyperlink"/>
            <w:noProof/>
          </w:rPr>
          <w:t>Types and Instances</w:t>
        </w:r>
        <w:r w:rsidR="0034545B">
          <w:rPr>
            <w:noProof/>
            <w:webHidden/>
          </w:rPr>
          <w:tab/>
        </w:r>
        <w:r w:rsidR="0034545B">
          <w:rPr>
            <w:noProof/>
            <w:webHidden/>
          </w:rPr>
          <w:fldChar w:fldCharType="begin"/>
        </w:r>
        <w:r w:rsidR="0034545B">
          <w:rPr>
            <w:noProof/>
            <w:webHidden/>
          </w:rPr>
          <w:instrText xml:space="preserve"> PAGEREF _Toc451803252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710691F" w14:textId="5E80C988" w:rsidR="0034545B" w:rsidRDefault="007507A0">
      <w:pPr>
        <w:pStyle w:val="TOC3"/>
        <w:rPr>
          <w:rFonts w:asciiTheme="minorHAnsi" w:eastAsiaTheme="minorEastAsia" w:hAnsiTheme="minorHAnsi" w:cstheme="minorBidi"/>
          <w:noProof/>
          <w:sz w:val="22"/>
          <w:szCs w:val="22"/>
        </w:rPr>
      </w:pPr>
      <w:hyperlink w:anchor="_Toc451803253" w:history="1">
        <w:r w:rsidR="0034545B" w:rsidRPr="00E20196">
          <w:rPr>
            <w:rStyle w:val="Hyperlink"/>
            <w:noProof/>
          </w:rPr>
          <w:t>5.11.2</w:t>
        </w:r>
        <w:r w:rsidR="0034545B">
          <w:rPr>
            <w:rFonts w:asciiTheme="minorHAnsi" w:eastAsiaTheme="minorEastAsia" w:hAnsiTheme="minorHAnsi" w:cstheme="minorBidi"/>
            <w:noProof/>
            <w:sz w:val="22"/>
            <w:szCs w:val="22"/>
          </w:rPr>
          <w:tab/>
        </w:r>
        <w:r w:rsidR="0034545B" w:rsidRPr="00E20196">
          <w:rPr>
            <w:rStyle w:val="Hyperlink"/>
            <w:noProof/>
          </w:rPr>
          <w:t>Multiple inheritance and multiple classification</w:t>
        </w:r>
        <w:r w:rsidR="0034545B">
          <w:rPr>
            <w:noProof/>
            <w:webHidden/>
          </w:rPr>
          <w:tab/>
        </w:r>
        <w:r w:rsidR="0034545B">
          <w:rPr>
            <w:noProof/>
            <w:webHidden/>
          </w:rPr>
          <w:fldChar w:fldCharType="begin"/>
        </w:r>
        <w:r w:rsidR="0034545B">
          <w:rPr>
            <w:noProof/>
            <w:webHidden/>
          </w:rPr>
          <w:instrText xml:space="preserve"> PAGEREF _Toc451803253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3B9DA3CD" w14:textId="7177334F" w:rsidR="0034545B" w:rsidRDefault="007507A0">
      <w:pPr>
        <w:pStyle w:val="TOC3"/>
        <w:rPr>
          <w:rFonts w:asciiTheme="minorHAnsi" w:eastAsiaTheme="minorEastAsia" w:hAnsiTheme="minorHAnsi" w:cstheme="minorBidi"/>
          <w:noProof/>
          <w:sz w:val="22"/>
          <w:szCs w:val="22"/>
        </w:rPr>
      </w:pPr>
      <w:hyperlink w:anchor="_Toc451803254" w:history="1">
        <w:r w:rsidR="0034545B" w:rsidRPr="00E20196">
          <w:rPr>
            <w:rStyle w:val="Hyperlink"/>
            <w:noProof/>
          </w:rPr>
          <w:t>5.11.3</w:t>
        </w:r>
        <w:r w:rsidR="0034545B">
          <w:rPr>
            <w:rFonts w:asciiTheme="minorHAnsi" w:eastAsiaTheme="minorEastAsia" w:hAnsiTheme="minorHAnsi" w:cstheme="minorBidi"/>
            <w:noProof/>
            <w:sz w:val="22"/>
            <w:szCs w:val="22"/>
          </w:rPr>
          <w:tab/>
        </w:r>
        <w:r w:rsidR="0034545B" w:rsidRPr="00E20196">
          <w:rPr>
            <w:rStyle w:val="Hyperlink"/>
            <w:noProof/>
          </w:rPr>
          <w:t>Situation Types &amp; Properties</w:t>
        </w:r>
        <w:r w:rsidR="0034545B">
          <w:rPr>
            <w:noProof/>
            <w:webHidden/>
          </w:rPr>
          <w:tab/>
        </w:r>
        <w:r w:rsidR="0034545B">
          <w:rPr>
            <w:noProof/>
            <w:webHidden/>
          </w:rPr>
          <w:fldChar w:fldCharType="begin"/>
        </w:r>
        <w:r w:rsidR="0034545B">
          <w:rPr>
            <w:noProof/>
            <w:webHidden/>
          </w:rPr>
          <w:instrText xml:space="preserve"> PAGEREF _Toc451803254 \h </w:instrText>
        </w:r>
        <w:r w:rsidR="0034545B">
          <w:rPr>
            <w:noProof/>
            <w:webHidden/>
          </w:rPr>
        </w:r>
        <w:r w:rsidR="0034545B">
          <w:rPr>
            <w:noProof/>
            <w:webHidden/>
          </w:rPr>
          <w:fldChar w:fldCharType="separate"/>
        </w:r>
        <w:r w:rsidR="0034545B">
          <w:rPr>
            <w:noProof/>
            <w:webHidden/>
          </w:rPr>
          <w:t>33</w:t>
        </w:r>
        <w:r w:rsidR="0034545B">
          <w:rPr>
            <w:noProof/>
            <w:webHidden/>
          </w:rPr>
          <w:fldChar w:fldCharType="end"/>
        </w:r>
      </w:hyperlink>
    </w:p>
    <w:p w14:paraId="29A1CBA3" w14:textId="629AAF64" w:rsidR="0034545B" w:rsidRDefault="007507A0">
      <w:pPr>
        <w:pStyle w:val="TOC3"/>
        <w:rPr>
          <w:rFonts w:asciiTheme="minorHAnsi" w:eastAsiaTheme="minorEastAsia" w:hAnsiTheme="minorHAnsi" w:cstheme="minorBidi"/>
          <w:noProof/>
          <w:sz w:val="22"/>
          <w:szCs w:val="22"/>
        </w:rPr>
      </w:pPr>
      <w:hyperlink w:anchor="_Toc451803255" w:history="1">
        <w:r w:rsidR="0034545B" w:rsidRPr="00E20196">
          <w:rPr>
            <w:rStyle w:val="Hyperlink"/>
            <w:noProof/>
          </w:rPr>
          <w:t>5.11.4</w:t>
        </w:r>
        <w:r w:rsidR="0034545B">
          <w:rPr>
            <w:rFonts w:asciiTheme="minorHAnsi" w:eastAsiaTheme="minorEastAsia" w:hAnsiTheme="minorHAnsi" w:cstheme="minorBidi"/>
            <w:noProof/>
            <w:sz w:val="22"/>
            <w:szCs w:val="22"/>
          </w:rPr>
          <w:tab/>
        </w:r>
        <w:r w:rsidR="0034545B" w:rsidRPr="00E20196">
          <w:rPr>
            <w:rStyle w:val="Hyperlink"/>
            <w:noProof/>
          </w:rPr>
          <w:t>Facets</w:t>
        </w:r>
        <w:r w:rsidR="0034545B">
          <w:rPr>
            <w:noProof/>
            <w:webHidden/>
          </w:rPr>
          <w:tab/>
        </w:r>
        <w:r w:rsidR="0034545B">
          <w:rPr>
            <w:noProof/>
            <w:webHidden/>
          </w:rPr>
          <w:fldChar w:fldCharType="begin"/>
        </w:r>
        <w:r w:rsidR="0034545B">
          <w:rPr>
            <w:noProof/>
            <w:webHidden/>
          </w:rPr>
          <w:instrText xml:space="preserve"> PAGEREF _Toc451803255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3F0DEFBA" w14:textId="4E6C03DF" w:rsidR="0034545B" w:rsidRDefault="007507A0">
      <w:pPr>
        <w:pStyle w:val="TOC3"/>
        <w:rPr>
          <w:rFonts w:asciiTheme="minorHAnsi" w:eastAsiaTheme="minorEastAsia" w:hAnsiTheme="minorHAnsi" w:cstheme="minorBidi"/>
          <w:noProof/>
          <w:sz w:val="22"/>
          <w:szCs w:val="22"/>
        </w:rPr>
      </w:pPr>
      <w:hyperlink w:anchor="_Toc451803256" w:history="1">
        <w:r w:rsidR="0034545B" w:rsidRPr="00E20196">
          <w:rPr>
            <w:rStyle w:val="Hyperlink"/>
            <w:noProof/>
          </w:rPr>
          <w:t>5.11.5</w:t>
        </w:r>
        <w:r w:rsidR="0034545B">
          <w:rPr>
            <w:rFonts w:asciiTheme="minorHAnsi" w:eastAsiaTheme="minorEastAsia" w:hAnsiTheme="minorHAnsi" w:cstheme="minorBidi"/>
            <w:noProof/>
            <w:sz w:val="22"/>
            <w:szCs w:val="22"/>
          </w:rPr>
          <w:tab/>
        </w:r>
        <w:r w:rsidR="0034545B" w:rsidRPr="00E20196">
          <w:rPr>
            <w:rStyle w:val="Hyperlink"/>
            <w:noProof/>
          </w:rPr>
          <w:t>Roles</w:t>
        </w:r>
        <w:r w:rsidR="0034545B">
          <w:rPr>
            <w:noProof/>
            <w:webHidden/>
          </w:rPr>
          <w:tab/>
        </w:r>
        <w:r w:rsidR="0034545B">
          <w:rPr>
            <w:noProof/>
            <w:webHidden/>
          </w:rPr>
          <w:fldChar w:fldCharType="begin"/>
        </w:r>
        <w:r w:rsidR="0034545B">
          <w:rPr>
            <w:noProof/>
            <w:webHidden/>
          </w:rPr>
          <w:instrText xml:space="preserve"> PAGEREF _Toc451803256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4B27F4D" w14:textId="6184FEAC" w:rsidR="0034545B" w:rsidRDefault="007507A0">
      <w:pPr>
        <w:pStyle w:val="TOC3"/>
        <w:rPr>
          <w:rFonts w:asciiTheme="minorHAnsi" w:eastAsiaTheme="minorEastAsia" w:hAnsiTheme="minorHAnsi" w:cstheme="minorBidi"/>
          <w:noProof/>
          <w:sz w:val="22"/>
          <w:szCs w:val="22"/>
        </w:rPr>
      </w:pPr>
      <w:hyperlink w:anchor="_Toc451803257" w:history="1">
        <w:r w:rsidR="0034545B" w:rsidRPr="00E20196">
          <w:rPr>
            <w:rStyle w:val="Hyperlink"/>
            <w:noProof/>
          </w:rPr>
          <w:t>5.11.6</w:t>
        </w:r>
        <w:r w:rsidR="0034545B">
          <w:rPr>
            <w:rFonts w:asciiTheme="minorHAnsi" w:eastAsiaTheme="minorEastAsia" w:hAnsiTheme="minorHAnsi" w:cstheme="minorBidi"/>
            <w:noProof/>
            <w:sz w:val="22"/>
            <w:szCs w:val="22"/>
          </w:rPr>
          <w:tab/>
        </w:r>
        <w:r w:rsidR="0034545B" w:rsidRPr="00E20196">
          <w:rPr>
            <w:rStyle w:val="Hyperlink"/>
            <w:noProof/>
          </w:rPr>
          <w:t>Phases</w:t>
        </w:r>
        <w:r w:rsidR="0034545B">
          <w:rPr>
            <w:noProof/>
            <w:webHidden/>
          </w:rPr>
          <w:tab/>
        </w:r>
        <w:r w:rsidR="0034545B">
          <w:rPr>
            <w:noProof/>
            <w:webHidden/>
          </w:rPr>
          <w:fldChar w:fldCharType="begin"/>
        </w:r>
        <w:r w:rsidR="0034545B">
          <w:rPr>
            <w:noProof/>
            <w:webHidden/>
          </w:rPr>
          <w:instrText xml:space="preserve"> PAGEREF _Toc451803257 \h </w:instrText>
        </w:r>
        <w:r w:rsidR="0034545B">
          <w:rPr>
            <w:noProof/>
            <w:webHidden/>
          </w:rPr>
        </w:r>
        <w:r w:rsidR="0034545B">
          <w:rPr>
            <w:noProof/>
            <w:webHidden/>
          </w:rPr>
          <w:fldChar w:fldCharType="separate"/>
        </w:r>
        <w:r w:rsidR="0034545B">
          <w:rPr>
            <w:noProof/>
            <w:webHidden/>
          </w:rPr>
          <w:t>34</w:t>
        </w:r>
        <w:r w:rsidR="0034545B">
          <w:rPr>
            <w:noProof/>
            <w:webHidden/>
          </w:rPr>
          <w:fldChar w:fldCharType="end"/>
        </w:r>
      </w:hyperlink>
    </w:p>
    <w:p w14:paraId="1ECA6073" w14:textId="7E4BF2D3" w:rsidR="0034545B" w:rsidRDefault="007507A0">
      <w:pPr>
        <w:pStyle w:val="TOC2"/>
        <w:rPr>
          <w:rFonts w:asciiTheme="minorHAnsi" w:eastAsiaTheme="minorEastAsia" w:hAnsiTheme="minorHAnsi" w:cstheme="minorBidi"/>
          <w:noProof/>
          <w:sz w:val="22"/>
          <w:szCs w:val="22"/>
        </w:rPr>
      </w:pPr>
      <w:hyperlink w:anchor="_Toc451803258" w:history="1">
        <w:r w:rsidR="0034545B" w:rsidRPr="00E20196">
          <w:rPr>
            <w:rStyle w:val="Hyperlink"/>
            <w:noProof/>
          </w:rPr>
          <w:t>5.12</w:t>
        </w:r>
        <w:r w:rsidR="0034545B">
          <w:rPr>
            <w:rFonts w:asciiTheme="minorHAnsi" w:eastAsiaTheme="minorEastAsia" w:hAnsiTheme="minorHAnsi" w:cstheme="minorBidi"/>
            <w:noProof/>
            <w:sz w:val="22"/>
            <w:szCs w:val="22"/>
          </w:rPr>
          <w:tab/>
        </w:r>
        <w:r w:rsidR="0034545B" w:rsidRPr="00E20196">
          <w:rPr>
            <w:rStyle w:val="Hyperlink"/>
            <w:noProof/>
          </w:rPr>
          <w:t>Rules</w:t>
        </w:r>
        <w:r w:rsidR="0034545B">
          <w:rPr>
            <w:noProof/>
            <w:webHidden/>
          </w:rPr>
          <w:tab/>
        </w:r>
        <w:r w:rsidR="0034545B">
          <w:rPr>
            <w:noProof/>
            <w:webHidden/>
          </w:rPr>
          <w:fldChar w:fldCharType="begin"/>
        </w:r>
        <w:r w:rsidR="0034545B">
          <w:rPr>
            <w:noProof/>
            <w:webHidden/>
          </w:rPr>
          <w:instrText xml:space="preserve"> PAGEREF _Toc451803258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54E2ED73" w14:textId="76555E44" w:rsidR="0034545B" w:rsidRDefault="007507A0">
      <w:pPr>
        <w:pStyle w:val="TOC3"/>
        <w:rPr>
          <w:rFonts w:asciiTheme="minorHAnsi" w:eastAsiaTheme="minorEastAsia" w:hAnsiTheme="minorHAnsi" w:cstheme="minorBidi"/>
          <w:noProof/>
          <w:sz w:val="22"/>
          <w:szCs w:val="22"/>
        </w:rPr>
      </w:pPr>
      <w:hyperlink w:anchor="_Toc451803259" w:history="1">
        <w:r w:rsidR="0034545B" w:rsidRPr="00E20196">
          <w:rPr>
            <w:rStyle w:val="Hyperlink"/>
            <w:noProof/>
          </w:rPr>
          <w:t>5.12.1</w:t>
        </w:r>
        <w:r w:rsidR="0034545B">
          <w:rPr>
            <w:rFonts w:asciiTheme="minorHAnsi" w:eastAsiaTheme="minorEastAsia" w:hAnsiTheme="minorHAnsi" w:cstheme="minorBidi"/>
            <w:noProof/>
            <w:sz w:val="22"/>
            <w:szCs w:val="22"/>
          </w:rPr>
          <w:tab/>
        </w:r>
        <w:r w:rsidR="0034545B" w:rsidRPr="00E20196">
          <w:rPr>
            <w:rStyle w:val="Hyperlink"/>
            <w:noProof/>
          </w:rPr>
          <w:t>Constraints</w:t>
        </w:r>
        <w:r w:rsidR="0034545B">
          <w:rPr>
            <w:noProof/>
            <w:webHidden/>
          </w:rPr>
          <w:tab/>
        </w:r>
        <w:r w:rsidR="0034545B">
          <w:rPr>
            <w:noProof/>
            <w:webHidden/>
          </w:rPr>
          <w:fldChar w:fldCharType="begin"/>
        </w:r>
        <w:r w:rsidR="0034545B">
          <w:rPr>
            <w:noProof/>
            <w:webHidden/>
          </w:rPr>
          <w:instrText xml:space="preserve"> PAGEREF _Toc451803259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20BC2E2B" w14:textId="6837DAE3" w:rsidR="0034545B" w:rsidRDefault="007507A0">
      <w:pPr>
        <w:pStyle w:val="TOC3"/>
        <w:rPr>
          <w:rFonts w:asciiTheme="minorHAnsi" w:eastAsiaTheme="minorEastAsia" w:hAnsiTheme="minorHAnsi" w:cstheme="minorBidi"/>
          <w:noProof/>
          <w:sz w:val="22"/>
          <w:szCs w:val="22"/>
        </w:rPr>
      </w:pPr>
      <w:hyperlink w:anchor="_Toc451803260" w:history="1">
        <w:r w:rsidR="0034545B" w:rsidRPr="00E20196">
          <w:rPr>
            <w:rStyle w:val="Hyperlink"/>
            <w:noProof/>
          </w:rPr>
          <w:t>5.12.2</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_Toc451803260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6E43F5D8" w14:textId="12A852A1" w:rsidR="0034545B" w:rsidRDefault="007507A0">
      <w:pPr>
        <w:pStyle w:val="TOC2"/>
        <w:rPr>
          <w:rFonts w:asciiTheme="minorHAnsi" w:eastAsiaTheme="minorEastAsia" w:hAnsiTheme="minorHAnsi" w:cstheme="minorBidi"/>
          <w:noProof/>
          <w:sz w:val="22"/>
          <w:szCs w:val="22"/>
        </w:rPr>
      </w:pPr>
      <w:hyperlink w:anchor="_Toc451803261" w:history="1">
        <w:r w:rsidR="0034545B" w:rsidRPr="00E20196">
          <w:rPr>
            <w:rStyle w:val="Hyperlink"/>
            <w:noProof/>
          </w:rPr>
          <w:t>5.13</w:t>
        </w:r>
        <w:r w:rsidR="0034545B">
          <w:rPr>
            <w:rFonts w:asciiTheme="minorHAnsi" w:eastAsiaTheme="minorEastAsia" w:hAnsiTheme="minorHAnsi" w:cstheme="minorBidi"/>
            <w:noProof/>
            <w:sz w:val="22"/>
            <w:szCs w:val="22"/>
          </w:rPr>
          <w:tab/>
        </w:r>
        <w:r w:rsidR="0034545B" w:rsidRPr="00E20196">
          <w:rPr>
            <w:rStyle w:val="Hyperlink"/>
            <w:noProof/>
          </w:rPr>
          <w:t>Expressions</w:t>
        </w:r>
        <w:r w:rsidR="0034545B">
          <w:rPr>
            <w:noProof/>
            <w:webHidden/>
          </w:rPr>
          <w:tab/>
        </w:r>
        <w:r w:rsidR="0034545B">
          <w:rPr>
            <w:noProof/>
            <w:webHidden/>
          </w:rPr>
          <w:fldChar w:fldCharType="begin"/>
        </w:r>
        <w:r w:rsidR="0034545B">
          <w:rPr>
            <w:noProof/>
            <w:webHidden/>
          </w:rPr>
          <w:instrText xml:space="preserve"> PAGEREF _Toc451803261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403B5196" w14:textId="255549B1" w:rsidR="0034545B" w:rsidRDefault="007507A0">
      <w:pPr>
        <w:pStyle w:val="TOC2"/>
        <w:rPr>
          <w:rFonts w:asciiTheme="minorHAnsi" w:eastAsiaTheme="minorEastAsia" w:hAnsiTheme="minorHAnsi" w:cstheme="minorBidi"/>
          <w:noProof/>
          <w:sz w:val="22"/>
          <w:szCs w:val="22"/>
        </w:rPr>
      </w:pPr>
      <w:hyperlink w:anchor="_Toc451803262" w:history="1">
        <w:r w:rsidR="0034545B" w:rsidRPr="00E20196">
          <w:rPr>
            <w:rStyle w:val="Hyperlink"/>
            <w:noProof/>
          </w:rPr>
          <w:t>5.14</w:t>
        </w:r>
        <w:r w:rsidR="0034545B">
          <w:rPr>
            <w:rFonts w:asciiTheme="minorHAnsi" w:eastAsiaTheme="minorEastAsia" w:hAnsiTheme="minorHAnsi" w:cstheme="minorBidi"/>
            <w:noProof/>
            <w:sz w:val="22"/>
            <w:szCs w:val="22"/>
          </w:rPr>
          <w:tab/>
        </w:r>
        <w:r w:rsidR="0034545B" w:rsidRPr="00E20196">
          <w:rPr>
            <w:rStyle w:val="Hyperlink"/>
            <w:noProof/>
          </w:rPr>
          <w:t>Characteristics, Quantity Kinds &amp; Unit Types</w:t>
        </w:r>
        <w:r w:rsidR="0034545B">
          <w:rPr>
            <w:noProof/>
            <w:webHidden/>
          </w:rPr>
          <w:tab/>
        </w:r>
        <w:r w:rsidR="0034545B">
          <w:rPr>
            <w:noProof/>
            <w:webHidden/>
          </w:rPr>
          <w:fldChar w:fldCharType="begin"/>
        </w:r>
        <w:r w:rsidR="0034545B">
          <w:rPr>
            <w:noProof/>
            <w:webHidden/>
          </w:rPr>
          <w:instrText xml:space="preserve"> PAGEREF _Toc451803262 \h </w:instrText>
        </w:r>
        <w:r w:rsidR="0034545B">
          <w:rPr>
            <w:noProof/>
            <w:webHidden/>
          </w:rPr>
        </w:r>
        <w:r w:rsidR="0034545B">
          <w:rPr>
            <w:noProof/>
            <w:webHidden/>
          </w:rPr>
          <w:fldChar w:fldCharType="separate"/>
        </w:r>
        <w:r w:rsidR="0034545B">
          <w:rPr>
            <w:noProof/>
            <w:webHidden/>
          </w:rPr>
          <w:t>35</w:t>
        </w:r>
        <w:r w:rsidR="0034545B">
          <w:rPr>
            <w:noProof/>
            <w:webHidden/>
          </w:rPr>
          <w:fldChar w:fldCharType="end"/>
        </w:r>
      </w:hyperlink>
    </w:p>
    <w:p w14:paraId="3EB5B38B" w14:textId="24725364" w:rsidR="0034545B" w:rsidRDefault="007507A0">
      <w:pPr>
        <w:pStyle w:val="TOC2"/>
        <w:rPr>
          <w:rFonts w:asciiTheme="minorHAnsi" w:eastAsiaTheme="minorEastAsia" w:hAnsiTheme="minorHAnsi" w:cstheme="minorBidi"/>
          <w:noProof/>
          <w:sz w:val="22"/>
          <w:szCs w:val="22"/>
        </w:rPr>
      </w:pPr>
      <w:hyperlink w:anchor="_Toc451803263" w:history="1">
        <w:r w:rsidR="0034545B" w:rsidRPr="00E20196">
          <w:rPr>
            <w:rStyle w:val="Hyperlink"/>
            <w:noProof/>
          </w:rPr>
          <w:t>5.15</w:t>
        </w:r>
        <w:r w:rsidR="0034545B">
          <w:rPr>
            <w:rFonts w:asciiTheme="minorHAnsi" w:eastAsiaTheme="minorEastAsia" w:hAnsiTheme="minorHAnsi" w:cstheme="minorBidi"/>
            <w:noProof/>
            <w:sz w:val="22"/>
            <w:szCs w:val="22"/>
          </w:rPr>
          <w:tab/>
        </w:r>
        <w:r w:rsidR="0034545B" w:rsidRPr="00E20196">
          <w:rPr>
            <w:rStyle w:val="Hyperlink"/>
            <w:noProof/>
          </w:rPr>
          <w:t>Terms and Naming</w:t>
        </w:r>
        <w:r w:rsidR="0034545B">
          <w:rPr>
            <w:noProof/>
            <w:webHidden/>
          </w:rPr>
          <w:tab/>
        </w:r>
        <w:r w:rsidR="0034545B">
          <w:rPr>
            <w:noProof/>
            <w:webHidden/>
          </w:rPr>
          <w:fldChar w:fldCharType="begin"/>
        </w:r>
        <w:r w:rsidR="0034545B">
          <w:rPr>
            <w:noProof/>
            <w:webHidden/>
          </w:rPr>
          <w:instrText xml:space="preserve"> PAGEREF _Toc451803263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5BB5C358" w14:textId="511B528C" w:rsidR="0034545B" w:rsidRDefault="007507A0">
      <w:pPr>
        <w:pStyle w:val="TOC2"/>
        <w:rPr>
          <w:rFonts w:asciiTheme="minorHAnsi" w:eastAsiaTheme="minorEastAsia" w:hAnsiTheme="minorHAnsi" w:cstheme="minorBidi"/>
          <w:noProof/>
          <w:sz w:val="22"/>
          <w:szCs w:val="22"/>
        </w:rPr>
      </w:pPr>
      <w:hyperlink w:anchor="_Toc451803264" w:history="1">
        <w:r w:rsidR="0034545B" w:rsidRPr="00E20196">
          <w:rPr>
            <w:rStyle w:val="Hyperlink"/>
            <w:noProof/>
          </w:rPr>
          <w:t>5.16</w:t>
        </w:r>
        <w:r w:rsidR="0034545B">
          <w:rPr>
            <w:rFonts w:asciiTheme="minorHAnsi" w:eastAsiaTheme="minorEastAsia" w:hAnsiTheme="minorHAnsi" w:cstheme="minorBidi"/>
            <w:noProof/>
            <w:sz w:val="22"/>
            <w:szCs w:val="22"/>
          </w:rPr>
          <w:tab/>
        </w:r>
        <w:r w:rsidR="0034545B" w:rsidRPr="00E20196">
          <w:rPr>
            <w:rStyle w:val="Hyperlink"/>
            <w:noProof/>
          </w:rPr>
          <w:t>SIMF Lexical Scope &amp; Physical Representations</w:t>
        </w:r>
        <w:r w:rsidR="0034545B">
          <w:rPr>
            <w:noProof/>
            <w:webHidden/>
          </w:rPr>
          <w:tab/>
        </w:r>
        <w:r w:rsidR="0034545B">
          <w:rPr>
            <w:noProof/>
            <w:webHidden/>
          </w:rPr>
          <w:fldChar w:fldCharType="begin"/>
        </w:r>
        <w:r w:rsidR="0034545B">
          <w:rPr>
            <w:noProof/>
            <w:webHidden/>
          </w:rPr>
          <w:instrText xml:space="preserve"> PAGEREF _Toc451803264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6713FDBA" w14:textId="269086DB" w:rsidR="0034545B" w:rsidRDefault="007507A0">
      <w:pPr>
        <w:pStyle w:val="TOC2"/>
        <w:rPr>
          <w:rFonts w:asciiTheme="minorHAnsi" w:eastAsiaTheme="minorEastAsia" w:hAnsiTheme="minorHAnsi" w:cstheme="minorBidi"/>
          <w:noProof/>
          <w:sz w:val="22"/>
          <w:szCs w:val="22"/>
        </w:rPr>
      </w:pPr>
      <w:hyperlink w:anchor="_Toc451803265" w:history="1">
        <w:r w:rsidR="0034545B" w:rsidRPr="00E20196">
          <w:rPr>
            <w:rStyle w:val="Hyperlink"/>
            <w:noProof/>
          </w:rPr>
          <w:t>5.17</w:t>
        </w:r>
        <w:r w:rsidR="0034545B">
          <w:rPr>
            <w:rFonts w:asciiTheme="minorHAnsi" w:eastAsiaTheme="minorEastAsia" w:hAnsiTheme="minorHAnsi" w:cstheme="minorBidi"/>
            <w:noProof/>
            <w:sz w:val="22"/>
            <w:szCs w:val="22"/>
          </w:rPr>
          <w:tab/>
        </w:r>
        <w:r w:rsidR="0034545B" w:rsidRPr="00E20196">
          <w:rPr>
            <w:rStyle w:val="Hyperlink"/>
            <w:noProof/>
          </w:rPr>
          <w:t>Patterns</w:t>
        </w:r>
        <w:r w:rsidR="0034545B">
          <w:rPr>
            <w:noProof/>
            <w:webHidden/>
          </w:rPr>
          <w:tab/>
        </w:r>
        <w:r w:rsidR="0034545B">
          <w:rPr>
            <w:noProof/>
            <w:webHidden/>
          </w:rPr>
          <w:fldChar w:fldCharType="begin"/>
        </w:r>
        <w:r w:rsidR="0034545B">
          <w:rPr>
            <w:noProof/>
            <w:webHidden/>
          </w:rPr>
          <w:instrText xml:space="preserve"> PAGEREF _Toc451803265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04F9C4F5" w14:textId="02A88C15" w:rsidR="0034545B" w:rsidRDefault="007507A0">
      <w:pPr>
        <w:pStyle w:val="TOC2"/>
        <w:rPr>
          <w:rFonts w:asciiTheme="minorHAnsi" w:eastAsiaTheme="minorEastAsia" w:hAnsiTheme="minorHAnsi" w:cstheme="minorBidi"/>
          <w:noProof/>
          <w:sz w:val="22"/>
          <w:szCs w:val="22"/>
        </w:rPr>
      </w:pPr>
      <w:hyperlink w:anchor="_Toc451803266" w:history="1">
        <w:r w:rsidR="0034545B" w:rsidRPr="00E20196">
          <w:rPr>
            <w:rStyle w:val="Hyperlink"/>
            <w:noProof/>
          </w:rPr>
          <w:t>5.18</w:t>
        </w:r>
        <w:r w:rsidR="0034545B">
          <w:rPr>
            <w:rFonts w:asciiTheme="minorHAnsi" w:eastAsiaTheme="minorEastAsia" w:hAnsiTheme="minorHAnsi" w:cstheme="minorBidi"/>
            <w:noProof/>
            <w:sz w:val="22"/>
            <w:szCs w:val="22"/>
          </w:rPr>
          <w:tab/>
        </w:r>
        <w:r w:rsidR="0034545B" w:rsidRPr="00E20196">
          <w:rPr>
            <w:rStyle w:val="Hyperlink"/>
            <w:noProof/>
          </w:rPr>
          <w:t>Situation and pattern instances</w:t>
        </w:r>
        <w:r w:rsidR="0034545B">
          <w:rPr>
            <w:noProof/>
            <w:webHidden/>
          </w:rPr>
          <w:tab/>
        </w:r>
        <w:r w:rsidR="0034545B">
          <w:rPr>
            <w:noProof/>
            <w:webHidden/>
          </w:rPr>
          <w:fldChar w:fldCharType="begin"/>
        </w:r>
        <w:r w:rsidR="0034545B">
          <w:rPr>
            <w:noProof/>
            <w:webHidden/>
          </w:rPr>
          <w:instrText xml:space="preserve"> PAGEREF _Toc451803266 \h </w:instrText>
        </w:r>
        <w:r w:rsidR="0034545B">
          <w:rPr>
            <w:noProof/>
            <w:webHidden/>
          </w:rPr>
        </w:r>
        <w:r w:rsidR="0034545B">
          <w:rPr>
            <w:noProof/>
            <w:webHidden/>
          </w:rPr>
          <w:fldChar w:fldCharType="separate"/>
        </w:r>
        <w:r w:rsidR="0034545B">
          <w:rPr>
            <w:noProof/>
            <w:webHidden/>
          </w:rPr>
          <w:t>36</w:t>
        </w:r>
        <w:r w:rsidR="0034545B">
          <w:rPr>
            <w:noProof/>
            <w:webHidden/>
          </w:rPr>
          <w:fldChar w:fldCharType="end"/>
        </w:r>
      </w:hyperlink>
    </w:p>
    <w:p w14:paraId="7D058C32" w14:textId="44531B9A" w:rsidR="0034545B" w:rsidRDefault="007507A0">
      <w:pPr>
        <w:pStyle w:val="TOC2"/>
        <w:rPr>
          <w:rFonts w:asciiTheme="minorHAnsi" w:eastAsiaTheme="minorEastAsia" w:hAnsiTheme="minorHAnsi" w:cstheme="minorBidi"/>
          <w:noProof/>
          <w:sz w:val="22"/>
          <w:szCs w:val="22"/>
        </w:rPr>
      </w:pPr>
      <w:hyperlink w:anchor="_Toc451803267" w:history="1">
        <w:r w:rsidR="0034545B" w:rsidRPr="00E20196">
          <w:rPr>
            <w:rStyle w:val="Hyperlink"/>
            <w:noProof/>
          </w:rPr>
          <w:t>5.19</w:t>
        </w:r>
        <w:r w:rsidR="0034545B">
          <w:rPr>
            <w:rFonts w:asciiTheme="minorHAnsi" w:eastAsiaTheme="minorEastAsia" w:hAnsiTheme="minorHAnsi" w:cstheme="minorBidi"/>
            <w:noProof/>
            <w:sz w:val="22"/>
            <w:szCs w:val="22"/>
          </w:rPr>
          <w:tab/>
        </w:r>
        <w:r w:rsidR="0034545B" w:rsidRPr="00E20196">
          <w:rPr>
            <w:rStyle w:val="Hyperlink"/>
            <w:noProof/>
          </w:rPr>
          <w:t>Record Structures and Structured Types</w:t>
        </w:r>
        <w:r w:rsidR="0034545B">
          <w:rPr>
            <w:noProof/>
            <w:webHidden/>
          </w:rPr>
          <w:tab/>
        </w:r>
        <w:r w:rsidR="0034545B">
          <w:rPr>
            <w:noProof/>
            <w:webHidden/>
          </w:rPr>
          <w:fldChar w:fldCharType="begin"/>
        </w:r>
        <w:r w:rsidR="0034545B">
          <w:rPr>
            <w:noProof/>
            <w:webHidden/>
          </w:rPr>
          <w:instrText xml:space="preserve"> PAGEREF _Toc451803267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58E045E9" w14:textId="5F4E9FD3" w:rsidR="0034545B" w:rsidRDefault="007507A0">
      <w:pPr>
        <w:pStyle w:val="TOC2"/>
        <w:rPr>
          <w:rFonts w:asciiTheme="minorHAnsi" w:eastAsiaTheme="minorEastAsia" w:hAnsiTheme="minorHAnsi" w:cstheme="minorBidi"/>
          <w:noProof/>
          <w:sz w:val="22"/>
          <w:szCs w:val="22"/>
        </w:rPr>
      </w:pPr>
      <w:hyperlink w:anchor="_Toc451803268" w:history="1">
        <w:r w:rsidR="0034545B" w:rsidRPr="00E20196">
          <w:rPr>
            <w:rStyle w:val="Hyperlink"/>
            <w:noProof/>
          </w:rPr>
          <w:t>5.20</w:t>
        </w:r>
        <w:r w:rsidR="0034545B">
          <w:rPr>
            <w:rFonts w:asciiTheme="minorHAnsi" w:eastAsiaTheme="minorEastAsia" w:hAnsiTheme="minorHAnsi" w:cstheme="minorBidi"/>
            <w:noProof/>
            <w:sz w:val="22"/>
            <w:szCs w:val="22"/>
          </w:rPr>
          <w:tab/>
        </w:r>
        <w:r w:rsidR="0034545B" w:rsidRPr="00E20196">
          <w:rPr>
            <w:rStyle w:val="Hyperlink"/>
            <w:noProof/>
          </w:rPr>
          <w:t>Views and Viewpoints</w:t>
        </w:r>
        <w:r w:rsidR="0034545B">
          <w:rPr>
            <w:noProof/>
            <w:webHidden/>
          </w:rPr>
          <w:tab/>
        </w:r>
        <w:r w:rsidR="0034545B">
          <w:rPr>
            <w:noProof/>
            <w:webHidden/>
          </w:rPr>
          <w:fldChar w:fldCharType="begin"/>
        </w:r>
        <w:r w:rsidR="0034545B">
          <w:rPr>
            <w:noProof/>
            <w:webHidden/>
          </w:rPr>
          <w:instrText xml:space="preserve"> PAGEREF _Toc451803268 \h </w:instrText>
        </w:r>
        <w:r w:rsidR="0034545B">
          <w:rPr>
            <w:noProof/>
            <w:webHidden/>
          </w:rPr>
        </w:r>
        <w:r w:rsidR="0034545B">
          <w:rPr>
            <w:noProof/>
            <w:webHidden/>
          </w:rPr>
          <w:fldChar w:fldCharType="separate"/>
        </w:r>
        <w:r w:rsidR="0034545B">
          <w:rPr>
            <w:noProof/>
            <w:webHidden/>
          </w:rPr>
          <w:t>37</w:t>
        </w:r>
        <w:r w:rsidR="0034545B">
          <w:rPr>
            <w:noProof/>
            <w:webHidden/>
          </w:rPr>
          <w:fldChar w:fldCharType="end"/>
        </w:r>
      </w:hyperlink>
    </w:p>
    <w:p w14:paraId="2EE6DD47" w14:textId="392BE1B7" w:rsidR="0034545B" w:rsidRDefault="007507A0">
      <w:pPr>
        <w:pStyle w:val="TOC1"/>
        <w:tabs>
          <w:tab w:val="left" w:pos="1512"/>
        </w:tabs>
        <w:rPr>
          <w:rFonts w:asciiTheme="minorHAnsi" w:eastAsiaTheme="minorEastAsia" w:hAnsiTheme="minorHAnsi" w:cstheme="minorBidi"/>
          <w:noProof/>
          <w:sz w:val="22"/>
          <w:szCs w:val="22"/>
        </w:rPr>
      </w:pPr>
      <w:hyperlink w:anchor="_Toc451803269" w:history="1">
        <w:r w:rsidR="0034545B" w:rsidRPr="00E20196">
          <w:rPr>
            <w:rStyle w:val="Hyperlink"/>
            <w:noProof/>
          </w:rPr>
          <w:t>6</w:t>
        </w:r>
        <w:r w:rsidR="0034545B">
          <w:rPr>
            <w:rFonts w:asciiTheme="minorHAnsi" w:eastAsiaTheme="minorEastAsia" w:hAnsiTheme="minorHAnsi" w:cstheme="minorBidi"/>
            <w:noProof/>
            <w:sz w:val="22"/>
            <w:szCs w:val="22"/>
          </w:rPr>
          <w:tab/>
        </w:r>
        <w:r w:rsidR="0034545B" w:rsidRPr="00E20196">
          <w:rPr>
            <w:rStyle w:val="Hyperlink"/>
            <w:noProof/>
          </w:rPr>
          <w:t>SIMF Conceptual Model &amp; Abstract Syntax [Normative]</w:t>
        </w:r>
        <w:r w:rsidR="0034545B">
          <w:rPr>
            <w:noProof/>
            <w:webHidden/>
          </w:rPr>
          <w:tab/>
        </w:r>
        <w:r w:rsidR="0034545B">
          <w:rPr>
            <w:noProof/>
            <w:webHidden/>
          </w:rPr>
          <w:fldChar w:fldCharType="begin"/>
        </w:r>
        <w:r w:rsidR="0034545B">
          <w:rPr>
            <w:noProof/>
            <w:webHidden/>
          </w:rPr>
          <w:instrText xml:space="preserve"> PAGEREF _Toc451803269 \h </w:instrText>
        </w:r>
        <w:r w:rsidR="0034545B">
          <w:rPr>
            <w:noProof/>
            <w:webHidden/>
          </w:rPr>
        </w:r>
        <w:r w:rsidR="0034545B">
          <w:rPr>
            <w:noProof/>
            <w:webHidden/>
          </w:rPr>
          <w:fldChar w:fldCharType="separate"/>
        </w:r>
        <w:r w:rsidR="0034545B">
          <w:rPr>
            <w:noProof/>
            <w:webHidden/>
          </w:rPr>
          <w:t>38</w:t>
        </w:r>
        <w:r w:rsidR="0034545B">
          <w:rPr>
            <w:noProof/>
            <w:webHidden/>
          </w:rPr>
          <w:fldChar w:fldCharType="end"/>
        </w:r>
      </w:hyperlink>
    </w:p>
    <w:p w14:paraId="69C3BA44" w14:textId="4C7E88C0" w:rsidR="0034545B" w:rsidRDefault="007507A0">
      <w:pPr>
        <w:pStyle w:val="TOC2"/>
        <w:rPr>
          <w:rFonts w:asciiTheme="minorHAnsi" w:eastAsiaTheme="minorEastAsia" w:hAnsiTheme="minorHAnsi" w:cstheme="minorBidi"/>
          <w:noProof/>
          <w:sz w:val="22"/>
          <w:szCs w:val="22"/>
        </w:rPr>
      </w:pPr>
      <w:hyperlink w:anchor="_Toc451803270" w:history="1">
        <w:r w:rsidR="0034545B" w:rsidRPr="00E20196">
          <w:rPr>
            <w:rStyle w:val="Hyperlink"/>
            <w:noProof/>
          </w:rPr>
          <w:t>6.2</w:t>
        </w:r>
        <w:r w:rsidR="0034545B">
          <w:rPr>
            <w:rFonts w:asciiTheme="minorHAnsi" w:eastAsiaTheme="minorEastAsia" w:hAnsiTheme="minorHAnsi" w:cstheme="minorBidi"/>
            <w:noProof/>
            <w:sz w:val="22"/>
            <w:szCs w:val="22"/>
          </w:rPr>
          <w:tab/>
        </w:r>
        <w:r w:rsidR="0034545B" w:rsidRPr="00E20196">
          <w:rPr>
            <w:rStyle w:val="Hyperlink"/>
            <w:noProof/>
          </w:rPr>
          <w:t>SIMF Conceptual Model::Expressions</w:t>
        </w:r>
        <w:r w:rsidR="0034545B">
          <w:rPr>
            <w:noProof/>
            <w:webHidden/>
          </w:rPr>
          <w:tab/>
        </w:r>
        <w:r w:rsidR="0034545B">
          <w:rPr>
            <w:noProof/>
            <w:webHidden/>
          </w:rPr>
          <w:fldChar w:fldCharType="begin"/>
        </w:r>
        <w:r w:rsidR="0034545B">
          <w:rPr>
            <w:noProof/>
            <w:webHidden/>
          </w:rPr>
          <w:instrText xml:space="preserve"> PAGEREF _Toc451803270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14CDBBDD" w14:textId="7CB50923" w:rsidR="0034545B" w:rsidRDefault="007507A0">
      <w:pPr>
        <w:pStyle w:val="TOC3"/>
        <w:rPr>
          <w:rFonts w:asciiTheme="minorHAnsi" w:eastAsiaTheme="minorEastAsia" w:hAnsiTheme="minorHAnsi" w:cstheme="minorBidi"/>
          <w:noProof/>
          <w:sz w:val="22"/>
          <w:szCs w:val="22"/>
        </w:rPr>
      </w:pPr>
      <w:hyperlink w:anchor="_Toc451803271" w:history="1">
        <w:r w:rsidR="0034545B" w:rsidRPr="00E20196">
          <w:rPr>
            <w:rStyle w:val="Hyperlink"/>
            <w:noProof/>
          </w:rPr>
          <w:t>6.2.1</w:t>
        </w:r>
        <w:r w:rsidR="0034545B">
          <w:rPr>
            <w:rFonts w:asciiTheme="minorHAnsi" w:eastAsiaTheme="minorEastAsia" w:hAnsiTheme="minorHAnsi" w:cstheme="minorBidi"/>
            <w:noProof/>
            <w:sz w:val="22"/>
            <w:szCs w:val="22"/>
          </w:rPr>
          <w:tab/>
        </w:r>
        <w:r w:rsidR="0034545B" w:rsidRPr="00E20196">
          <w:rPr>
            <w:rStyle w:val="Hyperlink"/>
            <w:noProof/>
          </w:rPr>
          <w:t>Diagram: Expressions</w:t>
        </w:r>
        <w:r w:rsidR="0034545B">
          <w:rPr>
            <w:noProof/>
            <w:webHidden/>
          </w:rPr>
          <w:tab/>
        </w:r>
        <w:r w:rsidR="0034545B">
          <w:rPr>
            <w:noProof/>
            <w:webHidden/>
          </w:rPr>
          <w:fldChar w:fldCharType="begin"/>
        </w:r>
        <w:r w:rsidR="0034545B">
          <w:rPr>
            <w:noProof/>
            <w:webHidden/>
          </w:rPr>
          <w:instrText xml:space="preserve"> PAGEREF _Toc451803271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33ACDC1C" w14:textId="04F89FCF" w:rsidR="0034545B" w:rsidRDefault="007507A0">
      <w:pPr>
        <w:pStyle w:val="TOC3"/>
        <w:rPr>
          <w:rFonts w:asciiTheme="minorHAnsi" w:eastAsiaTheme="minorEastAsia" w:hAnsiTheme="minorHAnsi" w:cstheme="minorBidi"/>
          <w:noProof/>
          <w:sz w:val="22"/>
          <w:szCs w:val="22"/>
        </w:rPr>
      </w:pPr>
      <w:hyperlink w:anchor="_Toc451803272" w:history="1">
        <w:r w:rsidR="0034545B" w:rsidRPr="00E20196">
          <w:rPr>
            <w:rStyle w:val="Hyperlink"/>
            <w:noProof/>
          </w:rPr>
          <w:t>6.2.2</w:t>
        </w:r>
        <w:r w:rsidR="0034545B">
          <w:rPr>
            <w:rFonts w:asciiTheme="minorHAnsi" w:eastAsiaTheme="minorEastAsia" w:hAnsiTheme="minorHAnsi" w:cstheme="minorBidi"/>
            <w:noProof/>
            <w:sz w:val="22"/>
            <w:szCs w:val="22"/>
          </w:rPr>
          <w:tab/>
        </w:r>
        <w:r w:rsidR="0034545B" w:rsidRPr="00E20196">
          <w:rPr>
            <w:rStyle w:val="Hyperlink"/>
            <w:noProof/>
          </w:rPr>
          <w:t>Class Computed Fact</w:t>
        </w:r>
        <w:r w:rsidR="0034545B">
          <w:rPr>
            <w:noProof/>
            <w:webHidden/>
          </w:rPr>
          <w:tab/>
        </w:r>
        <w:r w:rsidR="0034545B">
          <w:rPr>
            <w:noProof/>
            <w:webHidden/>
          </w:rPr>
          <w:fldChar w:fldCharType="begin"/>
        </w:r>
        <w:r w:rsidR="0034545B">
          <w:rPr>
            <w:noProof/>
            <w:webHidden/>
          </w:rPr>
          <w:instrText xml:space="preserve"> PAGEREF _Toc451803272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0984FB50" w14:textId="4A107FBB" w:rsidR="0034545B" w:rsidRDefault="007507A0">
      <w:pPr>
        <w:pStyle w:val="TOC3"/>
        <w:rPr>
          <w:rFonts w:asciiTheme="minorHAnsi" w:eastAsiaTheme="minorEastAsia" w:hAnsiTheme="minorHAnsi" w:cstheme="minorBidi"/>
          <w:noProof/>
          <w:sz w:val="22"/>
          <w:szCs w:val="22"/>
        </w:rPr>
      </w:pPr>
      <w:hyperlink w:anchor="_Toc451803273" w:history="1">
        <w:r w:rsidR="0034545B" w:rsidRPr="00E20196">
          <w:rPr>
            <w:rStyle w:val="Hyperlink"/>
            <w:noProof/>
          </w:rPr>
          <w:t>6.2.3</w:t>
        </w:r>
        <w:r w:rsidR="0034545B">
          <w:rPr>
            <w:rFonts w:asciiTheme="minorHAnsi" w:eastAsiaTheme="minorEastAsia" w:hAnsiTheme="minorHAnsi" w:cstheme="minorBidi"/>
            <w:noProof/>
            <w:sz w:val="22"/>
            <w:szCs w:val="22"/>
          </w:rPr>
          <w:tab/>
        </w:r>
        <w:r w:rsidR="0034545B" w:rsidRPr="00E20196">
          <w:rPr>
            <w:rStyle w:val="Hyperlink"/>
            <w:noProof/>
          </w:rPr>
          <w:t>Class Constant Reference</w:t>
        </w:r>
        <w:r w:rsidR="0034545B">
          <w:rPr>
            <w:noProof/>
            <w:webHidden/>
          </w:rPr>
          <w:tab/>
        </w:r>
        <w:r w:rsidR="0034545B">
          <w:rPr>
            <w:noProof/>
            <w:webHidden/>
          </w:rPr>
          <w:fldChar w:fldCharType="begin"/>
        </w:r>
        <w:r w:rsidR="0034545B">
          <w:rPr>
            <w:noProof/>
            <w:webHidden/>
          </w:rPr>
          <w:instrText xml:space="preserve"> PAGEREF _Toc451803273 \h </w:instrText>
        </w:r>
        <w:r w:rsidR="0034545B">
          <w:rPr>
            <w:noProof/>
            <w:webHidden/>
          </w:rPr>
        </w:r>
        <w:r w:rsidR="0034545B">
          <w:rPr>
            <w:noProof/>
            <w:webHidden/>
          </w:rPr>
          <w:fldChar w:fldCharType="separate"/>
        </w:r>
        <w:r w:rsidR="0034545B">
          <w:rPr>
            <w:noProof/>
            <w:webHidden/>
          </w:rPr>
          <w:t>39</w:t>
        </w:r>
        <w:r w:rsidR="0034545B">
          <w:rPr>
            <w:noProof/>
            <w:webHidden/>
          </w:rPr>
          <w:fldChar w:fldCharType="end"/>
        </w:r>
      </w:hyperlink>
    </w:p>
    <w:p w14:paraId="4DA9D712" w14:textId="5E14DF51" w:rsidR="0034545B" w:rsidRDefault="007507A0">
      <w:pPr>
        <w:pStyle w:val="TOC3"/>
        <w:rPr>
          <w:rFonts w:asciiTheme="minorHAnsi" w:eastAsiaTheme="minorEastAsia" w:hAnsiTheme="minorHAnsi" w:cstheme="minorBidi"/>
          <w:noProof/>
          <w:sz w:val="22"/>
          <w:szCs w:val="22"/>
        </w:rPr>
      </w:pPr>
      <w:hyperlink w:anchor="_Toc451803274" w:history="1">
        <w:r w:rsidR="0034545B" w:rsidRPr="00E20196">
          <w:rPr>
            <w:rStyle w:val="Hyperlink"/>
            <w:noProof/>
          </w:rPr>
          <w:t>6.2.4</w:t>
        </w:r>
        <w:r w:rsidR="0034545B">
          <w:rPr>
            <w:rFonts w:asciiTheme="minorHAnsi" w:eastAsiaTheme="minorEastAsia" w:hAnsiTheme="minorHAnsi" w:cstheme="minorBidi"/>
            <w:noProof/>
            <w:sz w:val="22"/>
            <w:szCs w:val="22"/>
          </w:rPr>
          <w:tab/>
        </w:r>
        <w:r w:rsidR="0034545B" w:rsidRPr="00E20196">
          <w:rPr>
            <w:rStyle w:val="Hyperlink"/>
            <w:noProof/>
          </w:rPr>
          <w:t>Association Constant Value</w:t>
        </w:r>
        <w:r w:rsidR="0034545B">
          <w:rPr>
            <w:noProof/>
            <w:webHidden/>
          </w:rPr>
          <w:tab/>
        </w:r>
        <w:r w:rsidR="0034545B">
          <w:rPr>
            <w:noProof/>
            <w:webHidden/>
          </w:rPr>
          <w:fldChar w:fldCharType="begin"/>
        </w:r>
        <w:r w:rsidR="0034545B">
          <w:rPr>
            <w:noProof/>
            <w:webHidden/>
          </w:rPr>
          <w:instrText xml:space="preserve"> PAGEREF _Toc451803274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ACB16C" w14:textId="57660F93" w:rsidR="0034545B" w:rsidRDefault="007507A0">
      <w:pPr>
        <w:pStyle w:val="TOC3"/>
        <w:rPr>
          <w:rFonts w:asciiTheme="minorHAnsi" w:eastAsiaTheme="minorEastAsia" w:hAnsiTheme="minorHAnsi" w:cstheme="minorBidi"/>
          <w:noProof/>
          <w:sz w:val="22"/>
          <w:szCs w:val="22"/>
        </w:rPr>
      </w:pPr>
      <w:hyperlink w:anchor="_Toc451803275" w:history="1">
        <w:r w:rsidR="0034545B" w:rsidRPr="00E20196">
          <w:rPr>
            <w:rStyle w:val="Hyperlink"/>
            <w:noProof/>
          </w:rPr>
          <w:t>6.2.5</w:t>
        </w:r>
        <w:r w:rsidR="0034545B">
          <w:rPr>
            <w:rFonts w:asciiTheme="minorHAnsi" w:eastAsiaTheme="minorEastAsia" w:hAnsiTheme="minorHAnsi" w:cstheme="minorBidi"/>
            <w:noProof/>
            <w:sz w:val="22"/>
            <w:szCs w:val="22"/>
          </w:rPr>
          <w:tab/>
        </w:r>
        <w:r w:rsidR="0034545B" w:rsidRPr="00E20196">
          <w:rPr>
            <w:rStyle w:val="Hyperlink"/>
            <w:noProof/>
          </w:rPr>
          <w:t>Class Equality</w:t>
        </w:r>
        <w:r w:rsidR="0034545B">
          <w:rPr>
            <w:noProof/>
            <w:webHidden/>
          </w:rPr>
          <w:tab/>
        </w:r>
        <w:r w:rsidR="0034545B">
          <w:rPr>
            <w:noProof/>
            <w:webHidden/>
          </w:rPr>
          <w:fldChar w:fldCharType="begin"/>
        </w:r>
        <w:r w:rsidR="0034545B">
          <w:rPr>
            <w:noProof/>
            <w:webHidden/>
          </w:rPr>
          <w:instrText xml:space="preserve"> PAGEREF _Toc451803275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071F3496" w14:textId="34AC9E70" w:rsidR="0034545B" w:rsidRDefault="007507A0">
      <w:pPr>
        <w:pStyle w:val="TOC3"/>
        <w:rPr>
          <w:rFonts w:asciiTheme="minorHAnsi" w:eastAsiaTheme="minorEastAsia" w:hAnsiTheme="minorHAnsi" w:cstheme="minorBidi"/>
          <w:noProof/>
          <w:sz w:val="22"/>
          <w:szCs w:val="22"/>
        </w:rPr>
      </w:pPr>
      <w:hyperlink w:anchor="_Toc451803276" w:history="1">
        <w:r w:rsidR="0034545B" w:rsidRPr="00E20196">
          <w:rPr>
            <w:rStyle w:val="Hyperlink"/>
            <w:noProof/>
          </w:rPr>
          <w:t>6.2.6</w:t>
        </w:r>
        <w:r w:rsidR="0034545B">
          <w:rPr>
            <w:rFonts w:asciiTheme="minorHAnsi" w:eastAsiaTheme="minorEastAsia" w:hAnsiTheme="minorHAnsi" w:cstheme="minorBidi"/>
            <w:noProof/>
            <w:sz w:val="22"/>
            <w:szCs w:val="22"/>
          </w:rPr>
          <w:tab/>
        </w:r>
        <w:r w:rsidR="0034545B" w:rsidRPr="00E20196">
          <w:rPr>
            <w:rStyle w:val="Hyperlink"/>
            <w:noProof/>
          </w:rPr>
          <w:t>Association Equality Constraint</w:t>
        </w:r>
        <w:r w:rsidR="0034545B">
          <w:rPr>
            <w:noProof/>
            <w:webHidden/>
          </w:rPr>
          <w:tab/>
        </w:r>
        <w:r w:rsidR="0034545B">
          <w:rPr>
            <w:noProof/>
            <w:webHidden/>
          </w:rPr>
          <w:fldChar w:fldCharType="begin"/>
        </w:r>
        <w:r w:rsidR="0034545B">
          <w:rPr>
            <w:noProof/>
            <w:webHidden/>
          </w:rPr>
          <w:instrText xml:space="preserve"> PAGEREF _Toc451803276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53310262" w14:textId="382ACE41" w:rsidR="0034545B" w:rsidRDefault="007507A0">
      <w:pPr>
        <w:pStyle w:val="TOC3"/>
        <w:rPr>
          <w:rFonts w:asciiTheme="minorHAnsi" w:eastAsiaTheme="minorEastAsia" w:hAnsiTheme="minorHAnsi" w:cstheme="minorBidi"/>
          <w:noProof/>
          <w:sz w:val="22"/>
          <w:szCs w:val="22"/>
        </w:rPr>
      </w:pPr>
      <w:hyperlink w:anchor="_Toc451803277" w:history="1">
        <w:r w:rsidR="0034545B" w:rsidRPr="00E20196">
          <w:rPr>
            <w:rStyle w:val="Hyperlink"/>
            <w:noProof/>
          </w:rPr>
          <w:t>6.2.7</w:t>
        </w:r>
        <w:r w:rsidR="0034545B">
          <w:rPr>
            <w:rFonts w:asciiTheme="minorHAnsi" w:eastAsiaTheme="minorEastAsia" w:hAnsiTheme="minorHAnsi" w:cstheme="minorBidi"/>
            <w:noProof/>
            <w:sz w:val="22"/>
            <w:szCs w:val="22"/>
          </w:rPr>
          <w:tab/>
        </w:r>
        <w:r w:rsidR="0034545B" w:rsidRPr="00E20196">
          <w:rPr>
            <w:rStyle w:val="Hyperlink"/>
            <w:noProof/>
          </w:rPr>
          <w:t>Class Evaluation</w:t>
        </w:r>
        <w:r w:rsidR="0034545B">
          <w:rPr>
            <w:noProof/>
            <w:webHidden/>
          </w:rPr>
          <w:tab/>
        </w:r>
        <w:r w:rsidR="0034545B">
          <w:rPr>
            <w:noProof/>
            <w:webHidden/>
          </w:rPr>
          <w:fldChar w:fldCharType="begin"/>
        </w:r>
        <w:r w:rsidR="0034545B">
          <w:rPr>
            <w:noProof/>
            <w:webHidden/>
          </w:rPr>
          <w:instrText xml:space="preserve"> PAGEREF _Toc451803277 \h </w:instrText>
        </w:r>
        <w:r w:rsidR="0034545B">
          <w:rPr>
            <w:noProof/>
            <w:webHidden/>
          </w:rPr>
        </w:r>
        <w:r w:rsidR="0034545B">
          <w:rPr>
            <w:noProof/>
            <w:webHidden/>
          </w:rPr>
          <w:fldChar w:fldCharType="separate"/>
        </w:r>
        <w:r w:rsidR="0034545B">
          <w:rPr>
            <w:noProof/>
            <w:webHidden/>
          </w:rPr>
          <w:t>40</w:t>
        </w:r>
        <w:r w:rsidR="0034545B">
          <w:rPr>
            <w:noProof/>
            <w:webHidden/>
          </w:rPr>
          <w:fldChar w:fldCharType="end"/>
        </w:r>
      </w:hyperlink>
    </w:p>
    <w:p w14:paraId="1A3543AB" w14:textId="1CB6D40A" w:rsidR="0034545B" w:rsidRDefault="007507A0">
      <w:pPr>
        <w:pStyle w:val="TOC3"/>
        <w:rPr>
          <w:rFonts w:asciiTheme="minorHAnsi" w:eastAsiaTheme="minorEastAsia" w:hAnsiTheme="minorHAnsi" w:cstheme="minorBidi"/>
          <w:noProof/>
          <w:sz w:val="22"/>
          <w:szCs w:val="22"/>
        </w:rPr>
      </w:pPr>
      <w:hyperlink w:anchor="_Toc451803278" w:history="1">
        <w:r w:rsidR="0034545B" w:rsidRPr="00E20196">
          <w:rPr>
            <w:rStyle w:val="Hyperlink"/>
            <w:noProof/>
          </w:rPr>
          <w:t>6.2.8</w:t>
        </w:r>
        <w:r w:rsidR="0034545B">
          <w:rPr>
            <w:rFonts w:asciiTheme="minorHAnsi" w:eastAsiaTheme="minorEastAsia" w:hAnsiTheme="minorHAnsi" w:cstheme="minorBidi"/>
            <w:noProof/>
            <w:sz w:val="22"/>
            <w:szCs w:val="22"/>
          </w:rPr>
          <w:tab/>
        </w:r>
        <w:r w:rsidR="0034545B" w:rsidRPr="00E20196">
          <w:rPr>
            <w:rStyle w:val="Hyperlink"/>
            <w:noProof/>
          </w:rPr>
          <w:t>Association Expression Context</w:t>
        </w:r>
        <w:r w:rsidR="0034545B">
          <w:rPr>
            <w:noProof/>
            <w:webHidden/>
          </w:rPr>
          <w:tab/>
        </w:r>
        <w:r w:rsidR="0034545B">
          <w:rPr>
            <w:noProof/>
            <w:webHidden/>
          </w:rPr>
          <w:fldChar w:fldCharType="begin"/>
        </w:r>
        <w:r w:rsidR="0034545B">
          <w:rPr>
            <w:noProof/>
            <w:webHidden/>
          </w:rPr>
          <w:instrText xml:space="preserve"> PAGEREF _Toc451803278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871B757" w14:textId="522CC20E" w:rsidR="0034545B" w:rsidRDefault="007507A0">
      <w:pPr>
        <w:pStyle w:val="TOC3"/>
        <w:rPr>
          <w:rFonts w:asciiTheme="minorHAnsi" w:eastAsiaTheme="minorEastAsia" w:hAnsiTheme="minorHAnsi" w:cstheme="minorBidi"/>
          <w:noProof/>
          <w:sz w:val="22"/>
          <w:szCs w:val="22"/>
        </w:rPr>
      </w:pPr>
      <w:hyperlink w:anchor="_Toc451803279" w:history="1">
        <w:r w:rsidR="0034545B" w:rsidRPr="00E20196">
          <w:rPr>
            <w:rStyle w:val="Hyperlink"/>
            <w:noProof/>
          </w:rPr>
          <w:t>6.2.9</w:t>
        </w:r>
        <w:r w:rsidR="0034545B">
          <w:rPr>
            <w:rFonts w:asciiTheme="minorHAnsi" w:eastAsiaTheme="minorEastAsia" w:hAnsiTheme="minorHAnsi" w:cstheme="minorBidi"/>
            <w:noProof/>
            <w:sz w:val="22"/>
            <w:szCs w:val="22"/>
          </w:rPr>
          <w:tab/>
        </w:r>
        <w:r w:rsidR="0034545B" w:rsidRPr="00E20196">
          <w:rPr>
            <w:rStyle w:val="Hyperlink"/>
            <w:noProof/>
          </w:rPr>
          <w:t>Class Expression Context</w:t>
        </w:r>
        <w:r w:rsidR="0034545B">
          <w:rPr>
            <w:noProof/>
            <w:webHidden/>
          </w:rPr>
          <w:tab/>
        </w:r>
        <w:r w:rsidR="0034545B">
          <w:rPr>
            <w:noProof/>
            <w:webHidden/>
          </w:rPr>
          <w:fldChar w:fldCharType="begin"/>
        </w:r>
        <w:r w:rsidR="0034545B">
          <w:rPr>
            <w:noProof/>
            <w:webHidden/>
          </w:rPr>
          <w:instrText xml:space="preserve"> PAGEREF _Toc451803279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0D932B46" w14:textId="5B693279" w:rsidR="0034545B" w:rsidRDefault="007507A0">
      <w:pPr>
        <w:pStyle w:val="TOC3"/>
        <w:rPr>
          <w:rFonts w:asciiTheme="minorHAnsi" w:eastAsiaTheme="minorEastAsia" w:hAnsiTheme="minorHAnsi" w:cstheme="minorBidi"/>
          <w:noProof/>
          <w:sz w:val="22"/>
          <w:szCs w:val="22"/>
        </w:rPr>
      </w:pPr>
      <w:hyperlink w:anchor="_Toc451803280" w:history="1">
        <w:r w:rsidR="0034545B" w:rsidRPr="00E20196">
          <w:rPr>
            <w:rStyle w:val="Hyperlink"/>
            <w:noProof/>
          </w:rPr>
          <w:t>6.2.10</w:t>
        </w:r>
        <w:r w:rsidR="0034545B">
          <w:rPr>
            <w:rFonts w:asciiTheme="minorHAnsi" w:eastAsiaTheme="minorEastAsia" w:hAnsiTheme="minorHAnsi" w:cstheme="minorBidi"/>
            <w:noProof/>
            <w:sz w:val="22"/>
            <w:szCs w:val="22"/>
          </w:rPr>
          <w:tab/>
        </w:r>
        <w:r w:rsidR="0034545B" w:rsidRPr="00E20196">
          <w:rPr>
            <w:rStyle w:val="Hyperlink"/>
            <w:noProof/>
          </w:rPr>
          <w:t>Association Expression Evaluation</w:t>
        </w:r>
        <w:r w:rsidR="0034545B">
          <w:rPr>
            <w:noProof/>
            <w:webHidden/>
          </w:rPr>
          <w:tab/>
        </w:r>
        <w:r w:rsidR="0034545B">
          <w:rPr>
            <w:noProof/>
            <w:webHidden/>
          </w:rPr>
          <w:fldChar w:fldCharType="begin"/>
        </w:r>
        <w:r w:rsidR="0034545B">
          <w:rPr>
            <w:noProof/>
            <w:webHidden/>
          </w:rPr>
          <w:instrText xml:space="preserve"> PAGEREF _Toc451803280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61EFC56A" w14:textId="488F5A6A" w:rsidR="0034545B" w:rsidRDefault="007507A0">
      <w:pPr>
        <w:pStyle w:val="TOC3"/>
        <w:rPr>
          <w:rFonts w:asciiTheme="minorHAnsi" w:eastAsiaTheme="minorEastAsia" w:hAnsiTheme="minorHAnsi" w:cstheme="minorBidi"/>
          <w:noProof/>
          <w:sz w:val="22"/>
          <w:szCs w:val="22"/>
        </w:rPr>
      </w:pPr>
      <w:hyperlink w:anchor="_Toc451803281" w:history="1">
        <w:r w:rsidR="0034545B" w:rsidRPr="00E20196">
          <w:rPr>
            <w:rStyle w:val="Hyperlink"/>
            <w:noProof/>
          </w:rPr>
          <w:t>6.2.11</w:t>
        </w:r>
        <w:r w:rsidR="0034545B">
          <w:rPr>
            <w:rFonts w:asciiTheme="minorHAnsi" w:eastAsiaTheme="minorEastAsia" w:hAnsiTheme="minorHAnsi" w:cstheme="minorBidi"/>
            <w:noProof/>
            <w:sz w:val="22"/>
            <w:szCs w:val="22"/>
          </w:rPr>
          <w:tab/>
        </w:r>
        <w:r w:rsidR="0034545B" w:rsidRPr="00E20196">
          <w:rPr>
            <w:rStyle w:val="Hyperlink"/>
            <w:noProof/>
          </w:rPr>
          <w:t>Class Expression Node</w:t>
        </w:r>
        <w:r w:rsidR="0034545B">
          <w:rPr>
            <w:noProof/>
            <w:webHidden/>
          </w:rPr>
          <w:tab/>
        </w:r>
        <w:r w:rsidR="0034545B">
          <w:rPr>
            <w:noProof/>
            <w:webHidden/>
          </w:rPr>
          <w:fldChar w:fldCharType="begin"/>
        </w:r>
        <w:r w:rsidR="0034545B">
          <w:rPr>
            <w:noProof/>
            <w:webHidden/>
          </w:rPr>
          <w:instrText xml:space="preserve"> PAGEREF _Toc451803281 \h </w:instrText>
        </w:r>
        <w:r w:rsidR="0034545B">
          <w:rPr>
            <w:noProof/>
            <w:webHidden/>
          </w:rPr>
        </w:r>
        <w:r w:rsidR="0034545B">
          <w:rPr>
            <w:noProof/>
            <w:webHidden/>
          </w:rPr>
          <w:fldChar w:fldCharType="separate"/>
        </w:r>
        <w:r w:rsidR="0034545B">
          <w:rPr>
            <w:noProof/>
            <w:webHidden/>
          </w:rPr>
          <w:t>41</w:t>
        </w:r>
        <w:r w:rsidR="0034545B">
          <w:rPr>
            <w:noProof/>
            <w:webHidden/>
          </w:rPr>
          <w:fldChar w:fldCharType="end"/>
        </w:r>
      </w:hyperlink>
    </w:p>
    <w:p w14:paraId="46755B0F" w14:textId="29A6D761" w:rsidR="0034545B" w:rsidRDefault="007507A0">
      <w:pPr>
        <w:pStyle w:val="TOC3"/>
        <w:rPr>
          <w:rFonts w:asciiTheme="minorHAnsi" w:eastAsiaTheme="minorEastAsia" w:hAnsiTheme="minorHAnsi" w:cstheme="minorBidi"/>
          <w:noProof/>
          <w:sz w:val="22"/>
          <w:szCs w:val="22"/>
        </w:rPr>
      </w:pPr>
      <w:hyperlink w:anchor="_Toc451803282" w:history="1">
        <w:r w:rsidR="0034545B" w:rsidRPr="00E20196">
          <w:rPr>
            <w:rStyle w:val="Hyperlink"/>
            <w:noProof/>
          </w:rPr>
          <w:t>6.2.12</w:t>
        </w:r>
        <w:r w:rsidR="0034545B">
          <w:rPr>
            <w:rFonts w:asciiTheme="minorHAnsi" w:eastAsiaTheme="minorEastAsia" w:hAnsiTheme="minorHAnsi" w:cstheme="minorBidi"/>
            <w:noProof/>
            <w:sz w:val="22"/>
            <w:szCs w:val="22"/>
          </w:rPr>
          <w:tab/>
        </w:r>
        <w:r w:rsidR="0034545B" w:rsidRPr="00E20196">
          <w:rPr>
            <w:rStyle w:val="Hyperlink"/>
            <w:noProof/>
          </w:rPr>
          <w:t>Class Function Call</w:t>
        </w:r>
        <w:r w:rsidR="0034545B">
          <w:rPr>
            <w:noProof/>
            <w:webHidden/>
          </w:rPr>
          <w:tab/>
        </w:r>
        <w:r w:rsidR="0034545B">
          <w:rPr>
            <w:noProof/>
            <w:webHidden/>
          </w:rPr>
          <w:fldChar w:fldCharType="begin"/>
        </w:r>
        <w:r w:rsidR="0034545B">
          <w:rPr>
            <w:noProof/>
            <w:webHidden/>
          </w:rPr>
          <w:instrText xml:space="preserve"> PAGEREF _Toc451803282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1F332957" w14:textId="0AE023CB" w:rsidR="0034545B" w:rsidRDefault="007507A0">
      <w:pPr>
        <w:pStyle w:val="TOC3"/>
        <w:rPr>
          <w:rFonts w:asciiTheme="minorHAnsi" w:eastAsiaTheme="minorEastAsia" w:hAnsiTheme="minorHAnsi" w:cstheme="minorBidi"/>
          <w:noProof/>
          <w:sz w:val="22"/>
          <w:szCs w:val="22"/>
        </w:rPr>
      </w:pPr>
      <w:hyperlink w:anchor="_Toc451803283" w:history="1">
        <w:r w:rsidR="0034545B" w:rsidRPr="00E20196">
          <w:rPr>
            <w:rStyle w:val="Hyperlink"/>
            <w:noProof/>
          </w:rPr>
          <w:t>6.2.13</w:t>
        </w:r>
        <w:r w:rsidR="0034545B">
          <w:rPr>
            <w:rFonts w:asciiTheme="minorHAnsi" w:eastAsiaTheme="minorEastAsia" w:hAnsiTheme="minorHAnsi" w:cstheme="minorBidi"/>
            <w:noProof/>
            <w:sz w:val="22"/>
            <w:szCs w:val="22"/>
          </w:rPr>
          <w:tab/>
        </w:r>
        <w:r w:rsidR="0034545B" w:rsidRPr="00E20196">
          <w:rPr>
            <w:rStyle w:val="Hyperlink"/>
            <w:noProof/>
          </w:rPr>
          <w:t>Association Function Implementation</w:t>
        </w:r>
        <w:r w:rsidR="0034545B">
          <w:rPr>
            <w:noProof/>
            <w:webHidden/>
          </w:rPr>
          <w:tab/>
        </w:r>
        <w:r w:rsidR="0034545B">
          <w:rPr>
            <w:noProof/>
            <w:webHidden/>
          </w:rPr>
          <w:fldChar w:fldCharType="begin"/>
        </w:r>
        <w:r w:rsidR="0034545B">
          <w:rPr>
            <w:noProof/>
            <w:webHidden/>
          </w:rPr>
          <w:instrText xml:space="preserve"> PAGEREF _Toc451803283 \h </w:instrText>
        </w:r>
        <w:r w:rsidR="0034545B">
          <w:rPr>
            <w:noProof/>
            <w:webHidden/>
          </w:rPr>
        </w:r>
        <w:r w:rsidR="0034545B">
          <w:rPr>
            <w:noProof/>
            <w:webHidden/>
          </w:rPr>
          <w:fldChar w:fldCharType="separate"/>
        </w:r>
        <w:r w:rsidR="0034545B">
          <w:rPr>
            <w:noProof/>
            <w:webHidden/>
          </w:rPr>
          <w:t>42</w:t>
        </w:r>
        <w:r w:rsidR="0034545B">
          <w:rPr>
            <w:noProof/>
            <w:webHidden/>
          </w:rPr>
          <w:fldChar w:fldCharType="end"/>
        </w:r>
      </w:hyperlink>
    </w:p>
    <w:p w14:paraId="08C5AEBF" w14:textId="0DB15626" w:rsidR="0034545B" w:rsidRDefault="007507A0">
      <w:pPr>
        <w:pStyle w:val="TOC3"/>
        <w:rPr>
          <w:rFonts w:asciiTheme="minorHAnsi" w:eastAsiaTheme="minorEastAsia" w:hAnsiTheme="minorHAnsi" w:cstheme="minorBidi"/>
          <w:noProof/>
          <w:sz w:val="22"/>
          <w:szCs w:val="22"/>
        </w:rPr>
      </w:pPr>
      <w:hyperlink w:anchor="_Toc451803284" w:history="1">
        <w:r w:rsidR="0034545B" w:rsidRPr="00E20196">
          <w:rPr>
            <w:rStyle w:val="Hyperlink"/>
            <w:noProof/>
          </w:rPr>
          <w:t>6.2.14</w:t>
        </w:r>
        <w:r w:rsidR="0034545B">
          <w:rPr>
            <w:rFonts w:asciiTheme="minorHAnsi" w:eastAsiaTheme="minorEastAsia" w:hAnsiTheme="minorHAnsi" w:cstheme="minorBidi"/>
            <w:noProof/>
            <w:sz w:val="22"/>
            <w:szCs w:val="22"/>
          </w:rPr>
          <w:tab/>
        </w:r>
        <w:r w:rsidR="0034545B" w:rsidRPr="00E20196">
          <w:rPr>
            <w:rStyle w:val="Hyperlink"/>
            <w:noProof/>
          </w:rPr>
          <w:t>Class Function Type</w:t>
        </w:r>
        <w:r w:rsidR="0034545B">
          <w:rPr>
            <w:noProof/>
            <w:webHidden/>
          </w:rPr>
          <w:tab/>
        </w:r>
        <w:r w:rsidR="0034545B">
          <w:rPr>
            <w:noProof/>
            <w:webHidden/>
          </w:rPr>
          <w:fldChar w:fldCharType="begin"/>
        </w:r>
        <w:r w:rsidR="0034545B">
          <w:rPr>
            <w:noProof/>
            <w:webHidden/>
          </w:rPr>
          <w:instrText xml:space="preserve"> PAGEREF _Toc451803284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2CD9B72" w14:textId="037FE6BB" w:rsidR="0034545B" w:rsidRDefault="007507A0">
      <w:pPr>
        <w:pStyle w:val="TOC3"/>
        <w:rPr>
          <w:rFonts w:asciiTheme="minorHAnsi" w:eastAsiaTheme="minorEastAsia" w:hAnsiTheme="minorHAnsi" w:cstheme="minorBidi"/>
          <w:noProof/>
          <w:sz w:val="22"/>
          <w:szCs w:val="22"/>
        </w:rPr>
      </w:pPr>
      <w:hyperlink w:anchor="_Toc451803285" w:history="1">
        <w:r w:rsidR="0034545B" w:rsidRPr="00E20196">
          <w:rPr>
            <w:rStyle w:val="Hyperlink"/>
            <w:noProof/>
          </w:rPr>
          <w:t>6.2.15</w:t>
        </w:r>
        <w:r w:rsidR="0034545B">
          <w:rPr>
            <w:rFonts w:asciiTheme="minorHAnsi" w:eastAsiaTheme="minorEastAsia" w:hAnsiTheme="minorHAnsi" w:cstheme="minorBidi"/>
            <w:noProof/>
            <w:sz w:val="22"/>
            <w:szCs w:val="22"/>
          </w:rPr>
          <w:tab/>
        </w:r>
        <w:r w:rsidR="0034545B" w:rsidRPr="00E20196">
          <w:rPr>
            <w:rStyle w:val="Hyperlink"/>
            <w:noProof/>
          </w:rPr>
          <w:t>Association Function Type</w:t>
        </w:r>
        <w:r w:rsidR="0034545B">
          <w:rPr>
            <w:noProof/>
            <w:webHidden/>
          </w:rPr>
          <w:tab/>
        </w:r>
        <w:r w:rsidR="0034545B">
          <w:rPr>
            <w:noProof/>
            <w:webHidden/>
          </w:rPr>
          <w:fldChar w:fldCharType="begin"/>
        </w:r>
        <w:r w:rsidR="0034545B">
          <w:rPr>
            <w:noProof/>
            <w:webHidden/>
          </w:rPr>
          <w:instrText xml:space="preserve"> PAGEREF _Toc451803285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44D137E2" w14:textId="31587DB0" w:rsidR="0034545B" w:rsidRDefault="007507A0">
      <w:pPr>
        <w:pStyle w:val="TOC3"/>
        <w:rPr>
          <w:rFonts w:asciiTheme="minorHAnsi" w:eastAsiaTheme="minorEastAsia" w:hAnsiTheme="minorHAnsi" w:cstheme="minorBidi"/>
          <w:noProof/>
          <w:sz w:val="22"/>
          <w:szCs w:val="22"/>
        </w:rPr>
      </w:pPr>
      <w:hyperlink w:anchor="_Toc451803286" w:history="1">
        <w:r w:rsidR="0034545B" w:rsidRPr="00E20196">
          <w:rPr>
            <w:rStyle w:val="Hyperlink"/>
            <w:noProof/>
          </w:rPr>
          <w:t>6.2.16</w:t>
        </w:r>
        <w:r w:rsidR="0034545B">
          <w:rPr>
            <w:rFonts w:asciiTheme="minorHAnsi" w:eastAsiaTheme="minorEastAsia" w:hAnsiTheme="minorHAnsi" w:cstheme="minorBidi"/>
            <w:noProof/>
            <w:sz w:val="22"/>
            <w:szCs w:val="22"/>
          </w:rPr>
          <w:tab/>
        </w:r>
        <w:r w:rsidR="0034545B" w:rsidRPr="00E20196">
          <w:rPr>
            <w:rStyle w:val="Hyperlink"/>
            <w:noProof/>
          </w:rPr>
          <w:t>Class Object Operation Type</w:t>
        </w:r>
        <w:r w:rsidR="0034545B">
          <w:rPr>
            <w:noProof/>
            <w:webHidden/>
          </w:rPr>
          <w:tab/>
        </w:r>
        <w:r w:rsidR="0034545B">
          <w:rPr>
            <w:noProof/>
            <w:webHidden/>
          </w:rPr>
          <w:fldChar w:fldCharType="begin"/>
        </w:r>
        <w:r w:rsidR="0034545B">
          <w:rPr>
            <w:noProof/>
            <w:webHidden/>
          </w:rPr>
          <w:instrText xml:space="preserve"> PAGEREF _Toc451803286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2959C048" w14:textId="56F84EE5" w:rsidR="0034545B" w:rsidRDefault="007507A0">
      <w:pPr>
        <w:pStyle w:val="TOC3"/>
        <w:rPr>
          <w:rFonts w:asciiTheme="minorHAnsi" w:eastAsiaTheme="minorEastAsia" w:hAnsiTheme="minorHAnsi" w:cstheme="minorBidi"/>
          <w:noProof/>
          <w:sz w:val="22"/>
          <w:szCs w:val="22"/>
        </w:rPr>
      </w:pPr>
      <w:hyperlink w:anchor="_Toc451803287" w:history="1">
        <w:r w:rsidR="0034545B" w:rsidRPr="00E20196">
          <w:rPr>
            <w:rStyle w:val="Hyperlink"/>
            <w:noProof/>
          </w:rPr>
          <w:t>6.2.17</w:t>
        </w:r>
        <w:r w:rsidR="0034545B">
          <w:rPr>
            <w:rFonts w:asciiTheme="minorHAnsi" w:eastAsiaTheme="minorEastAsia" w:hAnsiTheme="minorHAnsi" w:cstheme="minorBidi"/>
            <w:noProof/>
            <w:sz w:val="22"/>
            <w:szCs w:val="22"/>
          </w:rPr>
          <w:tab/>
        </w:r>
        <w:r w:rsidR="0034545B" w:rsidRPr="00E20196">
          <w:rPr>
            <w:rStyle w:val="Hyperlink"/>
            <w:noProof/>
          </w:rPr>
          <w:t>Association OO Target</w:t>
        </w:r>
        <w:r w:rsidR="0034545B">
          <w:rPr>
            <w:noProof/>
            <w:webHidden/>
          </w:rPr>
          <w:tab/>
        </w:r>
        <w:r w:rsidR="0034545B">
          <w:rPr>
            <w:noProof/>
            <w:webHidden/>
          </w:rPr>
          <w:fldChar w:fldCharType="begin"/>
        </w:r>
        <w:r w:rsidR="0034545B">
          <w:rPr>
            <w:noProof/>
            <w:webHidden/>
          </w:rPr>
          <w:instrText xml:space="preserve"> PAGEREF _Toc451803287 \h </w:instrText>
        </w:r>
        <w:r w:rsidR="0034545B">
          <w:rPr>
            <w:noProof/>
            <w:webHidden/>
          </w:rPr>
        </w:r>
        <w:r w:rsidR="0034545B">
          <w:rPr>
            <w:noProof/>
            <w:webHidden/>
          </w:rPr>
          <w:fldChar w:fldCharType="separate"/>
        </w:r>
        <w:r w:rsidR="0034545B">
          <w:rPr>
            <w:noProof/>
            <w:webHidden/>
          </w:rPr>
          <w:t>43</w:t>
        </w:r>
        <w:r w:rsidR="0034545B">
          <w:rPr>
            <w:noProof/>
            <w:webHidden/>
          </w:rPr>
          <w:fldChar w:fldCharType="end"/>
        </w:r>
      </w:hyperlink>
    </w:p>
    <w:p w14:paraId="73324233" w14:textId="32EDD6FE" w:rsidR="0034545B" w:rsidRDefault="007507A0">
      <w:pPr>
        <w:pStyle w:val="TOC3"/>
        <w:rPr>
          <w:rFonts w:asciiTheme="minorHAnsi" w:eastAsiaTheme="minorEastAsia" w:hAnsiTheme="minorHAnsi" w:cstheme="minorBidi"/>
          <w:noProof/>
          <w:sz w:val="22"/>
          <w:szCs w:val="22"/>
        </w:rPr>
      </w:pPr>
      <w:hyperlink w:anchor="_Toc451803288" w:history="1">
        <w:r w:rsidR="0034545B" w:rsidRPr="00E20196">
          <w:rPr>
            <w:rStyle w:val="Hyperlink"/>
            <w:noProof/>
          </w:rPr>
          <w:t>6.2.18</w:t>
        </w:r>
        <w:r w:rsidR="0034545B">
          <w:rPr>
            <w:rFonts w:asciiTheme="minorHAnsi" w:eastAsiaTheme="minorEastAsia" w:hAnsiTheme="minorHAnsi" w:cstheme="minorBidi"/>
            <w:noProof/>
            <w:sz w:val="22"/>
            <w:szCs w:val="22"/>
          </w:rPr>
          <w:tab/>
        </w:r>
        <w:r w:rsidR="0034545B" w:rsidRPr="00E20196">
          <w:rPr>
            <w:rStyle w:val="Hyperlink"/>
            <w:noProof/>
          </w:rPr>
          <w:t>Association Return type</w:t>
        </w:r>
        <w:r w:rsidR="0034545B">
          <w:rPr>
            <w:noProof/>
            <w:webHidden/>
          </w:rPr>
          <w:tab/>
        </w:r>
        <w:r w:rsidR="0034545B">
          <w:rPr>
            <w:noProof/>
            <w:webHidden/>
          </w:rPr>
          <w:fldChar w:fldCharType="begin"/>
        </w:r>
        <w:r w:rsidR="0034545B">
          <w:rPr>
            <w:noProof/>
            <w:webHidden/>
          </w:rPr>
          <w:instrText xml:space="preserve"> PAGEREF _Toc451803288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6A2299A2" w14:textId="56D36580" w:rsidR="0034545B" w:rsidRDefault="007507A0">
      <w:pPr>
        <w:pStyle w:val="TOC3"/>
        <w:rPr>
          <w:rFonts w:asciiTheme="minorHAnsi" w:eastAsiaTheme="minorEastAsia" w:hAnsiTheme="minorHAnsi" w:cstheme="minorBidi"/>
          <w:noProof/>
          <w:sz w:val="22"/>
          <w:szCs w:val="22"/>
        </w:rPr>
      </w:pPr>
      <w:hyperlink w:anchor="_Toc451803289" w:history="1">
        <w:r w:rsidR="0034545B" w:rsidRPr="00E20196">
          <w:rPr>
            <w:rStyle w:val="Hyperlink"/>
            <w:noProof/>
          </w:rPr>
          <w:t>6.2.19</w:t>
        </w:r>
        <w:r w:rsidR="0034545B">
          <w:rPr>
            <w:rFonts w:asciiTheme="minorHAnsi" w:eastAsiaTheme="minorEastAsia" w:hAnsiTheme="minorHAnsi" w:cstheme="minorBidi"/>
            <w:noProof/>
            <w:sz w:val="22"/>
            <w:szCs w:val="22"/>
          </w:rPr>
          <w:tab/>
        </w:r>
        <w:r w:rsidR="0034545B" w:rsidRPr="00E20196">
          <w:rPr>
            <w:rStyle w:val="Hyperlink"/>
            <w:noProof/>
          </w:rPr>
          <w:t>Class Traversal</w:t>
        </w:r>
        <w:r w:rsidR="0034545B">
          <w:rPr>
            <w:noProof/>
            <w:webHidden/>
          </w:rPr>
          <w:tab/>
        </w:r>
        <w:r w:rsidR="0034545B">
          <w:rPr>
            <w:noProof/>
            <w:webHidden/>
          </w:rPr>
          <w:fldChar w:fldCharType="begin"/>
        </w:r>
        <w:r w:rsidR="0034545B">
          <w:rPr>
            <w:noProof/>
            <w:webHidden/>
          </w:rPr>
          <w:instrText xml:space="preserve"> PAGEREF _Toc451803289 \h </w:instrText>
        </w:r>
        <w:r w:rsidR="0034545B">
          <w:rPr>
            <w:noProof/>
            <w:webHidden/>
          </w:rPr>
        </w:r>
        <w:r w:rsidR="0034545B">
          <w:rPr>
            <w:noProof/>
            <w:webHidden/>
          </w:rPr>
          <w:fldChar w:fldCharType="separate"/>
        </w:r>
        <w:r w:rsidR="0034545B">
          <w:rPr>
            <w:noProof/>
            <w:webHidden/>
          </w:rPr>
          <w:t>44</w:t>
        </w:r>
        <w:r w:rsidR="0034545B">
          <w:rPr>
            <w:noProof/>
            <w:webHidden/>
          </w:rPr>
          <w:fldChar w:fldCharType="end"/>
        </w:r>
      </w:hyperlink>
    </w:p>
    <w:p w14:paraId="4C6CC679" w14:textId="0D4F056E" w:rsidR="0034545B" w:rsidRDefault="007507A0">
      <w:pPr>
        <w:pStyle w:val="TOC3"/>
        <w:rPr>
          <w:rFonts w:asciiTheme="minorHAnsi" w:eastAsiaTheme="minorEastAsia" w:hAnsiTheme="minorHAnsi" w:cstheme="minorBidi"/>
          <w:noProof/>
          <w:sz w:val="22"/>
          <w:szCs w:val="22"/>
        </w:rPr>
      </w:pPr>
      <w:hyperlink w:anchor="_Toc451803290" w:history="1">
        <w:r w:rsidR="0034545B" w:rsidRPr="00E20196">
          <w:rPr>
            <w:rStyle w:val="Hyperlink"/>
            <w:noProof/>
          </w:rPr>
          <w:t>6.2.20</w:t>
        </w:r>
        <w:r w:rsidR="0034545B">
          <w:rPr>
            <w:rFonts w:asciiTheme="minorHAnsi" w:eastAsiaTheme="minorEastAsia" w:hAnsiTheme="minorHAnsi" w:cstheme="minorBidi"/>
            <w:noProof/>
            <w:sz w:val="22"/>
            <w:szCs w:val="22"/>
          </w:rPr>
          <w:tab/>
        </w:r>
        <w:r w:rsidR="0034545B" w:rsidRPr="00E20196">
          <w:rPr>
            <w:rStyle w:val="Hyperlink"/>
            <w:noProof/>
          </w:rPr>
          <w:t>Association traverse through</w:t>
        </w:r>
        <w:r w:rsidR="0034545B">
          <w:rPr>
            <w:noProof/>
            <w:webHidden/>
          </w:rPr>
          <w:tab/>
        </w:r>
        <w:r w:rsidR="0034545B">
          <w:rPr>
            <w:noProof/>
            <w:webHidden/>
          </w:rPr>
          <w:fldChar w:fldCharType="begin"/>
        </w:r>
        <w:r w:rsidR="0034545B">
          <w:rPr>
            <w:noProof/>
            <w:webHidden/>
          </w:rPr>
          <w:instrText xml:space="preserve"> PAGEREF _Toc451803290 \h </w:instrText>
        </w:r>
        <w:r w:rsidR="0034545B">
          <w:rPr>
            <w:noProof/>
            <w:webHidden/>
          </w:rPr>
        </w:r>
        <w:r w:rsidR="0034545B">
          <w:rPr>
            <w:noProof/>
            <w:webHidden/>
          </w:rPr>
          <w:fldChar w:fldCharType="separate"/>
        </w:r>
        <w:r w:rsidR="0034545B">
          <w:rPr>
            <w:noProof/>
            <w:webHidden/>
          </w:rPr>
          <w:t>45</w:t>
        </w:r>
        <w:r w:rsidR="0034545B">
          <w:rPr>
            <w:noProof/>
            <w:webHidden/>
          </w:rPr>
          <w:fldChar w:fldCharType="end"/>
        </w:r>
      </w:hyperlink>
    </w:p>
    <w:p w14:paraId="0406FC02" w14:textId="3B2CA5F2" w:rsidR="0034545B" w:rsidRDefault="007507A0">
      <w:pPr>
        <w:pStyle w:val="TOC2"/>
        <w:rPr>
          <w:rFonts w:asciiTheme="minorHAnsi" w:eastAsiaTheme="minorEastAsia" w:hAnsiTheme="minorHAnsi" w:cstheme="minorBidi"/>
          <w:noProof/>
          <w:sz w:val="22"/>
          <w:szCs w:val="22"/>
        </w:rPr>
      </w:pPr>
      <w:hyperlink w:anchor="_Toc451803291" w:history="1">
        <w:r w:rsidR="0034545B" w:rsidRPr="00E20196">
          <w:rPr>
            <w:rStyle w:val="Hyperlink"/>
            <w:noProof/>
          </w:rPr>
          <w:t>6.3</w:t>
        </w:r>
        <w:r w:rsidR="0034545B">
          <w:rPr>
            <w:rFonts w:asciiTheme="minorHAnsi" w:eastAsiaTheme="minorEastAsia" w:hAnsiTheme="minorHAnsi" w:cstheme="minorBidi"/>
            <w:noProof/>
            <w:sz w:val="22"/>
            <w:szCs w:val="22"/>
          </w:rPr>
          <w:tab/>
        </w:r>
        <w:r w:rsidR="0034545B" w:rsidRPr="00E20196">
          <w:rPr>
            <w:rStyle w:val="Hyperlink"/>
            <w:noProof/>
          </w:rPr>
          <w:t>SIMF Conceptual Model::Identifiers</w:t>
        </w:r>
        <w:r w:rsidR="0034545B">
          <w:rPr>
            <w:noProof/>
            <w:webHidden/>
          </w:rPr>
          <w:tab/>
        </w:r>
        <w:r w:rsidR="0034545B">
          <w:rPr>
            <w:noProof/>
            <w:webHidden/>
          </w:rPr>
          <w:fldChar w:fldCharType="begin"/>
        </w:r>
        <w:r w:rsidR="0034545B">
          <w:rPr>
            <w:noProof/>
            <w:webHidden/>
          </w:rPr>
          <w:instrText xml:space="preserve"> PAGEREF _Toc451803291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1AFE895C" w14:textId="37FA9A94" w:rsidR="0034545B" w:rsidRDefault="007507A0">
      <w:pPr>
        <w:pStyle w:val="TOC3"/>
        <w:rPr>
          <w:rFonts w:asciiTheme="minorHAnsi" w:eastAsiaTheme="minorEastAsia" w:hAnsiTheme="minorHAnsi" w:cstheme="minorBidi"/>
          <w:noProof/>
          <w:sz w:val="22"/>
          <w:szCs w:val="22"/>
        </w:rPr>
      </w:pPr>
      <w:hyperlink w:anchor="_Toc451803292" w:history="1">
        <w:r w:rsidR="0034545B" w:rsidRPr="00E20196">
          <w:rPr>
            <w:rStyle w:val="Hyperlink"/>
            <w:noProof/>
          </w:rPr>
          <w:t>6.3.1</w:t>
        </w:r>
        <w:r w:rsidR="0034545B">
          <w:rPr>
            <w:rFonts w:asciiTheme="minorHAnsi" w:eastAsiaTheme="minorEastAsia" w:hAnsiTheme="minorHAnsi" w:cstheme="minorBidi"/>
            <w:noProof/>
            <w:sz w:val="22"/>
            <w:szCs w:val="22"/>
          </w:rPr>
          <w:tab/>
        </w:r>
        <w:r w:rsidR="0034545B" w:rsidRPr="00E20196">
          <w:rPr>
            <w:rStyle w:val="Hyperlink"/>
            <w:noProof/>
          </w:rPr>
          <w:t>Diagram: Identifiers</w:t>
        </w:r>
        <w:r w:rsidR="0034545B">
          <w:rPr>
            <w:noProof/>
            <w:webHidden/>
          </w:rPr>
          <w:tab/>
        </w:r>
        <w:r w:rsidR="0034545B">
          <w:rPr>
            <w:noProof/>
            <w:webHidden/>
          </w:rPr>
          <w:fldChar w:fldCharType="begin"/>
        </w:r>
        <w:r w:rsidR="0034545B">
          <w:rPr>
            <w:noProof/>
            <w:webHidden/>
          </w:rPr>
          <w:instrText xml:space="preserve"> PAGEREF _Toc451803292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1E83D7A" w14:textId="717AAF52" w:rsidR="0034545B" w:rsidRDefault="007507A0">
      <w:pPr>
        <w:pStyle w:val="TOC3"/>
        <w:rPr>
          <w:rFonts w:asciiTheme="minorHAnsi" w:eastAsiaTheme="minorEastAsia" w:hAnsiTheme="minorHAnsi" w:cstheme="minorBidi"/>
          <w:noProof/>
          <w:sz w:val="22"/>
          <w:szCs w:val="22"/>
        </w:rPr>
      </w:pPr>
      <w:hyperlink w:anchor="_Toc451803293" w:history="1">
        <w:r w:rsidR="0034545B" w:rsidRPr="00E20196">
          <w:rPr>
            <w:rStyle w:val="Hyperlink"/>
            <w:noProof/>
          </w:rPr>
          <w:t>6.3.2</w:t>
        </w:r>
        <w:r w:rsidR="0034545B">
          <w:rPr>
            <w:rFonts w:asciiTheme="minorHAnsi" w:eastAsiaTheme="minorEastAsia" w:hAnsiTheme="minorHAnsi" w:cstheme="minorBidi"/>
            <w:noProof/>
            <w:sz w:val="22"/>
            <w:szCs w:val="22"/>
          </w:rPr>
          <w:tab/>
        </w:r>
        <w:r w:rsidR="0034545B" w:rsidRPr="00E20196">
          <w:rPr>
            <w:rStyle w:val="Hyperlink"/>
            <w:noProof/>
          </w:rPr>
          <w:t>Association Identification</w:t>
        </w:r>
        <w:r w:rsidR="0034545B">
          <w:rPr>
            <w:noProof/>
            <w:webHidden/>
          </w:rPr>
          <w:tab/>
        </w:r>
        <w:r w:rsidR="0034545B">
          <w:rPr>
            <w:noProof/>
            <w:webHidden/>
          </w:rPr>
          <w:fldChar w:fldCharType="begin"/>
        </w:r>
        <w:r w:rsidR="0034545B">
          <w:rPr>
            <w:noProof/>
            <w:webHidden/>
          </w:rPr>
          <w:instrText xml:space="preserve"> PAGEREF _Toc451803293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58B4DDC" w14:textId="7307AB8F" w:rsidR="0034545B" w:rsidRDefault="007507A0">
      <w:pPr>
        <w:pStyle w:val="TOC3"/>
        <w:rPr>
          <w:rFonts w:asciiTheme="minorHAnsi" w:eastAsiaTheme="minorEastAsia" w:hAnsiTheme="minorHAnsi" w:cstheme="minorBidi"/>
          <w:noProof/>
          <w:sz w:val="22"/>
          <w:szCs w:val="22"/>
        </w:rPr>
      </w:pPr>
      <w:hyperlink w:anchor="_Toc451803294" w:history="1">
        <w:r w:rsidR="0034545B" w:rsidRPr="00E20196">
          <w:rPr>
            <w:rStyle w:val="Hyperlink"/>
            <w:noProof/>
          </w:rPr>
          <w:t>6.3.3</w:t>
        </w:r>
        <w:r w:rsidR="0034545B">
          <w:rPr>
            <w:rFonts w:asciiTheme="minorHAnsi" w:eastAsiaTheme="minorEastAsia" w:hAnsiTheme="minorHAnsi" w:cstheme="minorBidi"/>
            <w:noProof/>
            <w:sz w:val="22"/>
            <w:szCs w:val="22"/>
          </w:rPr>
          <w:tab/>
        </w:r>
        <w:r w:rsidR="0034545B" w:rsidRPr="00E20196">
          <w:rPr>
            <w:rStyle w:val="Hyperlink"/>
            <w:noProof/>
          </w:rPr>
          <w:t>Class Identifier</w:t>
        </w:r>
        <w:r w:rsidR="0034545B">
          <w:rPr>
            <w:noProof/>
            <w:webHidden/>
          </w:rPr>
          <w:tab/>
        </w:r>
        <w:r w:rsidR="0034545B">
          <w:rPr>
            <w:noProof/>
            <w:webHidden/>
          </w:rPr>
          <w:fldChar w:fldCharType="begin"/>
        </w:r>
        <w:r w:rsidR="0034545B">
          <w:rPr>
            <w:noProof/>
            <w:webHidden/>
          </w:rPr>
          <w:instrText xml:space="preserve"> PAGEREF _Toc451803294 \h </w:instrText>
        </w:r>
        <w:r w:rsidR="0034545B">
          <w:rPr>
            <w:noProof/>
            <w:webHidden/>
          </w:rPr>
        </w:r>
        <w:r w:rsidR="0034545B">
          <w:rPr>
            <w:noProof/>
            <w:webHidden/>
          </w:rPr>
          <w:fldChar w:fldCharType="separate"/>
        </w:r>
        <w:r w:rsidR="0034545B">
          <w:rPr>
            <w:noProof/>
            <w:webHidden/>
          </w:rPr>
          <w:t>46</w:t>
        </w:r>
        <w:r w:rsidR="0034545B">
          <w:rPr>
            <w:noProof/>
            <w:webHidden/>
          </w:rPr>
          <w:fldChar w:fldCharType="end"/>
        </w:r>
      </w:hyperlink>
    </w:p>
    <w:p w14:paraId="3C36B0E9" w14:textId="359D8B43" w:rsidR="0034545B" w:rsidRDefault="007507A0">
      <w:pPr>
        <w:pStyle w:val="TOC3"/>
        <w:rPr>
          <w:rFonts w:asciiTheme="minorHAnsi" w:eastAsiaTheme="minorEastAsia" w:hAnsiTheme="minorHAnsi" w:cstheme="minorBidi"/>
          <w:noProof/>
          <w:sz w:val="22"/>
          <w:szCs w:val="22"/>
        </w:rPr>
      </w:pPr>
      <w:hyperlink w:anchor="_Toc451803295" w:history="1">
        <w:r w:rsidR="0034545B" w:rsidRPr="00E20196">
          <w:rPr>
            <w:rStyle w:val="Hyperlink"/>
            <w:noProof/>
          </w:rPr>
          <w:t>6.3.4</w:t>
        </w:r>
        <w:r w:rsidR="0034545B">
          <w:rPr>
            <w:rFonts w:asciiTheme="minorHAnsi" w:eastAsiaTheme="minorEastAsia" w:hAnsiTheme="minorHAnsi" w:cstheme="minorBidi"/>
            <w:noProof/>
            <w:sz w:val="22"/>
            <w:szCs w:val="22"/>
          </w:rPr>
          <w:tab/>
        </w:r>
        <w:r w:rsidR="0034545B" w:rsidRPr="00E20196">
          <w:rPr>
            <w:rStyle w:val="Hyperlink"/>
            <w:noProof/>
          </w:rPr>
          <w:t>Class IRI Identifier</w:t>
        </w:r>
        <w:r w:rsidR="0034545B">
          <w:rPr>
            <w:noProof/>
            <w:webHidden/>
          </w:rPr>
          <w:tab/>
        </w:r>
        <w:r w:rsidR="0034545B">
          <w:rPr>
            <w:noProof/>
            <w:webHidden/>
          </w:rPr>
          <w:fldChar w:fldCharType="begin"/>
        </w:r>
        <w:r w:rsidR="0034545B">
          <w:rPr>
            <w:noProof/>
            <w:webHidden/>
          </w:rPr>
          <w:instrText xml:space="preserve"> PAGEREF _Toc451803295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192DB922" w14:textId="0A8C42C3" w:rsidR="0034545B" w:rsidRDefault="007507A0">
      <w:pPr>
        <w:pStyle w:val="TOC3"/>
        <w:rPr>
          <w:rFonts w:asciiTheme="minorHAnsi" w:eastAsiaTheme="minorEastAsia" w:hAnsiTheme="minorHAnsi" w:cstheme="minorBidi"/>
          <w:noProof/>
          <w:sz w:val="22"/>
          <w:szCs w:val="22"/>
        </w:rPr>
      </w:pPr>
      <w:hyperlink w:anchor="_Toc451803296" w:history="1">
        <w:r w:rsidR="0034545B" w:rsidRPr="00E20196">
          <w:rPr>
            <w:rStyle w:val="Hyperlink"/>
            <w:noProof/>
          </w:rPr>
          <w:t>6.3.5</w:t>
        </w:r>
        <w:r w:rsidR="0034545B">
          <w:rPr>
            <w:rFonts w:asciiTheme="minorHAnsi" w:eastAsiaTheme="minorEastAsia" w:hAnsiTheme="minorHAnsi" w:cstheme="minorBidi"/>
            <w:noProof/>
            <w:sz w:val="22"/>
            <w:szCs w:val="22"/>
          </w:rPr>
          <w:tab/>
        </w:r>
        <w:r w:rsidR="0034545B" w:rsidRPr="00E20196">
          <w:rPr>
            <w:rStyle w:val="Hyperlink"/>
            <w:noProof/>
          </w:rPr>
          <w:t>Association Namespace</w:t>
        </w:r>
        <w:r w:rsidR="0034545B">
          <w:rPr>
            <w:noProof/>
            <w:webHidden/>
          </w:rPr>
          <w:tab/>
        </w:r>
        <w:r w:rsidR="0034545B">
          <w:rPr>
            <w:noProof/>
            <w:webHidden/>
          </w:rPr>
          <w:fldChar w:fldCharType="begin"/>
        </w:r>
        <w:r w:rsidR="0034545B">
          <w:rPr>
            <w:noProof/>
            <w:webHidden/>
          </w:rPr>
          <w:instrText xml:space="preserve"> PAGEREF _Toc451803296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0A2402B4" w14:textId="791EF58E" w:rsidR="0034545B" w:rsidRDefault="007507A0">
      <w:pPr>
        <w:pStyle w:val="TOC3"/>
        <w:rPr>
          <w:rFonts w:asciiTheme="minorHAnsi" w:eastAsiaTheme="minorEastAsia" w:hAnsiTheme="minorHAnsi" w:cstheme="minorBidi"/>
          <w:noProof/>
          <w:sz w:val="22"/>
          <w:szCs w:val="22"/>
        </w:rPr>
      </w:pPr>
      <w:hyperlink w:anchor="_Toc451803297" w:history="1">
        <w:r w:rsidR="0034545B" w:rsidRPr="00E20196">
          <w:rPr>
            <w:rStyle w:val="Hyperlink"/>
            <w:noProof/>
          </w:rPr>
          <w:t>6.3.6</w:t>
        </w:r>
        <w:r w:rsidR="0034545B">
          <w:rPr>
            <w:rFonts w:asciiTheme="minorHAnsi" w:eastAsiaTheme="minorEastAsia" w:hAnsiTheme="minorHAnsi" w:cstheme="minorBidi"/>
            <w:noProof/>
            <w:sz w:val="22"/>
            <w:szCs w:val="22"/>
          </w:rPr>
          <w:tab/>
        </w:r>
        <w:r w:rsidR="0034545B" w:rsidRPr="00E20196">
          <w:rPr>
            <w:rStyle w:val="Hyperlink"/>
            <w:noProof/>
          </w:rPr>
          <w:t>Class Term</w:t>
        </w:r>
        <w:r w:rsidR="0034545B">
          <w:rPr>
            <w:noProof/>
            <w:webHidden/>
          </w:rPr>
          <w:tab/>
        </w:r>
        <w:r w:rsidR="0034545B">
          <w:rPr>
            <w:noProof/>
            <w:webHidden/>
          </w:rPr>
          <w:fldChar w:fldCharType="begin"/>
        </w:r>
        <w:r w:rsidR="0034545B">
          <w:rPr>
            <w:noProof/>
            <w:webHidden/>
          </w:rPr>
          <w:instrText xml:space="preserve"> PAGEREF _Toc451803297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22887375" w14:textId="46E3867D" w:rsidR="0034545B" w:rsidRDefault="007507A0">
      <w:pPr>
        <w:pStyle w:val="TOC3"/>
        <w:rPr>
          <w:rFonts w:asciiTheme="minorHAnsi" w:eastAsiaTheme="minorEastAsia" w:hAnsiTheme="minorHAnsi" w:cstheme="minorBidi"/>
          <w:noProof/>
          <w:sz w:val="22"/>
          <w:szCs w:val="22"/>
        </w:rPr>
      </w:pPr>
      <w:hyperlink w:anchor="_Toc451803298" w:history="1">
        <w:r w:rsidR="0034545B" w:rsidRPr="00E20196">
          <w:rPr>
            <w:rStyle w:val="Hyperlink"/>
            <w:noProof/>
          </w:rPr>
          <w:t>6.3.7</w:t>
        </w:r>
        <w:r w:rsidR="0034545B">
          <w:rPr>
            <w:rFonts w:asciiTheme="minorHAnsi" w:eastAsiaTheme="minorEastAsia" w:hAnsiTheme="minorHAnsi" w:cstheme="minorBidi"/>
            <w:noProof/>
            <w:sz w:val="22"/>
            <w:szCs w:val="22"/>
          </w:rPr>
          <w:tab/>
        </w:r>
        <w:r w:rsidR="0034545B" w:rsidRPr="00E20196">
          <w:rPr>
            <w:rStyle w:val="Hyperlink"/>
            <w:noProof/>
          </w:rPr>
          <w:t>Class Text Identifier</w:t>
        </w:r>
        <w:r w:rsidR="0034545B">
          <w:rPr>
            <w:noProof/>
            <w:webHidden/>
          </w:rPr>
          <w:tab/>
        </w:r>
        <w:r w:rsidR="0034545B">
          <w:rPr>
            <w:noProof/>
            <w:webHidden/>
          </w:rPr>
          <w:fldChar w:fldCharType="begin"/>
        </w:r>
        <w:r w:rsidR="0034545B">
          <w:rPr>
            <w:noProof/>
            <w:webHidden/>
          </w:rPr>
          <w:instrText xml:space="preserve"> PAGEREF _Toc451803298 \h </w:instrText>
        </w:r>
        <w:r w:rsidR="0034545B">
          <w:rPr>
            <w:noProof/>
            <w:webHidden/>
          </w:rPr>
        </w:r>
        <w:r w:rsidR="0034545B">
          <w:rPr>
            <w:noProof/>
            <w:webHidden/>
          </w:rPr>
          <w:fldChar w:fldCharType="separate"/>
        </w:r>
        <w:r w:rsidR="0034545B">
          <w:rPr>
            <w:noProof/>
            <w:webHidden/>
          </w:rPr>
          <w:t>47</w:t>
        </w:r>
        <w:r w:rsidR="0034545B">
          <w:rPr>
            <w:noProof/>
            <w:webHidden/>
          </w:rPr>
          <w:fldChar w:fldCharType="end"/>
        </w:r>
      </w:hyperlink>
    </w:p>
    <w:p w14:paraId="67C20E97" w14:textId="7F827BCE" w:rsidR="0034545B" w:rsidRDefault="007507A0">
      <w:pPr>
        <w:pStyle w:val="TOC2"/>
        <w:rPr>
          <w:rFonts w:asciiTheme="minorHAnsi" w:eastAsiaTheme="minorEastAsia" w:hAnsiTheme="minorHAnsi" w:cstheme="minorBidi"/>
          <w:noProof/>
          <w:sz w:val="22"/>
          <w:szCs w:val="22"/>
        </w:rPr>
      </w:pPr>
      <w:hyperlink w:anchor="_Toc451803299" w:history="1">
        <w:r w:rsidR="0034545B" w:rsidRPr="00E20196">
          <w:rPr>
            <w:rStyle w:val="Hyperlink"/>
            <w:noProof/>
          </w:rPr>
          <w:t>6.4</w:t>
        </w:r>
        <w:r w:rsidR="0034545B">
          <w:rPr>
            <w:rFonts w:asciiTheme="minorHAnsi" w:eastAsiaTheme="minorEastAsia" w:hAnsiTheme="minorHAnsi" w:cstheme="minorBidi"/>
            <w:noProof/>
            <w:sz w:val="22"/>
            <w:szCs w:val="22"/>
          </w:rPr>
          <w:tab/>
        </w:r>
        <w:r w:rsidR="0034545B" w:rsidRPr="00E20196">
          <w:rPr>
            <w:rStyle w:val="Hyperlink"/>
            <w:noProof/>
          </w:rPr>
          <w:t>SIMF Conceptual Model::Kernel</w:t>
        </w:r>
        <w:r w:rsidR="0034545B">
          <w:rPr>
            <w:noProof/>
            <w:webHidden/>
          </w:rPr>
          <w:tab/>
        </w:r>
        <w:r w:rsidR="0034545B">
          <w:rPr>
            <w:noProof/>
            <w:webHidden/>
          </w:rPr>
          <w:fldChar w:fldCharType="begin"/>
        </w:r>
        <w:r w:rsidR="0034545B">
          <w:rPr>
            <w:noProof/>
            <w:webHidden/>
          </w:rPr>
          <w:instrText xml:space="preserve"> PAGEREF _Toc451803299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1AB6B4D0" w14:textId="04D565FA" w:rsidR="0034545B" w:rsidRDefault="007507A0">
      <w:pPr>
        <w:pStyle w:val="TOC3"/>
        <w:rPr>
          <w:rFonts w:asciiTheme="minorHAnsi" w:eastAsiaTheme="minorEastAsia" w:hAnsiTheme="minorHAnsi" w:cstheme="minorBidi"/>
          <w:noProof/>
          <w:sz w:val="22"/>
          <w:szCs w:val="22"/>
        </w:rPr>
      </w:pPr>
      <w:hyperlink w:anchor="_Toc451803300" w:history="1">
        <w:r w:rsidR="0034545B" w:rsidRPr="00E20196">
          <w:rPr>
            <w:rStyle w:val="Hyperlink"/>
            <w:noProof/>
          </w:rPr>
          <w:t>6.4.1</w:t>
        </w:r>
        <w:r w:rsidR="0034545B">
          <w:rPr>
            <w:rFonts w:asciiTheme="minorHAnsi" w:eastAsiaTheme="minorEastAsia" w:hAnsiTheme="minorHAnsi" w:cstheme="minorBidi"/>
            <w:noProof/>
            <w:sz w:val="22"/>
            <w:szCs w:val="22"/>
          </w:rPr>
          <w:tab/>
        </w:r>
        <w:r w:rsidR="0034545B" w:rsidRPr="00E20196">
          <w:rPr>
            <w:rStyle w:val="Hyperlink"/>
            <w:noProof/>
          </w:rPr>
          <w:t>Diagram: SIMF Kernel Base</w:t>
        </w:r>
        <w:r w:rsidR="0034545B">
          <w:rPr>
            <w:noProof/>
            <w:webHidden/>
          </w:rPr>
          <w:tab/>
        </w:r>
        <w:r w:rsidR="0034545B">
          <w:rPr>
            <w:noProof/>
            <w:webHidden/>
          </w:rPr>
          <w:fldChar w:fldCharType="begin"/>
        </w:r>
        <w:r w:rsidR="0034545B">
          <w:rPr>
            <w:noProof/>
            <w:webHidden/>
          </w:rPr>
          <w:instrText xml:space="preserve"> PAGEREF _Toc451803300 \h </w:instrText>
        </w:r>
        <w:r w:rsidR="0034545B">
          <w:rPr>
            <w:noProof/>
            <w:webHidden/>
          </w:rPr>
        </w:r>
        <w:r w:rsidR="0034545B">
          <w:rPr>
            <w:noProof/>
            <w:webHidden/>
          </w:rPr>
          <w:fldChar w:fldCharType="separate"/>
        </w:r>
        <w:r w:rsidR="0034545B">
          <w:rPr>
            <w:noProof/>
            <w:webHidden/>
          </w:rPr>
          <w:t>49</w:t>
        </w:r>
        <w:r w:rsidR="0034545B">
          <w:rPr>
            <w:noProof/>
            <w:webHidden/>
          </w:rPr>
          <w:fldChar w:fldCharType="end"/>
        </w:r>
      </w:hyperlink>
    </w:p>
    <w:p w14:paraId="6E435000" w14:textId="57263507" w:rsidR="0034545B" w:rsidRDefault="007507A0">
      <w:pPr>
        <w:pStyle w:val="TOC3"/>
        <w:rPr>
          <w:rFonts w:asciiTheme="minorHAnsi" w:eastAsiaTheme="minorEastAsia" w:hAnsiTheme="minorHAnsi" w:cstheme="minorBidi"/>
          <w:noProof/>
          <w:sz w:val="22"/>
          <w:szCs w:val="22"/>
        </w:rPr>
      </w:pPr>
      <w:hyperlink w:anchor="_Toc451803301" w:history="1">
        <w:r w:rsidR="0034545B" w:rsidRPr="00E20196">
          <w:rPr>
            <w:rStyle w:val="Hyperlink"/>
            <w:noProof/>
          </w:rPr>
          <w:t>6.4.2</w:t>
        </w:r>
        <w:r w:rsidR="0034545B">
          <w:rPr>
            <w:rFonts w:asciiTheme="minorHAnsi" w:eastAsiaTheme="minorEastAsia" w:hAnsiTheme="minorHAnsi" w:cstheme="minorBidi"/>
            <w:noProof/>
            <w:sz w:val="22"/>
            <w:szCs w:val="22"/>
          </w:rPr>
          <w:tab/>
        </w:r>
        <w:r w:rsidR="0034545B" w:rsidRPr="00E20196">
          <w:rPr>
            <w:rStyle w:val="Hyperlink"/>
            <w:noProof/>
          </w:rPr>
          <w:t>Diagram: SIMF Kernel Rules</w:t>
        </w:r>
        <w:r w:rsidR="0034545B">
          <w:rPr>
            <w:noProof/>
            <w:webHidden/>
          </w:rPr>
          <w:tab/>
        </w:r>
        <w:r w:rsidR="0034545B">
          <w:rPr>
            <w:noProof/>
            <w:webHidden/>
          </w:rPr>
          <w:fldChar w:fldCharType="begin"/>
        </w:r>
        <w:r w:rsidR="0034545B">
          <w:rPr>
            <w:noProof/>
            <w:webHidden/>
          </w:rPr>
          <w:instrText xml:space="preserve"> PAGEREF _Toc451803301 \h </w:instrText>
        </w:r>
        <w:r w:rsidR="0034545B">
          <w:rPr>
            <w:noProof/>
            <w:webHidden/>
          </w:rPr>
        </w:r>
        <w:r w:rsidR="0034545B">
          <w:rPr>
            <w:noProof/>
            <w:webHidden/>
          </w:rPr>
          <w:fldChar w:fldCharType="separate"/>
        </w:r>
        <w:r w:rsidR="0034545B">
          <w:rPr>
            <w:noProof/>
            <w:webHidden/>
          </w:rPr>
          <w:t>50</w:t>
        </w:r>
        <w:r w:rsidR="0034545B">
          <w:rPr>
            <w:noProof/>
            <w:webHidden/>
          </w:rPr>
          <w:fldChar w:fldCharType="end"/>
        </w:r>
      </w:hyperlink>
    </w:p>
    <w:p w14:paraId="2760F1EF" w14:textId="3092B3CB" w:rsidR="0034545B" w:rsidRDefault="007507A0">
      <w:pPr>
        <w:pStyle w:val="TOC3"/>
        <w:rPr>
          <w:rFonts w:asciiTheme="minorHAnsi" w:eastAsiaTheme="minorEastAsia" w:hAnsiTheme="minorHAnsi" w:cstheme="minorBidi"/>
          <w:noProof/>
          <w:sz w:val="22"/>
          <w:szCs w:val="22"/>
        </w:rPr>
      </w:pPr>
      <w:hyperlink w:anchor="_Toc451803302" w:history="1">
        <w:r w:rsidR="0034545B" w:rsidRPr="00E20196">
          <w:rPr>
            <w:rStyle w:val="Hyperlink"/>
            <w:noProof/>
          </w:rPr>
          <w:t>6.4.3</w:t>
        </w:r>
        <w:r w:rsidR="0034545B">
          <w:rPr>
            <w:rFonts w:asciiTheme="minorHAnsi" w:eastAsiaTheme="minorEastAsia" w:hAnsiTheme="minorHAnsi" w:cstheme="minorBidi"/>
            <w:noProof/>
            <w:sz w:val="22"/>
            <w:szCs w:val="22"/>
          </w:rPr>
          <w:tab/>
        </w:r>
        <w:r w:rsidR="0034545B" w:rsidRPr="00E20196">
          <w:rPr>
            <w:rStyle w:val="Hyperlink"/>
            <w:noProof/>
          </w:rPr>
          <w:t>Diagram: SIMF Kernel Values</w:t>
        </w:r>
        <w:r w:rsidR="0034545B">
          <w:rPr>
            <w:noProof/>
            <w:webHidden/>
          </w:rPr>
          <w:tab/>
        </w:r>
        <w:r w:rsidR="0034545B">
          <w:rPr>
            <w:noProof/>
            <w:webHidden/>
          </w:rPr>
          <w:fldChar w:fldCharType="begin"/>
        </w:r>
        <w:r w:rsidR="0034545B">
          <w:rPr>
            <w:noProof/>
            <w:webHidden/>
          </w:rPr>
          <w:instrText xml:space="preserve"> PAGEREF _Toc451803302 \h </w:instrText>
        </w:r>
        <w:r w:rsidR="0034545B">
          <w:rPr>
            <w:noProof/>
            <w:webHidden/>
          </w:rPr>
        </w:r>
        <w:r w:rsidR="0034545B">
          <w:rPr>
            <w:noProof/>
            <w:webHidden/>
          </w:rPr>
          <w:fldChar w:fldCharType="separate"/>
        </w:r>
        <w:r w:rsidR="0034545B">
          <w:rPr>
            <w:noProof/>
            <w:webHidden/>
          </w:rPr>
          <w:t>51</w:t>
        </w:r>
        <w:r w:rsidR="0034545B">
          <w:rPr>
            <w:noProof/>
            <w:webHidden/>
          </w:rPr>
          <w:fldChar w:fldCharType="end"/>
        </w:r>
      </w:hyperlink>
    </w:p>
    <w:p w14:paraId="4D2E20E2" w14:textId="22873A37" w:rsidR="0034545B" w:rsidRDefault="007507A0">
      <w:pPr>
        <w:pStyle w:val="TOC2"/>
        <w:rPr>
          <w:rFonts w:asciiTheme="minorHAnsi" w:eastAsiaTheme="minorEastAsia" w:hAnsiTheme="minorHAnsi" w:cstheme="minorBidi"/>
          <w:noProof/>
          <w:sz w:val="22"/>
          <w:szCs w:val="22"/>
        </w:rPr>
      </w:pPr>
      <w:hyperlink w:anchor="_Toc451803303" w:history="1">
        <w:r w:rsidR="0034545B" w:rsidRPr="00E20196">
          <w:rPr>
            <w:rStyle w:val="Hyperlink"/>
            <w:noProof/>
          </w:rPr>
          <w:t>6.5</w:t>
        </w:r>
        <w:r w:rsidR="0034545B">
          <w:rPr>
            <w:rFonts w:asciiTheme="minorHAnsi" w:eastAsiaTheme="minorEastAsia" w:hAnsiTheme="minorHAnsi" w:cstheme="minorBidi"/>
            <w:noProof/>
            <w:sz w:val="22"/>
            <w:szCs w:val="22"/>
          </w:rPr>
          <w:tab/>
        </w:r>
        <w:r w:rsidR="0034545B" w:rsidRPr="00E20196">
          <w:rPr>
            <w:rStyle w:val="Hyperlink"/>
            <w:noProof/>
          </w:rPr>
          <w:t>SIMF Conceptual Model::Lexical Scope</w:t>
        </w:r>
        <w:r w:rsidR="0034545B">
          <w:rPr>
            <w:noProof/>
            <w:webHidden/>
          </w:rPr>
          <w:tab/>
        </w:r>
        <w:r w:rsidR="0034545B">
          <w:rPr>
            <w:noProof/>
            <w:webHidden/>
          </w:rPr>
          <w:fldChar w:fldCharType="begin"/>
        </w:r>
        <w:r w:rsidR="0034545B">
          <w:rPr>
            <w:noProof/>
            <w:webHidden/>
          </w:rPr>
          <w:instrText xml:space="preserve"> PAGEREF _Toc451803303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DB06DBE" w14:textId="2BAF3DED" w:rsidR="0034545B" w:rsidRDefault="007507A0">
      <w:pPr>
        <w:pStyle w:val="TOC3"/>
        <w:rPr>
          <w:rFonts w:asciiTheme="minorHAnsi" w:eastAsiaTheme="minorEastAsia" w:hAnsiTheme="minorHAnsi" w:cstheme="minorBidi"/>
          <w:noProof/>
          <w:sz w:val="22"/>
          <w:szCs w:val="22"/>
        </w:rPr>
      </w:pPr>
      <w:hyperlink w:anchor="_Toc451803304" w:history="1">
        <w:r w:rsidR="0034545B" w:rsidRPr="00E20196">
          <w:rPr>
            <w:rStyle w:val="Hyperlink"/>
            <w:noProof/>
          </w:rPr>
          <w:t>6.5.1</w:t>
        </w:r>
        <w:r w:rsidR="0034545B">
          <w:rPr>
            <w:rFonts w:asciiTheme="minorHAnsi" w:eastAsiaTheme="minorEastAsia" w:hAnsiTheme="minorHAnsi" w:cstheme="minorBidi"/>
            <w:noProof/>
            <w:sz w:val="22"/>
            <w:szCs w:val="22"/>
          </w:rPr>
          <w:tab/>
        </w:r>
        <w:r w:rsidR="0034545B" w:rsidRPr="00E20196">
          <w:rPr>
            <w:rStyle w:val="Hyperlink"/>
            <w:noProof/>
          </w:rPr>
          <w:t>Diagram: Lexical Scope</w:t>
        </w:r>
        <w:r w:rsidR="0034545B">
          <w:rPr>
            <w:noProof/>
            <w:webHidden/>
          </w:rPr>
          <w:tab/>
        </w:r>
        <w:r w:rsidR="0034545B">
          <w:rPr>
            <w:noProof/>
            <w:webHidden/>
          </w:rPr>
          <w:fldChar w:fldCharType="begin"/>
        </w:r>
        <w:r w:rsidR="0034545B">
          <w:rPr>
            <w:noProof/>
            <w:webHidden/>
          </w:rPr>
          <w:instrText xml:space="preserve"> PAGEREF _Toc451803304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746F0496" w14:textId="44046065" w:rsidR="0034545B" w:rsidRDefault="007507A0">
      <w:pPr>
        <w:pStyle w:val="TOC3"/>
        <w:rPr>
          <w:rFonts w:asciiTheme="minorHAnsi" w:eastAsiaTheme="minorEastAsia" w:hAnsiTheme="minorHAnsi" w:cstheme="minorBidi"/>
          <w:noProof/>
          <w:sz w:val="22"/>
          <w:szCs w:val="22"/>
        </w:rPr>
      </w:pPr>
      <w:hyperlink w:anchor="_Toc451803305" w:history="1">
        <w:r w:rsidR="0034545B" w:rsidRPr="00E20196">
          <w:rPr>
            <w:rStyle w:val="Hyperlink"/>
            <w:noProof/>
          </w:rPr>
          <w:t>6.5.2</w:t>
        </w:r>
        <w:r w:rsidR="0034545B">
          <w:rPr>
            <w:rFonts w:asciiTheme="minorHAnsi" w:eastAsiaTheme="minorEastAsia" w:hAnsiTheme="minorHAnsi" w:cstheme="minorBidi"/>
            <w:noProof/>
            <w:sz w:val="22"/>
            <w:szCs w:val="22"/>
          </w:rPr>
          <w:tab/>
        </w:r>
        <w:r w:rsidR="0034545B" w:rsidRPr="00E20196">
          <w:rPr>
            <w:rStyle w:val="Hyperlink"/>
            <w:noProof/>
          </w:rPr>
          <w:t>Class Conceptual Package</w:t>
        </w:r>
        <w:r w:rsidR="0034545B">
          <w:rPr>
            <w:noProof/>
            <w:webHidden/>
          </w:rPr>
          <w:tab/>
        </w:r>
        <w:r w:rsidR="0034545B">
          <w:rPr>
            <w:noProof/>
            <w:webHidden/>
          </w:rPr>
          <w:fldChar w:fldCharType="begin"/>
        </w:r>
        <w:r w:rsidR="0034545B">
          <w:rPr>
            <w:noProof/>
            <w:webHidden/>
          </w:rPr>
          <w:instrText xml:space="preserve"> PAGEREF _Toc451803305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620FE45A" w14:textId="74FC4308" w:rsidR="0034545B" w:rsidRDefault="007507A0">
      <w:pPr>
        <w:pStyle w:val="TOC3"/>
        <w:rPr>
          <w:rFonts w:asciiTheme="minorHAnsi" w:eastAsiaTheme="minorEastAsia" w:hAnsiTheme="minorHAnsi" w:cstheme="minorBidi"/>
          <w:noProof/>
          <w:sz w:val="22"/>
          <w:szCs w:val="22"/>
        </w:rPr>
      </w:pPr>
      <w:hyperlink w:anchor="_Toc451803306" w:history="1">
        <w:r w:rsidR="0034545B" w:rsidRPr="00E20196">
          <w:rPr>
            <w:rStyle w:val="Hyperlink"/>
            <w:noProof/>
          </w:rPr>
          <w:t>6.5.3</w:t>
        </w:r>
        <w:r w:rsidR="0034545B">
          <w:rPr>
            <w:rFonts w:asciiTheme="minorHAnsi" w:eastAsiaTheme="minorEastAsia" w:hAnsiTheme="minorHAnsi" w:cstheme="minorBidi"/>
            <w:noProof/>
            <w:sz w:val="22"/>
            <w:szCs w:val="22"/>
          </w:rPr>
          <w:tab/>
        </w:r>
        <w:r w:rsidR="0034545B" w:rsidRPr="00E20196">
          <w:rPr>
            <w:rStyle w:val="Hyperlink"/>
            <w:noProof/>
          </w:rPr>
          <w:t>Association Definition</w:t>
        </w:r>
        <w:r w:rsidR="0034545B">
          <w:rPr>
            <w:noProof/>
            <w:webHidden/>
          </w:rPr>
          <w:tab/>
        </w:r>
        <w:r w:rsidR="0034545B">
          <w:rPr>
            <w:noProof/>
            <w:webHidden/>
          </w:rPr>
          <w:fldChar w:fldCharType="begin"/>
        </w:r>
        <w:r w:rsidR="0034545B">
          <w:rPr>
            <w:noProof/>
            <w:webHidden/>
          </w:rPr>
          <w:instrText xml:space="preserve"> PAGEREF _Toc451803306 \h </w:instrText>
        </w:r>
        <w:r w:rsidR="0034545B">
          <w:rPr>
            <w:noProof/>
            <w:webHidden/>
          </w:rPr>
        </w:r>
        <w:r w:rsidR="0034545B">
          <w:rPr>
            <w:noProof/>
            <w:webHidden/>
          </w:rPr>
          <w:fldChar w:fldCharType="separate"/>
        </w:r>
        <w:r w:rsidR="0034545B">
          <w:rPr>
            <w:noProof/>
            <w:webHidden/>
          </w:rPr>
          <w:t>52</w:t>
        </w:r>
        <w:r w:rsidR="0034545B">
          <w:rPr>
            <w:noProof/>
            <w:webHidden/>
          </w:rPr>
          <w:fldChar w:fldCharType="end"/>
        </w:r>
      </w:hyperlink>
    </w:p>
    <w:p w14:paraId="16B84643" w14:textId="31A8F0B0" w:rsidR="0034545B" w:rsidRDefault="007507A0">
      <w:pPr>
        <w:pStyle w:val="TOC3"/>
        <w:rPr>
          <w:rFonts w:asciiTheme="minorHAnsi" w:eastAsiaTheme="minorEastAsia" w:hAnsiTheme="minorHAnsi" w:cstheme="minorBidi"/>
          <w:noProof/>
          <w:sz w:val="22"/>
          <w:szCs w:val="22"/>
        </w:rPr>
      </w:pPr>
      <w:hyperlink w:anchor="_Toc451803307" w:history="1">
        <w:r w:rsidR="0034545B" w:rsidRPr="00E20196">
          <w:rPr>
            <w:rStyle w:val="Hyperlink"/>
            <w:noProof/>
          </w:rPr>
          <w:t>6.5.4</w:t>
        </w:r>
        <w:r w:rsidR="0034545B">
          <w:rPr>
            <w:rFonts w:asciiTheme="minorHAnsi" w:eastAsiaTheme="minorEastAsia" w:hAnsiTheme="minorHAnsi" w:cstheme="minorBidi"/>
            <w:noProof/>
            <w:sz w:val="22"/>
            <w:szCs w:val="22"/>
          </w:rPr>
          <w:tab/>
        </w:r>
        <w:r w:rsidR="0034545B" w:rsidRPr="00E20196">
          <w:rPr>
            <w:rStyle w:val="Hyperlink"/>
            <w:noProof/>
          </w:rPr>
          <w:t>Class Definition</w:t>
        </w:r>
        <w:r w:rsidR="0034545B">
          <w:rPr>
            <w:noProof/>
            <w:webHidden/>
          </w:rPr>
          <w:tab/>
        </w:r>
        <w:r w:rsidR="0034545B">
          <w:rPr>
            <w:noProof/>
            <w:webHidden/>
          </w:rPr>
          <w:fldChar w:fldCharType="begin"/>
        </w:r>
        <w:r w:rsidR="0034545B">
          <w:rPr>
            <w:noProof/>
            <w:webHidden/>
          </w:rPr>
          <w:instrText xml:space="preserve"> PAGEREF _Toc451803307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366C2B97" w14:textId="3C65B6AE" w:rsidR="0034545B" w:rsidRDefault="007507A0">
      <w:pPr>
        <w:pStyle w:val="TOC3"/>
        <w:rPr>
          <w:rFonts w:asciiTheme="minorHAnsi" w:eastAsiaTheme="minorEastAsia" w:hAnsiTheme="minorHAnsi" w:cstheme="minorBidi"/>
          <w:noProof/>
          <w:sz w:val="22"/>
          <w:szCs w:val="22"/>
        </w:rPr>
      </w:pPr>
      <w:hyperlink w:anchor="_Toc451803308" w:history="1">
        <w:r w:rsidR="0034545B" w:rsidRPr="00E20196">
          <w:rPr>
            <w:rStyle w:val="Hyperlink"/>
            <w:noProof/>
          </w:rPr>
          <w:t>6.5.5</w:t>
        </w:r>
        <w:r w:rsidR="0034545B">
          <w:rPr>
            <w:rFonts w:asciiTheme="minorHAnsi" w:eastAsiaTheme="minorEastAsia" w:hAnsiTheme="minorHAnsi" w:cstheme="minorBidi"/>
            <w:noProof/>
            <w:sz w:val="22"/>
            <w:szCs w:val="22"/>
          </w:rPr>
          <w:tab/>
        </w:r>
        <w:r w:rsidR="0034545B" w:rsidRPr="00E20196">
          <w:rPr>
            <w:rStyle w:val="Hyperlink"/>
            <w:noProof/>
          </w:rPr>
          <w:t>Association Documentation</w:t>
        </w:r>
        <w:r w:rsidR="0034545B">
          <w:rPr>
            <w:noProof/>
            <w:webHidden/>
          </w:rPr>
          <w:tab/>
        </w:r>
        <w:r w:rsidR="0034545B">
          <w:rPr>
            <w:noProof/>
            <w:webHidden/>
          </w:rPr>
          <w:fldChar w:fldCharType="begin"/>
        </w:r>
        <w:r w:rsidR="0034545B">
          <w:rPr>
            <w:noProof/>
            <w:webHidden/>
          </w:rPr>
          <w:instrText xml:space="preserve"> PAGEREF _Toc451803308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ED122FC" w14:textId="179CABFA" w:rsidR="0034545B" w:rsidRDefault="007507A0">
      <w:pPr>
        <w:pStyle w:val="TOC3"/>
        <w:rPr>
          <w:rFonts w:asciiTheme="minorHAnsi" w:eastAsiaTheme="minorEastAsia" w:hAnsiTheme="minorHAnsi" w:cstheme="minorBidi"/>
          <w:noProof/>
          <w:sz w:val="22"/>
          <w:szCs w:val="22"/>
        </w:rPr>
      </w:pPr>
      <w:hyperlink w:anchor="_Toc451803309" w:history="1">
        <w:r w:rsidR="0034545B" w:rsidRPr="00E20196">
          <w:rPr>
            <w:rStyle w:val="Hyperlink"/>
            <w:noProof/>
          </w:rPr>
          <w:t>6.5.6</w:t>
        </w:r>
        <w:r w:rsidR="0034545B">
          <w:rPr>
            <w:rFonts w:asciiTheme="minorHAnsi" w:eastAsiaTheme="minorEastAsia" w:hAnsiTheme="minorHAnsi" w:cstheme="minorBidi"/>
            <w:noProof/>
            <w:sz w:val="22"/>
            <w:szCs w:val="22"/>
          </w:rPr>
          <w:tab/>
        </w:r>
        <w:r w:rsidR="0034545B" w:rsidRPr="00E20196">
          <w:rPr>
            <w:rStyle w:val="Hyperlink"/>
            <w:noProof/>
          </w:rPr>
          <w:t>Class Include</w:t>
        </w:r>
        <w:r w:rsidR="0034545B">
          <w:rPr>
            <w:noProof/>
            <w:webHidden/>
          </w:rPr>
          <w:tab/>
        </w:r>
        <w:r w:rsidR="0034545B">
          <w:rPr>
            <w:noProof/>
            <w:webHidden/>
          </w:rPr>
          <w:fldChar w:fldCharType="begin"/>
        </w:r>
        <w:r w:rsidR="0034545B">
          <w:rPr>
            <w:noProof/>
            <w:webHidden/>
          </w:rPr>
          <w:instrText xml:space="preserve"> PAGEREF _Toc451803309 \h </w:instrText>
        </w:r>
        <w:r w:rsidR="0034545B">
          <w:rPr>
            <w:noProof/>
            <w:webHidden/>
          </w:rPr>
        </w:r>
        <w:r w:rsidR="0034545B">
          <w:rPr>
            <w:noProof/>
            <w:webHidden/>
          </w:rPr>
          <w:fldChar w:fldCharType="separate"/>
        </w:r>
        <w:r w:rsidR="0034545B">
          <w:rPr>
            <w:noProof/>
            <w:webHidden/>
          </w:rPr>
          <w:t>53</w:t>
        </w:r>
        <w:r w:rsidR="0034545B">
          <w:rPr>
            <w:noProof/>
            <w:webHidden/>
          </w:rPr>
          <w:fldChar w:fldCharType="end"/>
        </w:r>
      </w:hyperlink>
    </w:p>
    <w:p w14:paraId="6838034C" w14:textId="07EAD7CD" w:rsidR="0034545B" w:rsidRDefault="007507A0">
      <w:pPr>
        <w:pStyle w:val="TOC3"/>
        <w:rPr>
          <w:rFonts w:asciiTheme="minorHAnsi" w:eastAsiaTheme="minorEastAsia" w:hAnsiTheme="minorHAnsi" w:cstheme="minorBidi"/>
          <w:noProof/>
          <w:sz w:val="22"/>
          <w:szCs w:val="22"/>
        </w:rPr>
      </w:pPr>
      <w:hyperlink w:anchor="_Toc451803310" w:history="1">
        <w:r w:rsidR="0034545B" w:rsidRPr="00E20196">
          <w:rPr>
            <w:rStyle w:val="Hyperlink"/>
            <w:noProof/>
          </w:rPr>
          <w:t>6.5.7</w:t>
        </w:r>
        <w:r w:rsidR="0034545B">
          <w:rPr>
            <w:rFonts w:asciiTheme="minorHAnsi" w:eastAsiaTheme="minorEastAsia" w:hAnsiTheme="minorHAnsi" w:cstheme="minorBidi"/>
            <w:noProof/>
            <w:sz w:val="22"/>
            <w:szCs w:val="22"/>
          </w:rPr>
          <w:tab/>
        </w:r>
        <w:r w:rsidR="0034545B" w:rsidRPr="00E20196">
          <w:rPr>
            <w:rStyle w:val="Hyperlink"/>
            <w:noProof/>
          </w:rPr>
          <w:t>Class Lexical Reference</w:t>
        </w:r>
        <w:r w:rsidR="0034545B">
          <w:rPr>
            <w:noProof/>
            <w:webHidden/>
          </w:rPr>
          <w:tab/>
        </w:r>
        <w:r w:rsidR="0034545B">
          <w:rPr>
            <w:noProof/>
            <w:webHidden/>
          </w:rPr>
          <w:fldChar w:fldCharType="begin"/>
        </w:r>
        <w:r w:rsidR="0034545B">
          <w:rPr>
            <w:noProof/>
            <w:webHidden/>
          </w:rPr>
          <w:instrText xml:space="preserve"> PAGEREF _Toc451803310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47E36E39" w14:textId="0FFC614B" w:rsidR="0034545B" w:rsidRDefault="007507A0">
      <w:pPr>
        <w:pStyle w:val="TOC3"/>
        <w:rPr>
          <w:rFonts w:asciiTheme="minorHAnsi" w:eastAsiaTheme="minorEastAsia" w:hAnsiTheme="minorHAnsi" w:cstheme="minorBidi"/>
          <w:noProof/>
          <w:sz w:val="22"/>
          <w:szCs w:val="22"/>
        </w:rPr>
      </w:pPr>
      <w:hyperlink w:anchor="_Toc451803311" w:history="1">
        <w:r w:rsidR="0034545B" w:rsidRPr="00E20196">
          <w:rPr>
            <w:rStyle w:val="Hyperlink"/>
            <w:noProof/>
          </w:rPr>
          <w:t>6.5.8</w:t>
        </w:r>
        <w:r w:rsidR="0034545B">
          <w:rPr>
            <w:rFonts w:asciiTheme="minorHAnsi" w:eastAsiaTheme="minorEastAsia" w:hAnsiTheme="minorHAnsi" w:cstheme="minorBidi"/>
            <w:noProof/>
            <w:sz w:val="22"/>
            <w:szCs w:val="22"/>
          </w:rPr>
          <w:tab/>
        </w:r>
        <w:r w:rsidR="0034545B" w:rsidRPr="00E20196">
          <w:rPr>
            <w:rStyle w:val="Hyperlink"/>
            <w:noProof/>
          </w:rPr>
          <w:t>Class Lexical Scope</w:t>
        </w:r>
        <w:r w:rsidR="0034545B">
          <w:rPr>
            <w:noProof/>
            <w:webHidden/>
          </w:rPr>
          <w:tab/>
        </w:r>
        <w:r w:rsidR="0034545B">
          <w:rPr>
            <w:noProof/>
            <w:webHidden/>
          </w:rPr>
          <w:fldChar w:fldCharType="begin"/>
        </w:r>
        <w:r w:rsidR="0034545B">
          <w:rPr>
            <w:noProof/>
            <w:webHidden/>
          </w:rPr>
          <w:instrText xml:space="preserve"> PAGEREF _Toc451803311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7B0864F5" w14:textId="1CCB0682" w:rsidR="0034545B" w:rsidRDefault="007507A0">
      <w:pPr>
        <w:pStyle w:val="TOC3"/>
        <w:rPr>
          <w:rFonts w:asciiTheme="minorHAnsi" w:eastAsiaTheme="minorEastAsia" w:hAnsiTheme="minorHAnsi" w:cstheme="minorBidi"/>
          <w:noProof/>
          <w:sz w:val="22"/>
          <w:szCs w:val="22"/>
        </w:rPr>
      </w:pPr>
      <w:hyperlink w:anchor="_Toc451803312" w:history="1">
        <w:r w:rsidR="0034545B" w:rsidRPr="00E20196">
          <w:rPr>
            <w:rStyle w:val="Hyperlink"/>
            <w:noProof/>
          </w:rPr>
          <w:t>6.5.9</w:t>
        </w:r>
        <w:r w:rsidR="0034545B">
          <w:rPr>
            <w:rFonts w:asciiTheme="minorHAnsi" w:eastAsiaTheme="minorEastAsia" w:hAnsiTheme="minorHAnsi" w:cstheme="minorBidi"/>
            <w:noProof/>
            <w:sz w:val="22"/>
            <w:szCs w:val="22"/>
          </w:rPr>
          <w:tab/>
        </w:r>
        <w:r w:rsidR="0034545B" w:rsidRPr="00E20196">
          <w:rPr>
            <w:rStyle w:val="Hyperlink"/>
            <w:noProof/>
          </w:rPr>
          <w:t>Class Logical Package</w:t>
        </w:r>
        <w:r w:rsidR="0034545B">
          <w:rPr>
            <w:noProof/>
            <w:webHidden/>
          </w:rPr>
          <w:tab/>
        </w:r>
        <w:r w:rsidR="0034545B">
          <w:rPr>
            <w:noProof/>
            <w:webHidden/>
          </w:rPr>
          <w:fldChar w:fldCharType="begin"/>
        </w:r>
        <w:r w:rsidR="0034545B">
          <w:rPr>
            <w:noProof/>
            <w:webHidden/>
          </w:rPr>
          <w:instrText xml:space="preserve"> PAGEREF _Toc451803312 \h </w:instrText>
        </w:r>
        <w:r w:rsidR="0034545B">
          <w:rPr>
            <w:noProof/>
            <w:webHidden/>
          </w:rPr>
        </w:r>
        <w:r w:rsidR="0034545B">
          <w:rPr>
            <w:noProof/>
            <w:webHidden/>
          </w:rPr>
          <w:fldChar w:fldCharType="separate"/>
        </w:r>
        <w:r w:rsidR="0034545B">
          <w:rPr>
            <w:noProof/>
            <w:webHidden/>
          </w:rPr>
          <w:t>54</w:t>
        </w:r>
        <w:r w:rsidR="0034545B">
          <w:rPr>
            <w:noProof/>
            <w:webHidden/>
          </w:rPr>
          <w:fldChar w:fldCharType="end"/>
        </w:r>
      </w:hyperlink>
    </w:p>
    <w:p w14:paraId="0C160C8F" w14:textId="5F3CFCF5" w:rsidR="0034545B" w:rsidRDefault="007507A0">
      <w:pPr>
        <w:pStyle w:val="TOC3"/>
        <w:rPr>
          <w:rFonts w:asciiTheme="minorHAnsi" w:eastAsiaTheme="minorEastAsia" w:hAnsiTheme="minorHAnsi" w:cstheme="minorBidi"/>
          <w:noProof/>
          <w:sz w:val="22"/>
          <w:szCs w:val="22"/>
        </w:rPr>
      </w:pPr>
      <w:hyperlink w:anchor="_Toc451803313" w:history="1">
        <w:r w:rsidR="0034545B" w:rsidRPr="00E20196">
          <w:rPr>
            <w:rStyle w:val="Hyperlink"/>
            <w:noProof/>
          </w:rPr>
          <w:t>6.5.10</w:t>
        </w:r>
        <w:r w:rsidR="0034545B">
          <w:rPr>
            <w:rFonts w:asciiTheme="minorHAnsi" w:eastAsiaTheme="minorEastAsia" w:hAnsiTheme="minorHAnsi" w:cstheme="minorBidi"/>
            <w:noProof/>
            <w:sz w:val="22"/>
            <w:szCs w:val="22"/>
          </w:rPr>
          <w:tab/>
        </w:r>
        <w:r w:rsidR="0034545B" w:rsidRPr="00E20196">
          <w:rPr>
            <w:rStyle w:val="Hyperlink"/>
            <w:noProof/>
          </w:rPr>
          <w:t>Class Mapping Package</w:t>
        </w:r>
        <w:r w:rsidR="0034545B">
          <w:rPr>
            <w:noProof/>
            <w:webHidden/>
          </w:rPr>
          <w:tab/>
        </w:r>
        <w:r w:rsidR="0034545B">
          <w:rPr>
            <w:noProof/>
            <w:webHidden/>
          </w:rPr>
          <w:fldChar w:fldCharType="begin"/>
        </w:r>
        <w:r w:rsidR="0034545B">
          <w:rPr>
            <w:noProof/>
            <w:webHidden/>
          </w:rPr>
          <w:instrText xml:space="preserve"> PAGEREF _Toc451803313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44EC7FAC" w14:textId="4A5AF0A6" w:rsidR="0034545B" w:rsidRDefault="007507A0">
      <w:pPr>
        <w:pStyle w:val="TOC3"/>
        <w:rPr>
          <w:rFonts w:asciiTheme="minorHAnsi" w:eastAsiaTheme="minorEastAsia" w:hAnsiTheme="minorHAnsi" w:cstheme="minorBidi"/>
          <w:noProof/>
          <w:sz w:val="22"/>
          <w:szCs w:val="22"/>
        </w:rPr>
      </w:pPr>
      <w:hyperlink w:anchor="_Toc451803314" w:history="1">
        <w:r w:rsidR="0034545B" w:rsidRPr="00E20196">
          <w:rPr>
            <w:rStyle w:val="Hyperlink"/>
            <w:noProof/>
          </w:rPr>
          <w:t>6.5.11</w:t>
        </w:r>
        <w:r w:rsidR="0034545B">
          <w:rPr>
            <w:rFonts w:asciiTheme="minorHAnsi" w:eastAsiaTheme="minorEastAsia" w:hAnsiTheme="minorHAnsi" w:cstheme="minorBidi"/>
            <w:noProof/>
            <w:sz w:val="22"/>
            <w:szCs w:val="22"/>
          </w:rPr>
          <w:tab/>
        </w:r>
        <w:r w:rsidR="0034545B" w:rsidRPr="00E20196">
          <w:rPr>
            <w:rStyle w:val="Hyperlink"/>
            <w:noProof/>
          </w:rPr>
          <w:t>Class Model</w:t>
        </w:r>
        <w:r w:rsidR="0034545B">
          <w:rPr>
            <w:noProof/>
            <w:webHidden/>
          </w:rPr>
          <w:tab/>
        </w:r>
        <w:r w:rsidR="0034545B">
          <w:rPr>
            <w:noProof/>
            <w:webHidden/>
          </w:rPr>
          <w:fldChar w:fldCharType="begin"/>
        </w:r>
        <w:r w:rsidR="0034545B">
          <w:rPr>
            <w:noProof/>
            <w:webHidden/>
          </w:rPr>
          <w:instrText xml:space="preserve"> PAGEREF _Toc451803314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3FEACC64" w14:textId="6902F870" w:rsidR="0034545B" w:rsidRDefault="007507A0">
      <w:pPr>
        <w:pStyle w:val="TOC3"/>
        <w:rPr>
          <w:rFonts w:asciiTheme="minorHAnsi" w:eastAsiaTheme="minorEastAsia" w:hAnsiTheme="minorHAnsi" w:cstheme="minorBidi"/>
          <w:noProof/>
          <w:sz w:val="22"/>
          <w:szCs w:val="22"/>
        </w:rPr>
      </w:pPr>
      <w:hyperlink w:anchor="_Toc451803315" w:history="1">
        <w:r w:rsidR="0034545B" w:rsidRPr="00E20196">
          <w:rPr>
            <w:rStyle w:val="Hyperlink"/>
            <w:noProof/>
          </w:rPr>
          <w:t>6.5.12</w:t>
        </w:r>
        <w:r w:rsidR="0034545B">
          <w:rPr>
            <w:rFonts w:asciiTheme="minorHAnsi" w:eastAsiaTheme="minorEastAsia" w:hAnsiTheme="minorHAnsi" w:cstheme="minorBidi"/>
            <w:noProof/>
            <w:sz w:val="22"/>
            <w:szCs w:val="22"/>
          </w:rPr>
          <w:tab/>
        </w:r>
        <w:r w:rsidR="0034545B" w:rsidRPr="00E20196">
          <w:rPr>
            <w:rStyle w:val="Hyperlink"/>
            <w:noProof/>
          </w:rPr>
          <w:t>Class Package</w:t>
        </w:r>
        <w:r w:rsidR="0034545B">
          <w:rPr>
            <w:noProof/>
            <w:webHidden/>
          </w:rPr>
          <w:tab/>
        </w:r>
        <w:r w:rsidR="0034545B">
          <w:rPr>
            <w:noProof/>
            <w:webHidden/>
          </w:rPr>
          <w:fldChar w:fldCharType="begin"/>
        </w:r>
        <w:r w:rsidR="0034545B">
          <w:rPr>
            <w:noProof/>
            <w:webHidden/>
          </w:rPr>
          <w:instrText xml:space="preserve"> PAGEREF _Toc451803315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2DAFE92D" w14:textId="26A64A9D" w:rsidR="0034545B" w:rsidRDefault="007507A0">
      <w:pPr>
        <w:pStyle w:val="TOC3"/>
        <w:rPr>
          <w:rFonts w:asciiTheme="minorHAnsi" w:eastAsiaTheme="minorEastAsia" w:hAnsiTheme="minorHAnsi" w:cstheme="minorBidi"/>
          <w:noProof/>
          <w:sz w:val="22"/>
          <w:szCs w:val="22"/>
        </w:rPr>
      </w:pPr>
      <w:hyperlink w:anchor="_Toc451803316" w:history="1">
        <w:r w:rsidR="0034545B" w:rsidRPr="00E20196">
          <w:rPr>
            <w:rStyle w:val="Hyperlink"/>
            <w:noProof/>
          </w:rPr>
          <w:t>6.5.13</w:t>
        </w:r>
        <w:r w:rsidR="0034545B">
          <w:rPr>
            <w:rFonts w:asciiTheme="minorHAnsi" w:eastAsiaTheme="minorEastAsia" w:hAnsiTheme="minorHAnsi" w:cstheme="minorBidi"/>
            <w:noProof/>
            <w:sz w:val="22"/>
            <w:szCs w:val="22"/>
          </w:rPr>
          <w:tab/>
        </w:r>
        <w:r w:rsidR="0034545B" w:rsidRPr="00E20196">
          <w:rPr>
            <w:rStyle w:val="Hyperlink"/>
            <w:noProof/>
          </w:rPr>
          <w:t>Class Physical Package</w:t>
        </w:r>
        <w:r w:rsidR="0034545B">
          <w:rPr>
            <w:noProof/>
            <w:webHidden/>
          </w:rPr>
          <w:tab/>
        </w:r>
        <w:r w:rsidR="0034545B">
          <w:rPr>
            <w:noProof/>
            <w:webHidden/>
          </w:rPr>
          <w:fldChar w:fldCharType="begin"/>
        </w:r>
        <w:r w:rsidR="0034545B">
          <w:rPr>
            <w:noProof/>
            <w:webHidden/>
          </w:rPr>
          <w:instrText xml:space="preserve"> PAGEREF _Toc451803316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50913CD0" w14:textId="1D572F38" w:rsidR="0034545B" w:rsidRDefault="007507A0">
      <w:pPr>
        <w:pStyle w:val="TOC3"/>
        <w:rPr>
          <w:rFonts w:asciiTheme="minorHAnsi" w:eastAsiaTheme="minorEastAsia" w:hAnsiTheme="minorHAnsi" w:cstheme="minorBidi"/>
          <w:noProof/>
          <w:sz w:val="22"/>
          <w:szCs w:val="22"/>
        </w:rPr>
      </w:pPr>
      <w:hyperlink w:anchor="_Toc451803317" w:history="1">
        <w:r w:rsidR="0034545B" w:rsidRPr="00E20196">
          <w:rPr>
            <w:rStyle w:val="Hyperlink"/>
            <w:noProof/>
          </w:rPr>
          <w:t>6.5.14</w:t>
        </w:r>
        <w:r w:rsidR="0034545B">
          <w:rPr>
            <w:rFonts w:asciiTheme="minorHAnsi" w:eastAsiaTheme="minorEastAsia" w:hAnsiTheme="minorHAnsi" w:cstheme="minorBidi"/>
            <w:noProof/>
            <w:sz w:val="22"/>
            <w:szCs w:val="22"/>
          </w:rPr>
          <w:tab/>
        </w:r>
        <w:r w:rsidR="0034545B" w:rsidRPr="00E20196">
          <w:rPr>
            <w:rStyle w:val="Hyperlink"/>
            <w:noProof/>
          </w:rPr>
          <w:t>Association Prefix</w:t>
        </w:r>
        <w:r w:rsidR="0034545B">
          <w:rPr>
            <w:noProof/>
            <w:webHidden/>
          </w:rPr>
          <w:tab/>
        </w:r>
        <w:r w:rsidR="0034545B">
          <w:rPr>
            <w:noProof/>
            <w:webHidden/>
          </w:rPr>
          <w:fldChar w:fldCharType="begin"/>
        </w:r>
        <w:r w:rsidR="0034545B">
          <w:rPr>
            <w:noProof/>
            <w:webHidden/>
          </w:rPr>
          <w:instrText xml:space="preserve"> PAGEREF _Toc451803317 \h </w:instrText>
        </w:r>
        <w:r w:rsidR="0034545B">
          <w:rPr>
            <w:noProof/>
            <w:webHidden/>
          </w:rPr>
        </w:r>
        <w:r w:rsidR="0034545B">
          <w:rPr>
            <w:noProof/>
            <w:webHidden/>
          </w:rPr>
          <w:fldChar w:fldCharType="separate"/>
        </w:r>
        <w:r w:rsidR="0034545B">
          <w:rPr>
            <w:noProof/>
            <w:webHidden/>
          </w:rPr>
          <w:t>55</w:t>
        </w:r>
        <w:r w:rsidR="0034545B">
          <w:rPr>
            <w:noProof/>
            <w:webHidden/>
          </w:rPr>
          <w:fldChar w:fldCharType="end"/>
        </w:r>
      </w:hyperlink>
    </w:p>
    <w:p w14:paraId="6ED6CCC1" w14:textId="6C3FE7C5" w:rsidR="0034545B" w:rsidRDefault="007507A0">
      <w:pPr>
        <w:pStyle w:val="TOC3"/>
        <w:rPr>
          <w:rFonts w:asciiTheme="minorHAnsi" w:eastAsiaTheme="minorEastAsia" w:hAnsiTheme="minorHAnsi" w:cstheme="minorBidi"/>
          <w:noProof/>
          <w:sz w:val="22"/>
          <w:szCs w:val="22"/>
        </w:rPr>
      </w:pPr>
      <w:hyperlink w:anchor="_Toc451803318" w:history="1">
        <w:r w:rsidR="0034545B" w:rsidRPr="00E20196">
          <w:rPr>
            <w:rStyle w:val="Hyperlink"/>
            <w:noProof/>
          </w:rPr>
          <w:t>6.5.15</w:t>
        </w:r>
        <w:r w:rsidR="0034545B">
          <w:rPr>
            <w:rFonts w:asciiTheme="minorHAnsi" w:eastAsiaTheme="minorEastAsia" w:hAnsiTheme="minorHAnsi" w:cstheme="minorBidi"/>
            <w:noProof/>
            <w:sz w:val="22"/>
            <w:szCs w:val="22"/>
          </w:rPr>
          <w:tab/>
        </w:r>
        <w:r w:rsidR="0034545B" w:rsidRPr="00E20196">
          <w:rPr>
            <w:rStyle w:val="Hyperlink"/>
            <w:noProof/>
          </w:rPr>
          <w:t>Class Prefix</w:t>
        </w:r>
        <w:r w:rsidR="0034545B">
          <w:rPr>
            <w:noProof/>
            <w:webHidden/>
          </w:rPr>
          <w:tab/>
        </w:r>
        <w:r w:rsidR="0034545B">
          <w:rPr>
            <w:noProof/>
            <w:webHidden/>
          </w:rPr>
          <w:fldChar w:fldCharType="begin"/>
        </w:r>
        <w:r w:rsidR="0034545B">
          <w:rPr>
            <w:noProof/>
            <w:webHidden/>
          </w:rPr>
          <w:instrText xml:space="preserve"> PAGEREF _Toc451803318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4179F61C" w14:textId="17469594" w:rsidR="0034545B" w:rsidRDefault="007507A0">
      <w:pPr>
        <w:pStyle w:val="TOC3"/>
        <w:rPr>
          <w:rFonts w:asciiTheme="minorHAnsi" w:eastAsiaTheme="minorEastAsia" w:hAnsiTheme="minorHAnsi" w:cstheme="minorBidi"/>
          <w:noProof/>
          <w:sz w:val="22"/>
          <w:szCs w:val="22"/>
        </w:rPr>
      </w:pPr>
      <w:hyperlink w:anchor="_Toc451803319" w:history="1">
        <w:r w:rsidR="0034545B" w:rsidRPr="00E20196">
          <w:rPr>
            <w:rStyle w:val="Hyperlink"/>
            <w:noProof/>
          </w:rPr>
          <w:t>6.5.16</w:t>
        </w:r>
        <w:r w:rsidR="0034545B">
          <w:rPr>
            <w:rFonts w:asciiTheme="minorHAnsi" w:eastAsiaTheme="minorEastAsia" w:hAnsiTheme="minorHAnsi" w:cstheme="minorBidi"/>
            <w:noProof/>
            <w:sz w:val="22"/>
            <w:szCs w:val="22"/>
          </w:rPr>
          <w:tab/>
        </w:r>
        <w:r w:rsidR="0034545B" w:rsidRPr="00E20196">
          <w:rPr>
            <w:rStyle w:val="Hyperlink"/>
            <w:noProof/>
          </w:rPr>
          <w:t>Association Scope</w:t>
        </w:r>
        <w:r w:rsidR="0034545B">
          <w:rPr>
            <w:noProof/>
            <w:webHidden/>
          </w:rPr>
          <w:tab/>
        </w:r>
        <w:r w:rsidR="0034545B">
          <w:rPr>
            <w:noProof/>
            <w:webHidden/>
          </w:rPr>
          <w:fldChar w:fldCharType="begin"/>
        </w:r>
        <w:r w:rsidR="0034545B">
          <w:rPr>
            <w:noProof/>
            <w:webHidden/>
          </w:rPr>
          <w:instrText xml:space="preserve"> PAGEREF _Toc451803319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EE35C85" w14:textId="07939C2A" w:rsidR="0034545B" w:rsidRDefault="007507A0">
      <w:pPr>
        <w:pStyle w:val="TOC3"/>
        <w:rPr>
          <w:rFonts w:asciiTheme="minorHAnsi" w:eastAsiaTheme="minorEastAsia" w:hAnsiTheme="minorHAnsi" w:cstheme="minorBidi"/>
          <w:noProof/>
          <w:sz w:val="22"/>
          <w:szCs w:val="22"/>
        </w:rPr>
      </w:pPr>
      <w:hyperlink w:anchor="_Toc451803320" w:history="1">
        <w:r w:rsidR="0034545B" w:rsidRPr="00E20196">
          <w:rPr>
            <w:rStyle w:val="Hyperlink"/>
            <w:noProof/>
          </w:rPr>
          <w:t>6.5.17</w:t>
        </w:r>
        <w:r w:rsidR="0034545B">
          <w:rPr>
            <w:rFonts w:asciiTheme="minorHAnsi" w:eastAsiaTheme="minorEastAsia" w:hAnsiTheme="minorHAnsi" w:cstheme="minorBidi"/>
            <w:noProof/>
            <w:sz w:val="22"/>
            <w:szCs w:val="22"/>
          </w:rPr>
          <w:tab/>
        </w:r>
        <w:r w:rsidR="0034545B" w:rsidRPr="00E20196">
          <w:rPr>
            <w:rStyle w:val="Hyperlink"/>
            <w:noProof/>
          </w:rPr>
          <w:t>Association Scope Reference</w:t>
        </w:r>
        <w:r w:rsidR="0034545B">
          <w:rPr>
            <w:noProof/>
            <w:webHidden/>
          </w:rPr>
          <w:tab/>
        </w:r>
        <w:r w:rsidR="0034545B">
          <w:rPr>
            <w:noProof/>
            <w:webHidden/>
          </w:rPr>
          <w:fldChar w:fldCharType="begin"/>
        </w:r>
        <w:r w:rsidR="0034545B">
          <w:rPr>
            <w:noProof/>
            <w:webHidden/>
          </w:rPr>
          <w:instrText xml:space="preserve"> PAGEREF _Toc451803320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3615E0A" w14:textId="7648983A" w:rsidR="0034545B" w:rsidRDefault="007507A0">
      <w:pPr>
        <w:pStyle w:val="TOC3"/>
        <w:rPr>
          <w:rFonts w:asciiTheme="minorHAnsi" w:eastAsiaTheme="minorEastAsia" w:hAnsiTheme="minorHAnsi" w:cstheme="minorBidi"/>
          <w:noProof/>
          <w:sz w:val="22"/>
          <w:szCs w:val="22"/>
        </w:rPr>
      </w:pPr>
      <w:hyperlink w:anchor="_Toc451803321" w:history="1">
        <w:r w:rsidR="0034545B" w:rsidRPr="00E20196">
          <w:rPr>
            <w:rStyle w:val="Hyperlink"/>
            <w:noProof/>
          </w:rPr>
          <w:t>6.5.18</w:t>
        </w:r>
        <w:r w:rsidR="0034545B">
          <w:rPr>
            <w:rFonts w:asciiTheme="minorHAnsi" w:eastAsiaTheme="minorEastAsia" w:hAnsiTheme="minorHAnsi" w:cstheme="minorBidi"/>
            <w:noProof/>
            <w:sz w:val="22"/>
            <w:szCs w:val="22"/>
          </w:rPr>
          <w:tab/>
        </w:r>
        <w:r w:rsidR="0034545B" w:rsidRPr="00E20196">
          <w:rPr>
            <w:rStyle w:val="Hyperlink"/>
            <w:noProof/>
          </w:rPr>
          <w:t>Association Statement</w:t>
        </w:r>
        <w:r w:rsidR="0034545B">
          <w:rPr>
            <w:noProof/>
            <w:webHidden/>
          </w:rPr>
          <w:tab/>
        </w:r>
        <w:r w:rsidR="0034545B">
          <w:rPr>
            <w:noProof/>
            <w:webHidden/>
          </w:rPr>
          <w:fldChar w:fldCharType="begin"/>
        </w:r>
        <w:r w:rsidR="0034545B">
          <w:rPr>
            <w:noProof/>
            <w:webHidden/>
          </w:rPr>
          <w:instrText xml:space="preserve"> PAGEREF _Toc451803321 \h </w:instrText>
        </w:r>
        <w:r w:rsidR="0034545B">
          <w:rPr>
            <w:noProof/>
            <w:webHidden/>
          </w:rPr>
        </w:r>
        <w:r w:rsidR="0034545B">
          <w:rPr>
            <w:noProof/>
            <w:webHidden/>
          </w:rPr>
          <w:fldChar w:fldCharType="separate"/>
        </w:r>
        <w:r w:rsidR="0034545B">
          <w:rPr>
            <w:noProof/>
            <w:webHidden/>
          </w:rPr>
          <w:t>56</w:t>
        </w:r>
        <w:r w:rsidR="0034545B">
          <w:rPr>
            <w:noProof/>
            <w:webHidden/>
          </w:rPr>
          <w:fldChar w:fldCharType="end"/>
        </w:r>
      </w:hyperlink>
    </w:p>
    <w:p w14:paraId="79618C0E" w14:textId="48B46285" w:rsidR="0034545B" w:rsidRDefault="007507A0">
      <w:pPr>
        <w:pStyle w:val="TOC2"/>
        <w:rPr>
          <w:rFonts w:asciiTheme="minorHAnsi" w:eastAsiaTheme="minorEastAsia" w:hAnsiTheme="minorHAnsi" w:cstheme="minorBidi"/>
          <w:noProof/>
          <w:sz w:val="22"/>
          <w:szCs w:val="22"/>
        </w:rPr>
      </w:pPr>
      <w:hyperlink w:anchor="_Toc451803322" w:history="1">
        <w:r w:rsidR="0034545B" w:rsidRPr="00E20196">
          <w:rPr>
            <w:rStyle w:val="Hyperlink"/>
            <w:noProof/>
          </w:rPr>
          <w:t>6.6</w:t>
        </w:r>
        <w:r w:rsidR="0034545B">
          <w:rPr>
            <w:rFonts w:asciiTheme="minorHAnsi" w:eastAsiaTheme="minorEastAsia" w:hAnsiTheme="minorHAnsi" w:cstheme="minorBidi"/>
            <w:noProof/>
            <w:sz w:val="22"/>
            <w:szCs w:val="22"/>
          </w:rPr>
          <w:tab/>
        </w:r>
        <w:r w:rsidR="0034545B" w:rsidRPr="00E20196">
          <w:rPr>
            <w:rStyle w:val="Hyperlink"/>
            <w:noProof/>
          </w:rPr>
          <w:t>SIMF Conceptual Model::Mapping</w:t>
        </w:r>
        <w:r w:rsidR="0034545B">
          <w:rPr>
            <w:noProof/>
            <w:webHidden/>
          </w:rPr>
          <w:tab/>
        </w:r>
        <w:r w:rsidR="0034545B">
          <w:rPr>
            <w:noProof/>
            <w:webHidden/>
          </w:rPr>
          <w:fldChar w:fldCharType="begin"/>
        </w:r>
        <w:r w:rsidR="0034545B">
          <w:rPr>
            <w:noProof/>
            <w:webHidden/>
          </w:rPr>
          <w:instrText xml:space="preserve"> PAGEREF _Toc451803322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2E4700FA" w14:textId="3AFA8E68" w:rsidR="0034545B" w:rsidRDefault="007507A0">
      <w:pPr>
        <w:pStyle w:val="TOC3"/>
        <w:rPr>
          <w:rFonts w:asciiTheme="minorHAnsi" w:eastAsiaTheme="minorEastAsia" w:hAnsiTheme="minorHAnsi" w:cstheme="minorBidi"/>
          <w:noProof/>
          <w:sz w:val="22"/>
          <w:szCs w:val="22"/>
        </w:rPr>
      </w:pPr>
      <w:hyperlink w:anchor="_Toc451803323" w:history="1">
        <w:r w:rsidR="0034545B" w:rsidRPr="00E20196">
          <w:rPr>
            <w:rStyle w:val="Hyperlink"/>
            <w:noProof/>
          </w:rPr>
          <w:t>6.6.1</w:t>
        </w:r>
        <w:r w:rsidR="0034545B">
          <w:rPr>
            <w:rFonts w:asciiTheme="minorHAnsi" w:eastAsiaTheme="minorEastAsia" w:hAnsiTheme="minorHAnsi" w:cstheme="minorBidi"/>
            <w:noProof/>
            <w:sz w:val="22"/>
            <w:szCs w:val="22"/>
          </w:rPr>
          <w:tab/>
        </w:r>
        <w:r w:rsidR="0034545B" w:rsidRPr="00E20196">
          <w:rPr>
            <w:rStyle w:val="Hyperlink"/>
            <w:noProof/>
          </w:rPr>
          <w:t>Diagram: Facades</w:t>
        </w:r>
        <w:r w:rsidR="0034545B">
          <w:rPr>
            <w:noProof/>
            <w:webHidden/>
          </w:rPr>
          <w:tab/>
        </w:r>
        <w:r w:rsidR="0034545B">
          <w:rPr>
            <w:noProof/>
            <w:webHidden/>
          </w:rPr>
          <w:fldChar w:fldCharType="begin"/>
        </w:r>
        <w:r w:rsidR="0034545B">
          <w:rPr>
            <w:noProof/>
            <w:webHidden/>
          </w:rPr>
          <w:instrText xml:space="preserve"> PAGEREF _Toc451803323 \h </w:instrText>
        </w:r>
        <w:r w:rsidR="0034545B">
          <w:rPr>
            <w:noProof/>
            <w:webHidden/>
          </w:rPr>
        </w:r>
        <w:r w:rsidR="0034545B">
          <w:rPr>
            <w:noProof/>
            <w:webHidden/>
          </w:rPr>
          <w:fldChar w:fldCharType="separate"/>
        </w:r>
        <w:r w:rsidR="0034545B">
          <w:rPr>
            <w:noProof/>
            <w:webHidden/>
          </w:rPr>
          <w:t>58</w:t>
        </w:r>
        <w:r w:rsidR="0034545B">
          <w:rPr>
            <w:noProof/>
            <w:webHidden/>
          </w:rPr>
          <w:fldChar w:fldCharType="end"/>
        </w:r>
      </w:hyperlink>
    </w:p>
    <w:p w14:paraId="74FD5574" w14:textId="1EA98E23" w:rsidR="0034545B" w:rsidRDefault="007507A0">
      <w:pPr>
        <w:pStyle w:val="TOC3"/>
        <w:rPr>
          <w:rFonts w:asciiTheme="minorHAnsi" w:eastAsiaTheme="minorEastAsia" w:hAnsiTheme="minorHAnsi" w:cstheme="minorBidi"/>
          <w:noProof/>
          <w:sz w:val="22"/>
          <w:szCs w:val="22"/>
        </w:rPr>
      </w:pPr>
      <w:hyperlink w:anchor="_Toc451803324" w:history="1">
        <w:r w:rsidR="0034545B" w:rsidRPr="00E20196">
          <w:rPr>
            <w:rStyle w:val="Hyperlink"/>
            <w:noProof/>
          </w:rPr>
          <w:t>6.6.2</w:t>
        </w:r>
        <w:r w:rsidR="0034545B">
          <w:rPr>
            <w:rFonts w:asciiTheme="minorHAnsi" w:eastAsiaTheme="minorEastAsia" w:hAnsiTheme="minorHAnsi" w:cstheme="minorBidi"/>
            <w:noProof/>
            <w:sz w:val="22"/>
            <w:szCs w:val="22"/>
          </w:rPr>
          <w:tab/>
        </w:r>
        <w:r w:rsidR="0034545B" w:rsidRPr="00E20196">
          <w:rPr>
            <w:rStyle w:val="Hyperlink"/>
            <w:noProof/>
          </w:rPr>
          <w:t>Diagram: Mapping Rules</w:t>
        </w:r>
        <w:r w:rsidR="0034545B">
          <w:rPr>
            <w:noProof/>
            <w:webHidden/>
          </w:rPr>
          <w:tab/>
        </w:r>
        <w:r w:rsidR="0034545B">
          <w:rPr>
            <w:noProof/>
            <w:webHidden/>
          </w:rPr>
          <w:fldChar w:fldCharType="begin"/>
        </w:r>
        <w:r w:rsidR="0034545B">
          <w:rPr>
            <w:noProof/>
            <w:webHidden/>
          </w:rPr>
          <w:instrText xml:space="preserve"> PAGEREF _Toc451803324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35C42CCA" w14:textId="5FEFABDA" w:rsidR="0034545B" w:rsidRDefault="007507A0">
      <w:pPr>
        <w:pStyle w:val="TOC3"/>
        <w:rPr>
          <w:rFonts w:asciiTheme="minorHAnsi" w:eastAsiaTheme="minorEastAsia" w:hAnsiTheme="minorHAnsi" w:cstheme="minorBidi"/>
          <w:noProof/>
          <w:sz w:val="22"/>
          <w:szCs w:val="22"/>
        </w:rPr>
      </w:pPr>
      <w:hyperlink w:anchor="_Toc451803325" w:history="1">
        <w:r w:rsidR="0034545B" w:rsidRPr="00E20196">
          <w:rPr>
            <w:rStyle w:val="Hyperlink"/>
            <w:noProof/>
          </w:rPr>
          <w:t>6.6.3</w:t>
        </w:r>
        <w:r w:rsidR="0034545B">
          <w:rPr>
            <w:rFonts w:asciiTheme="minorHAnsi" w:eastAsiaTheme="minorEastAsia" w:hAnsiTheme="minorHAnsi" w:cstheme="minorBidi"/>
            <w:noProof/>
            <w:sz w:val="22"/>
            <w:szCs w:val="22"/>
          </w:rPr>
          <w:tab/>
        </w:r>
        <w:r w:rsidR="0034545B" w:rsidRPr="00E20196">
          <w:rPr>
            <w:rStyle w:val="Hyperlink"/>
            <w:noProof/>
          </w:rPr>
          <w:t>Class Computed Facade</w:t>
        </w:r>
        <w:r w:rsidR="0034545B">
          <w:rPr>
            <w:noProof/>
            <w:webHidden/>
          </w:rPr>
          <w:tab/>
        </w:r>
        <w:r w:rsidR="0034545B">
          <w:rPr>
            <w:noProof/>
            <w:webHidden/>
          </w:rPr>
          <w:fldChar w:fldCharType="begin"/>
        </w:r>
        <w:r w:rsidR="0034545B">
          <w:rPr>
            <w:noProof/>
            <w:webHidden/>
          </w:rPr>
          <w:instrText xml:space="preserve"> PAGEREF _Toc451803325 \h </w:instrText>
        </w:r>
        <w:r w:rsidR="0034545B">
          <w:rPr>
            <w:noProof/>
            <w:webHidden/>
          </w:rPr>
        </w:r>
        <w:r w:rsidR="0034545B">
          <w:rPr>
            <w:noProof/>
            <w:webHidden/>
          </w:rPr>
          <w:fldChar w:fldCharType="separate"/>
        </w:r>
        <w:r w:rsidR="0034545B">
          <w:rPr>
            <w:noProof/>
            <w:webHidden/>
          </w:rPr>
          <w:t>59</w:t>
        </w:r>
        <w:r w:rsidR="0034545B">
          <w:rPr>
            <w:noProof/>
            <w:webHidden/>
          </w:rPr>
          <w:fldChar w:fldCharType="end"/>
        </w:r>
      </w:hyperlink>
    </w:p>
    <w:p w14:paraId="41F71FB8" w14:textId="69B3064F" w:rsidR="0034545B" w:rsidRDefault="007507A0">
      <w:pPr>
        <w:pStyle w:val="TOC3"/>
        <w:rPr>
          <w:rFonts w:asciiTheme="minorHAnsi" w:eastAsiaTheme="minorEastAsia" w:hAnsiTheme="minorHAnsi" w:cstheme="minorBidi"/>
          <w:noProof/>
          <w:sz w:val="22"/>
          <w:szCs w:val="22"/>
        </w:rPr>
      </w:pPr>
      <w:hyperlink w:anchor="_Toc451803326" w:history="1">
        <w:r w:rsidR="0034545B" w:rsidRPr="00E20196">
          <w:rPr>
            <w:rStyle w:val="Hyperlink"/>
            <w:noProof/>
          </w:rPr>
          <w:t>6.6.4</w:t>
        </w:r>
        <w:r w:rsidR="0034545B">
          <w:rPr>
            <w:rFonts w:asciiTheme="minorHAnsi" w:eastAsiaTheme="minorEastAsia" w:hAnsiTheme="minorHAnsi" w:cstheme="minorBidi"/>
            <w:noProof/>
            <w:sz w:val="22"/>
            <w:szCs w:val="22"/>
          </w:rPr>
          <w:tab/>
        </w:r>
        <w:r w:rsidR="0034545B" w:rsidRPr="00E20196">
          <w:rPr>
            <w:rStyle w:val="Hyperlink"/>
            <w:noProof/>
          </w:rPr>
          <w:t>Class Facade</w:t>
        </w:r>
        <w:r w:rsidR="0034545B">
          <w:rPr>
            <w:noProof/>
            <w:webHidden/>
          </w:rPr>
          <w:tab/>
        </w:r>
        <w:r w:rsidR="0034545B">
          <w:rPr>
            <w:noProof/>
            <w:webHidden/>
          </w:rPr>
          <w:fldChar w:fldCharType="begin"/>
        </w:r>
        <w:r w:rsidR="0034545B">
          <w:rPr>
            <w:noProof/>
            <w:webHidden/>
          </w:rPr>
          <w:instrText xml:space="preserve"> PAGEREF _Toc451803326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4088A39F" w14:textId="4A86CCA5" w:rsidR="0034545B" w:rsidRDefault="007507A0">
      <w:pPr>
        <w:pStyle w:val="TOC3"/>
        <w:rPr>
          <w:rFonts w:asciiTheme="minorHAnsi" w:eastAsiaTheme="minorEastAsia" w:hAnsiTheme="minorHAnsi" w:cstheme="minorBidi"/>
          <w:noProof/>
          <w:sz w:val="22"/>
          <w:szCs w:val="22"/>
        </w:rPr>
      </w:pPr>
      <w:hyperlink w:anchor="_Toc451803327" w:history="1">
        <w:r w:rsidR="0034545B" w:rsidRPr="00E20196">
          <w:rPr>
            <w:rStyle w:val="Hyperlink"/>
            <w:noProof/>
          </w:rPr>
          <w:t>6.6.5</w:t>
        </w:r>
        <w:r w:rsidR="0034545B">
          <w:rPr>
            <w:rFonts w:asciiTheme="minorHAnsi" w:eastAsiaTheme="minorEastAsia" w:hAnsiTheme="minorHAnsi" w:cstheme="minorBidi"/>
            <w:noProof/>
            <w:sz w:val="22"/>
            <w:szCs w:val="22"/>
          </w:rPr>
          <w:tab/>
        </w:r>
        <w:r w:rsidR="0034545B" w:rsidRPr="00E20196">
          <w:rPr>
            <w:rStyle w:val="Hyperlink"/>
            <w:noProof/>
          </w:rPr>
          <w:t>Association From Map Rule</w:t>
        </w:r>
        <w:r w:rsidR="0034545B">
          <w:rPr>
            <w:noProof/>
            <w:webHidden/>
          </w:rPr>
          <w:tab/>
        </w:r>
        <w:r w:rsidR="0034545B">
          <w:rPr>
            <w:noProof/>
            <w:webHidden/>
          </w:rPr>
          <w:fldChar w:fldCharType="begin"/>
        </w:r>
        <w:r w:rsidR="0034545B">
          <w:rPr>
            <w:noProof/>
            <w:webHidden/>
          </w:rPr>
          <w:instrText xml:space="preserve"> PAGEREF _Toc451803327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54F9D311" w14:textId="2D74AF2D" w:rsidR="0034545B" w:rsidRDefault="007507A0">
      <w:pPr>
        <w:pStyle w:val="TOC3"/>
        <w:rPr>
          <w:rFonts w:asciiTheme="minorHAnsi" w:eastAsiaTheme="minorEastAsia" w:hAnsiTheme="minorHAnsi" w:cstheme="minorBidi"/>
          <w:noProof/>
          <w:sz w:val="22"/>
          <w:szCs w:val="22"/>
        </w:rPr>
      </w:pPr>
      <w:hyperlink w:anchor="_Toc451803328" w:history="1">
        <w:r w:rsidR="0034545B" w:rsidRPr="00E20196">
          <w:rPr>
            <w:rStyle w:val="Hyperlink"/>
            <w:noProof/>
          </w:rPr>
          <w:t>6.6.6</w:t>
        </w:r>
        <w:r w:rsidR="0034545B">
          <w:rPr>
            <w:rFonts w:asciiTheme="minorHAnsi" w:eastAsiaTheme="minorEastAsia" w:hAnsiTheme="minorHAnsi" w:cstheme="minorBidi"/>
            <w:noProof/>
            <w:sz w:val="22"/>
            <w:szCs w:val="22"/>
          </w:rPr>
          <w:tab/>
        </w:r>
        <w:r w:rsidR="0034545B" w:rsidRPr="00E20196">
          <w:rPr>
            <w:rStyle w:val="Hyperlink"/>
            <w:noProof/>
          </w:rPr>
          <w:t>Class Map Rule</w:t>
        </w:r>
        <w:r w:rsidR="0034545B">
          <w:rPr>
            <w:noProof/>
            <w:webHidden/>
          </w:rPr>
          <w:tab/>
        </w:r>
        <w:r w:rsidR="0034545B">
          <w:rPr>
            <w:noProof/>
            <w:webHidden/>
          </w:rPr>
          <w:fldChar w:fldCharType="begin"/>
        </w:r>
        <w:r w:rsidR="0034545B">
          <w:rPr>
            <w:noProof/>
            <w:webHidden/>
          </w:rPr>
          <w:instrText xml:space="preserve"> PAGEREF _Toc451803328 \h </w:instrText>
        </w:r>
        <w:r w:rsidR="0034545B">
          <w:rPr>
            <w:noProof/>
            <w:webHidden/>
          </w:rPr>
        </w:r>
        <w:r w:rsidR="0034545B">
          <w:rPr>
            <w:noProof/>
            <w:webHidden/>
          </w:rPr>
          <w:fldChar w:fldCharType="separate"/>
        </w:r>
        <w:r w:rsidR="0034545B">
          <w:rPr>
            <w:noProof/>
            <w:webHidden/>
          </w:rPr>
          <w:t>60</w:t>
        </w:r>
        <w:r w:rsidR="0034545B">
          <w:rPr>
            <w:noProof/>
            <w:webHidden/>
          </w:rPr>
          <w:fldChar w:fldCharType="end"/>
        </w:r>
      </w:hyperlink>
    </w:p>
    <w:p w14:paraId="0F2317E2" w14:textId="3B9F39B1" w:rsidR="0034545B" w:rsidRDefault="007507A0">
      <w:pPr>
        <w:pStyle w:val="TOC3"/>
        <w:rPr>
          <w:rFonts w:asciiTheme="minorHAnsi" w:eastAsiaTheme="minorEastAsia" w:hAnsiTheme="minorHAnsi" w:cstheme="minorBidi"/>
          <w:noProof/>
          <w:sz w:val="22"/>
          <w:szCs w:val="22"/>
        </w:rPr>
      </w:pPr>
      <w:hyperlink w:anchor="_Toc451803329" w:history="1">
        <w:r w:rsidR="0034545B" w:rsidRPr="00E20196">
          <w:rPr>
            <w:rStyle w:val="Hyperlink"/>
            <w:noProof/>
          </w:rPr>
          <w:t>6.6.7</w:t>
        </w:r>
        <w:r w:rsidR="0034545B">
          <w:rPr>
            <w:rFonts w:asciiTheme="minorHAnsi" w:eastAsiaTheme="minorEastAsia" w:hAnsiTheme="minorHAnsi" w:cstheme="minorBidi"/>
            <w:noProof/>
            <w:sz w:val="22"/>
            <w:szCs w:val="22"/>
          </w:rPr>
          <w:tab/>
        </w:r>
        <w:r w:rsidR="0034545B" w:rsidRPr="00E20196">
          <w:rPr>
            <w:rStyle w:val="Hyperlink"/>
            <w:noProof/>
          </w:rPr>
          <w:t>Class Map Rule End</w:t>
        </w:r>
        <w:r w:rsidR="0034545B">
          <w:rPr>
            <w:noProof/>
            <w:webHidden/>
          </w:rPr>
          <w:tab/>
        </w:r>
        <w:r w:rsidR="0034545B">
          <w:rPr>
            <w:noProof/>
            <w:webHidden/>
          </w:rPr>
          <w:fldChar w:fldCharType="begin"/>
        </w:r>
        <w:r w:rsidR="0034545B">
          <w:rPr>
            <w:noProof/>
            <w:webHidden/>
          </w:rPr>
          <w:instrText xml:space="preserve"> PAGEREF _Toc451803329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057F15F" w14:textId="291F9672" w:rsidR="0034545B" w:rsidRDefault="007507A0">
      <w:pPr>
        <w:pStyle w:val="TOC3"/>
        <w:rPr>
          <w:rFonts w:asciiTheme="minorHAnsi" w:eastAsiaTheme="minorEastAsia" w:hAnsiTheme="minorHAnsi" w:cstheme="minorBidi"/>
          <w:noProof/>
          <w:sz w:val="22"/>
          <w:szCs w:val="22"/>
        </w:rPr>
      </w:pPr>
      <w:hyperlink w:anchor="_Toc451803330" w:history="1">
        <w:r w:rsidR="0034545B" w:rsidRPr="00E20196">
          <w:rPr>
            <w:rStyle w:val="Hyperlink"/>
            <w:noProof/>
          </w:rPr>
          <w:t>6.6.8</w:t>
        </w:r>
        <w:r w:rsidR="0034545B">
          <w:rPr>
            <w:rFonts w:asciiTheme="minorHAnsi" w:eastAsiaTheme="minorEastAsia" w:hAnsiTheme="minorHAnsi" w:cstheme="minorBidi"/>
            <w:noProof/>
            <w:sz w:val="22"/>
            <w:szCs w:val="22"/>
          </w:rPr>
          <w:tab/>
        </w:r>
        <w:r w:rsidR="0034545B" w:rsidRPr="00E20196">
          <w:rPr>
            <w:rStyle w:val="Hyperlink"/>
            <w:noProof/>
          </w:rPr>
          <w:t>Association Map Rule Type Assertion</w:t>
        </w:r>
        <w:r w:rsidR="0034545B">
          <w:rPr>
            <w:noProof/>
            <w:webHidden/>
          </w:rPr>
          <w:tab/>
        </w:r>
        <w:r w:rsidR="0034545B">
          <w:rPr>
            <w:noProof/>
            <w:webHidden/>
          </w:rPr>
          <w:fldChar w:fldCharType="begin"/>
        </w:r>
        <w:r w:rsidR="0034545B">
          <w:rPr>
            <w:noProof/>
            <w:webHidden/>
          </w:rPr>
          <w:instrText xml:space="preserve"> PAGEREF _Toc451803330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58D3B329" w14:textId="4A6049CB" w:rsidR="0034545B" w:rsidRDefault="007507A0">
      <w:pPr>
        <w:pStyle w:val="TOC3"/>
        <w:rPr>
          <w:rFonts w:asciiTheme="minorHAnsi" w:eastAsiaTheme="minorEastAsia" w:hAnsiTheme="minorHAnsi" w:cstheme="minorBidi"/>
          <w:noProof/>
          <w:sz w:val="22"/>
          <w:szCs w:val="22"/>
        </w:rPr>
      </w:pPr>
      <w:hyperlink w:anchor="_Toc451803331" w:history="1">
        <w:r w:rsidR="0034545B" w:rsidRPr="00E20196">
          <w:rPr>
            <w:rStyle w:val="Hyperlink"/>
            <w:noProof/>
          </w:rPr>
          <w:t>6.6.9</w:t>
        </w:r>
        <w:r w:rsidR="0034545B">
          <w:rPr>
            <w:rFonts w:asciiTheme="minorHAnsi" w:eastAsiaTheme="minorEastAsia" w:hAnsiTheme="minorHAnsi" w:cstheme="minorBidi"/>
            <w:noProof/>
            <w:sz w:val="22"/>
            <w:szCs w:val="22"/>
          </w:rPr>
          <w:tab/>
        </w:r>
        <w:r w:rsidR="0034545B" w:rsidRPr="00E20196">
          <w:rPr>
            <w:rStyle w:val="Hyperlink"/>
            <w:noProof/>
          </w:rPr>
          <w:t>Association Mapped Property</w:t>
        </w:r>
        <w:r w:rsidR="0034545B">
          <w:rPr>
            <w:noProof/>
            <w:webHidden/>
          </w:rPr>
          <w:tab/>
        </w:r>
        <w:r w:rsidR="0034545B">
          <w:rPr>
            <w:noProof/>
            <w:webHidden/>
          </w:rPr>
          <w:fldChar w:fldCharType="begin"/>
        </w:r>
        <w:r w:rsidR="0034545B">
          <w:rPr>
            <w:noProof/>
            <w:webHidden/>
          </w:rPr>
          <w:instrText xml:space="preserve"> PAGEREF _Toc451803331 \h </w:instrText>
        </w:r>
        <w:r w:rsidR="0034545B">
          <w:rPr>
            <w:noProof/>
            <w:webHidden/>
          </w:rPr>
        </w:r>
        <w:r w:rsidR="0034545B">
          <w:rPr>
            <w:noProof/>
            <w:webHidden/>
          </w:rPr>
          <w:fldChar w:fldCharType="separate"/>
        </w:r>
        <w:r w:rsidR="0034545B">
          <w:rPr>
            <w:noProof/>
            <w:webHidden/>
          </w:rPr>
          <w:t>61</w:t>
        </w:r>
        <w:r w:rsidR="0034545B">
          <w:rPr>
            <w:noProof/>
            <w:webHidden/>
          </w:rPr>
          <w:fldChar w:fldCharType="end"/>
        </w:r>
      </w:hyperlink>
    </w:p>
    <w:p w14:paraId="4C8D0A14" w14:textId="0554D981" w:rsidR="0034545B" w:rsidRDefault="007507A0">
      <w:pPr>
        <w:pStyle w:val="TOC3"/>
        <w:rPr>
          <w:rFonts w:asciiTheme="minorHAnsi" w:eastAsiaTheme="minorEastAsia" w:hAnsiTheme="minorHAnsi" w:cstheme="minorBidi"/>
          <w:noProof/>
          <w:sz w:val="22"/>
          <w:szCs w:val="22"/>
        </w:rPr>
      </w:pPr>
      <w:hyperlink w:anchor="_Toc451803332" w:history="1">
        <w:r w:rsidR="0034545B" w:rsidRPr="00E20196">
          <w:rPr>
            <w:rStyle w:val="Hyperlink"/>
            <w:noProof/>
          </w:rPr>
          <w:t>6.6.10</w:t>
        </w:r>
        <w:r w:rsidR="0034545B">
          <w:rPr>
            <w:rFonts w:asciiTheme="minorHAnsi" w:eastAsiaTheme="minorEastAsia" w:hAnsiTheme="minorHAnsi" w:cstheme="minorBidi"/>
            <w:noProof/>
            <w:sz w:val="22"/>
            <w:szCs w:val="22"/>
          </w:rPr>
          <w:tab/>
        </w:r>
        <w:r w:rsidR="0034545B" w:rsidRPr="00E20196">
          <w:rPr>
            <w:rStyle w:val="Hyperlink"/>
            <w:noProof/>
          </w:rPr>
          <w:t>Association Mapped Relationship</w:t>
        </w:r>
        <w:r w:rsidR="0034545B">
          <w:rPr>
            <w:noProof/>
            <w:webHidden/>
          </w:rPr>
          <w:tab/>
        </w:r>
        <w:r w:rsidR="0034545B">
          <w:rPr>
            <w:noProof/>
            <w:webHidden/>
          </w:rPr>
          <w:fldChar w:fldCharType="begin"/>
        </w:r>
        <w:r w:rsidR="0034545B">
          <w:rPr>
            <w:noProof/>
            <w:webHidden/>
          </w:rPr>
          <w:instrText xml:space="preserve"> PAGEREF _Toc451803332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59C88777" w14:textId="73DD0954" w:rsidR="0034545B" w:rsidRDefault="007507A0">
      <w:pPr>
        <w:pStyle w:val="TOC3"/>
        <w:rPr>
          <w:rFonts w:asciiTheme="minorHAnsi" w:eastAsiaTheme="minorEastAsia" w:hAnsiTheme="minorHAnsi" w:cstheme="minorBidi"/>
          <w:noProof/>
          <w:sz w:val="22"/>
          <w:szCs w:val="22"/>
        </w:rPr>
      </w:pPr>
      <w:hyperlink w:anchor="_Toc451803333" w:history="1">
        <w:r w:rsidR="0034545B" w:rsidRPr="00E20196">
          <w:rPr>
            <w:rStyle w:val="Hyperlink"/>
            <w:noProof/>
          </w:rPr>
          <w:t>6.6.11</w:t>
        </w:r>
        <w:r w:rsidR="0034545B">
          <w:rPr>
            <w:rFonts w:asciiTheme="minorHAnsi" w:eastAsiaTheme="minorEastAsia" w:hAnsiTheme="minorHAnsi" w:cstheme="minorBidi"/>
            <w:noProof/>
            <w:sz w:val="22"/>
            <w:szCs w:val="22"/>
          </w:rPr>
          <w:tab/>
        </w:r>
        <w:r w:rsidR="0034545B" w:rsidRPr="00E20196">
          <w:rPr>
            <w:rStyle w:val="Hyperlink"/>
            <w:noProof/>
          </w:rPr>
          <w:t>Class Mapping</w:t>
        </w:r>
        <w:r w:rsidR="0034545B">
          <w:rPr>
            <w:noProof/>
            <w:webHidden/>
          </w:rPr>
          <w:tab/>
        </w:r>
        <w:r w:rsidR="0034545B">
          <w:rPr>
            <w:noProof/>
            <w:webHidden/>
          </w:rPr>
          <w:fldChar w:fldCharType="begin"/>
        </w:r>
        <w:r w:rsidR="0034545B">
          <w:rPr>
            <w:noProof/>
            <w:webHidden/>
          </w:rPr>
          <w:instrText xml:space="preserve"> PAGEREF _Toc451803333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7D01D723" w14:textId="227D7E20" w:rsidR="0034545B" w:rsidRDefault="007507A0">
      <w:pPr>
        <w:pStyle w:val="TOC3"/>
        <w:rPr>
          <w:rFonts w:asciiTheme="minorHAnsi" w:eastAsiaTheme="minorEastAsia" w:hAnsiTheme="minorHAnsi" w:cstheme="minorBidi"/>
          <w:noProof/>
          <w:sz w:val="22"/>
          <w:szCs w:val="22"/>
        </w:rPr>
      </w:pPr>
      <w:hyperlink w:anchor="_Toc451803334" w:history="1">
        <w:r w:rsidR="0034545B" w:rsidRPr="00E20196">
          <w:rPr>
            <w:rStyle w:val="Hyperlink"/>
            <w:noProof/>
          </w:rPr>
          <w:t>6.6.12</w:t>
        </w:r>
        <w:r w:rsidR="0034545B">
          <w:rPr>
            <w:rFonts w:asciiTheme="minorHAnsi" w:eastAsiaTheme="minorEastAsia" w:hAnsiTheme="minorHAnsi" w:cstheme="minorBidi"/>
            <w:noProof/>
            <w:sz w:val="22"/>
            <w:szCs w:val="22"/>
          </w:rPr>
          <w:tab/>
        </w:r>
        <w:r w:rsidR="0034545B" w:rsidRPr="00E20196">
          <w:rPr>
            <w:rStyle w:val="Hyperlink"/>
            <w:noProof/>
          </w:rPr>
          <w:t>Class Property End</w:t>
        </w:r>
        <w:r w:rsidR="0034545B">
          <w:rPr>
            <w:noProof/>
            <w:webHidden/>
          </w:rPr>
          <w:tab/>
        </w:r>
        <w:r w:rsidR="0034545B">
          <w:rPr>
            <w:noProof/>
            <w:webHidden/>
          </w:rPr>
          <w:fldChar w:fldCharType="begin"/>
        </w:r>
        <w:r w:rsidR="0034545B">
          <w:rPr>
            <w:noProof/>
            <w:webHidden/>
          </w:rPr>
          <w:instrText xml:space="preserve"> PAGEREF _Toc451803334 \h </w:instrText>
        </w:r>
        <w:r w:rsidR="0034545B">
          <w:rPr>
            <w:noProof/>
            <w:webHidden/>
          </w:rPr>
        </w:r>
        <w:r w:rsidR="0034545B">
          <w:rPr>
            <w:noProof/>
            <w:webHidden/>
          </w:rPr>
          <w:fldChar w:fldCharType="separate"/>
        </w:r>
        <w:r w:rsidR="0034545B">
          <w:rPr>
            <w:noProof/>
            <w:webHidden/>
          </w:rPr>
          <w:t>62</w:t>
        </w:r>
        <w:r w:rsidR="0034545B">
          <w:rPr>
            <w:noProof/>
            <w:webHidden/>
          </w:rPr>
          <w:fldChar w:fldCharType="end"/>
        </w:r>
      </w:hyperlink>
    </w:p>
    <w:p w14:paraId="4AA76408" w14:textId="371517CE" w:rsidR="0034545B" w:rsidRDefault="007507A0">
      <w:pPr>
        <w:pStyle w:val="TOC3"/>
        <w:rPr>
          <w:rFonts w:asciiTheme="minorHAnsi" w:eastAsiaTheme="minorEastAsia" w:hAnsiTheme="minorHAnsi" w:cstheme="minorBidi"/>
          <w:noProof/>
          <w:sz w:val="22"/>
          <w:szCs w:val="22"/>
        </w:rPr>
      </w:pPr>
      <w:hyperlink w:anchor="_Toc451803335" w:history="1">
        <w:r w:rsidR="0034545B" w:rsidRPr="00E20196">
          <w:rPr>
            <w:rStyle w:val="Hyperlink"/>
            <w:noProof/>
          </w:rPr>
          <w:t>6.6.13</w:t>
        </w:r>
        <w:r w:rsidR="0034545B">
          <w:rPr>
            <w:rFonts w:asciiTheme="minorHAnsi" w:eastAsiaTheme="minorEastAsia" w:hAnsiTheme="minorHAnsi" w:cstheme="minorBidi"/>
            <w:noProof/>
            <w:sz w:val="22"/>
            <w:szCs w:val="22"/>
          </w:rPr>
          <w:tab/>
        </w:r>
        <w:r w:rsidR="0034545B" w:rsidRPr="00E20196">
          <w:rPr>
            <w:rStyle w:val="Hyperlink"/>
            <w:noProof/>
          </w:rPr>
          <w:t>Association Representation</w:t>
        </w:r>
        <w:r w:rsidR="0034545B">
          <w:rPr>
            <w:noProof/>
            <w:webHidden/>
          </w:rPr>
          <w:tab/>
        </w:r>
        <w:r w:rsidR="0034545B">
          <w:rPr>
            <w:noProof/>
            <w:webHidden/>
          </w:rPr>
          <w:fldChar w:fldCharType="begin"/>
        </w:r>
        <w:r w:rsidR="0034545B">
          <w:rPr>
            <w:noProof/>
            <w:webHidden/>
          </w:rPr>
          <w:instrText xml:space="preserve"> PAGEREF _Toc451803335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12B56CBD" w14:textId="2A5EC967" w:rsidR="0034545B" w:rsidRDefault="007507A0">
      <w:pPr>
        <w:pStyle w:val="TOC3"/>
        <w:rPr>
          <w:rFonts w:asciiTheme="minorHAnsi" w:eastAsiaTheme="minorEastAsia" w:hAnsiTheme="minorHAnsi" w:cstheme="minorBidi"/>
          <w:noProof/>
          <w:sz w:val="22"/>
          <w:szCs w:val="22"/>
        </w:rPr>
      </w:pPr>
      <w:hyperlink w:anchor="_Toc451803336" w:history="1">
        <w:r w:rsidR="0034545B" w:rsidRPr="00E20196">
          <w:rPr>
            <w:rStyle w:val="Hyperlink"/>
            <w:noProof/>
          </w:rPr>
          <w:t>6.6.14</w:t>
        </w:r>
        <w:r w:rsidR="0034545B">
          <w:rPr>
            <w:rFonts w:asciiTheme="minorHAnsi" w:eastAsiaTheme="minorEastAsia" w:hAnsiTheme="minorHAnsi" w:cstheme="minorBidi"/>
            <w:noProof/>
            <w:sz w:val="22"/>
            <w:szCs w:val="22"/>
          </w:rPr>
          <w:tab/>
        </w:r>
        <w:r w:rsidR="0034545B" w:rsidRPr="00E20196">
          <w:rPr>
            <w:rStyle w:val="Hyperlink"/>
            <w:noProof/>
          </w:rPr>
          <w:t>Class Representation Rule</w:t>
        </w:r>
        <w:r w:rsidR="0034545B">
          <w:rPr>
            <w:noProof/>
            <w:webHidden/>
          </w:rPr>
          <w:tab/>
        </w:r>
        <w:r w:rsidR="0034545B">
          <w:rPr>
            <w:noProof/>
            <w:webHidden/>
          </w:rPr>
          <w:fldChar w:fldCharType="begin"/>
        </w:r>
        <w:r w:rsidR="0034545B">
          <w:rPr>
            <w:noProof/>
            <w:webHidden/>
          </w:rPr>
          <w:instrText xml:space="preserve"> PAGEREF _Toc451803336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55193C5E" w14:textId="61AB11AB" w:rsidR="0034545B" w:rsidRDefault="007507A0">
      <w:pPr>
        <w:pStyle w:val="TOC3"/>
        <w:rPr>
          <w:rFonts w:asciiTheme="minorHAnsi" w:eastAsiaTheme="minorEastAsia" w:hAnsiTheme="minorHAnsi" w:cstheme="minorBidi"/>
          <w:noProof/>
          <w:sz w:val="22"/>
          <w:szCs w:val="22"/>
        </w:rPr>
      </w:pPr>
      <w:hyperlink w:anchor="_Toc451803337" w:history="1">
        <w:r w:rsidR="0034545B" w:rsidRPr="00E20196">
          <w:rPr>
            <w:rStyle w:val="Hyperlink"/>
            <w:noProof/>
          </w:rPr>
          <w:t>6.6.15</w:t>
        </w:r>
        <w:r w:rsidR="0034545B">
          <w:rPr>
            <w:rFonts w:asciiTheme="minorHAnsi" w:eastAsiaTheme="minorEastAsia" w:hAnsiTheme="minorHAnsi" w:cstheme="minorBidi"/>
            <w:noProof/>
            <w:sz w:val="22"/>
            <w:szCs w:val="22"/>
          </w:rPr>
          <w:tab/>
        </w:r>
        <w:r w:rsidR="0034545B" w:rsidRPr="00E20196">
          <w:rPr>
            <w:rStyle w:val="Hyperlink"/>
            <w:noProof/>
          </w:rPr>
          <w:t>Association Represented Concept</w:t>
        </w:r>
        <w:r w:rsidR="0034545B">
          <w:rPr>
            <w:noProof/>
            <w:webHidden/>
          </w:rPr>
          <w:tab/>
        </w:r>
        <w:r w:rsidR="0034545B">
          <w:rPr>
            <w:noProof/>
            <w:webHidden/>
          </w:rPr>
          <w:fldChar w:fldCharType="begin"/>
        </w:r>
        <w:r w:rsidR="0034545B">
          <w:rPr>
            <w:noProof/>
            <w:webHidden/>
          </w:rPr>
          <w:instrText xml:space="preserve"> PAGEREF _Toc451803337 \h </w:instrText>
        </w:r>
        <w:r w:rsidR="0034545B">
          <w:rPr>
            <w:noProof/>
            <w:webHidden/>
          </w:rPr>
        </w:r>
        <w:r w:rsidR="0034545B">
          <w:rPr>
            <w:noProof/>
            <w:webHidden/>
          </w:rPr>
          <w:fldChar w:fldCharType="separate"/>
        </w:r>
        <w:r w:rsidR="0034545B">
          <w:rPr>
            <w:noProof/>
            <w:webHidden/>
          </w:rPr>
          <w:t>63</w:t>
        </w:r>
        <w:r w:rsidR="0034545B">
          <w:rPr>
            <w:noProof/>
            <w:webHidden/>
          </w:rPr>
          <w:fldChar w:fldCharType="end"/>
        </w:r>
      </w:hyperlink>
    </w:p>
    <w:p w14:paraId="442DB458" w14:textId="4233BE0F" w:rsidR="0034545B" w:rsidRDefault="007507A0">
      <w:pPr>
        <w:pStyle w:val="TOC3"/>
        <w:rPr>
          <w:rFonts w:asciiTheme="minorHAnsi" w:eastAsiaTheme="minorEastAsia" w:hAnsiTheme="minorHAnsi" w:cstheme="minorBidi"/>
          <w:noProof/>
          <w:sz w:val="22"/>
          <w:szCs w:val="22"/>
        </w:rPr>
      </w:pPr>
      <w:hyperlink w:anchor="_Toc451803338" w:history="1">
        <w:r w:rsidR="0034545B" w:rsidRPr="00E20196">
          <w:rPr>
            <w:rStyle w:val="Hyperlink"/>
            <w:noProof/>
          </w:rPr>
          <w:t>6.6.16</w:t>
        </w:r>
        <w:r w:rsidR="0034545B">
          <w:rPr>
            <w:rFonts w:asciiTheme="minorHAnsi" w:eastAsiaTheme="minorEastAsia" w:hAnsiTheme="minorHAnsi" w:cstheme="minorBidi"/>
            <w:noProof/>
            <w:sz w:val="22"/>
            <w:szCs w:val="22"/>
          </w:rPr>
          <w:tab/>
        </w:r>
        <w:r w:rsidR="0034545B" w:rsidRPr="00E20196">
          <w:rPr>
            <w:rStyle w:val="Hyperlink"/>
            <w:noProof/>
          </w:rPr>
          <w:t>Association To Map Rule</w:t>
        </w:r>
        <w:r w:rsidR="0034545B">
          <w:rPr>
            <w:noProof/>
            <w:webHidden/>
          </w:rPr>
          <w:tab/>
        </w:r>
        <w:r w:rsidR="0034545B">
          <w:rPr>
            <w:noProof/>
            <w:webHidden/>
          </w:rPr>
          <w:fldChar w:fldCharType="begin"/>
        </w:r>
        <w:r w:rsidR="0034545B">
          <w:rPr>
            <w:noProof/>
            <w:webHidden/>
          </w:rPr>
          <w:instrText xml:space="preserve"> PAGEREF _Toc451803338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286C77C6" w14:textId="0DA49766" w:rsidR="0034545B" w:rsidRDefault="007507A0">
      <w:pPr>
        <w:pStyle w:val="TOC3"/>
        <w:rPr>
          <w:rFonts w:asciiTheme="minorHAnsi" w:eastAsiaTheme="minorEastAsia" w:hAnsiTheme="minorHAnsi" w:cstheme="minorBidi"/>
          <w:noProof/>
          <w:sz w:val="22"/>
          <w:szCs w:val="22"/>
        </w:rPr>
      </w:pPr>
      <w:hyperlink w:anchor="_Toc451803339" w:history="1">
        <w:r w:rsidR="0034545B" w:rsidRPr="00E20196">
          <w:rPr>
            <w:rStyle w:val="Hyperlink"/>
            <w:noProof/>
          </w:rPr>
          <w:t>6.6.17</w:t>
        </w:r>
        <w:r w:rsidR="0034545B">
          <w:rPr>
            <w:rFonts w:asciiTheme="minorHAnsi" w:eastAsiaTheme="minorEastAsia" w:hAnsiTheme="minorHAnsi" w:cstheme="minorBidi"/>
            <w:noProof/>
            <w:sz w:val="22"/>
            <w:szCs w:val="22"/>
          </w:rPr>
          <w:tab/>
        </w:r>
        <w:r w:rsidR="0034545B" w:rsidRPr="00E20196">
          <w:rPr>
            <w:rStyle w:val="Hyperlink"/>
            <w:noProof/>
          </w:rPr>
          <w:t>Class Type End</w:t>
        </w:r>
        <w:r w:rsidR="0034545B">
          <w:rPr>
            <w:noProof/>
            <w:webHidden/>
          </w:rPr>
          <w:tab/>
        </w:r>
        <w:r w:rsidR="0034545B">
          <w:rPr>
            <w:noProof/>
            <w:webHidden/>
          </w:rPr>
          <w:fldChar w:fldCharType="begin"/>
        </w:r>
        <w:r w:rsidR="0034545B">
          <w:rPr>
            <w:noProof/>
            <w:webHidden/>
          </w:rPr>
          <w:instrText xml:space="preserve"> PAGEREF _Toc451803339 \h </w:instrText>
        </w:r>
        <w:r w:rsidR="0034545B">
          <w:rPr>
            <w:noProof/>
            <w:webHidden/>
          </w:rPr>
        </w:r>
        <w:r w:rsidR="0034545B">
          <w:rPr>
            <w:noProof/>
            <w:webHidden/>
          </w:rPr>
          <w:fldChar w:fldCharType="separate"/>
        </w:r>
        <w:r w:rsidR="0034545B">
          <w:rPr>
            <w:noProof/>
            <w:webHidden/>
          </w:rPr>
          <w:t>64</w:t>
        </w:r>
        <w:r w:rsidR="0034545B">
          <w:rPr>
            <w:noProof/>
            <w:webHidden/>
          </w:rPr>
          <w:fldChar w:fldCharType="end"/>
        </w:r>
      </w:hyperlink>
    </w:p>
    <w:p w14:paraId="643BBEAB" w14:textId="2DACA3AD" w:rsidR="0034545B" w:rsidRDefault="007507A0">
      <w:pPr>
        <w:pStyle w:val="TOC2"/>
        <w:rPr>
          <w:rFonts w:asciiTheme="minorHAnsi" w:eastAsiaTheme="minorEastAsia" w:hAnsiTheme="minorHAnsi" w:cstheme="minorBidi"/>
          <w:noProof/>
          <w:sz w:val="22"/>
          <w:szCs w:val="22"/>
        </w:rPr>
      </w:pPr>
      <w:hyperlink w:anchor="_Toc451803340" w:history="1">
        <w:r w:rsidR="0034545B" w:rsidRPr="00E20196">
          <w:rPr>
            <w:rStyle w:val="Hyperlink"/>
            <w:noProof/>
          </w:rPr>
          <w:t>6.7</w:t>
        </w:r>
        <w:r w:rsidR="0034545B">
          <w:rPr>
            <w:rFonts w:asciiTheme="minorHAnsi" w:eastAsiaTheme="minorEastAsia" w:hAnsiTheme="minorHAnsi" w:cstheme="minorBidi"/>
            <w:noProof/>
            <w:sz w:val="22"/>
            <w:szCs w:val="22"/>
          </w:rPr>
          <w:tab/>
        </w:r>
        <w:r w:rsidR="0034545B" w:rsidRPr="00E20196">
          <w:rPr>
            <w:rStyle w:val="Hyperlink"/>
            <w:noProof/>
          </w:rPr>
          <w:t>SIMF Conceptual Model::Patterns</w:t>
        </w:r>
        <w:r w:rsidR="0034545B">
          <w:rPr>
            <w:noProof/>
            <w:webHidden/>
          </w:rPr>
          <w:tab/>
        </w:r>
        <w:r w:rsidR="0034545B">
          <w:rPr>
            <w:noProof/>
            <w:webHidden/>
          </w:rPr>
          <w:fldChar w:fldCharType="begin"/>
        </w:r>
        <w:r w:rsidR="0034545B">
          <w:rPr>
            <w:noProof/>
            <w:webHidden/>
          </w:rPr>
          <w:instrText xml:space="preserve"> PAGEREF _Toc451803340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630E9ADC" w14:textId="2046FD55" w:rsidR="0034545B" w:rsidRDefault="007507A0">
      <w:pPr>
        <w:pStyle w:val="TOC3"/>
        <w:rPr>
          <w:rFonts w:asciiTheme="minorHAnsi" w:eastAsiaTheme="minorEastAsia" w:hAnsiTheme="minorHAnsi" w:cstheme="minorBidi"/>
          <w:noProof/>
          <w:sz w:val="22"/>
          <w:szCs w:val="22"/>
        </w:rPr>
      </w:pPr>
      <w:hyperlink w:anchor="_Toc451803341" w:history="1">
        <w:r w:rsidR="0034545B" w:rsidRPr="00E20196">
          <w:rPr>
            <w:rStyle w:val="Hyperlink"/>
            <w:noProof/>
          </w:rPr>
          <w:t>6.7.1</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_Toc451803341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4257C39C" w14:textId="15FE75A0" w:rsidR="0034545B" w:rsidRDefault="007507A0">
      <w:pPr>
        <w:pStyle w:val="TOC3"/>
        <w:rPr>
          <w:rFonts w:asciiTheme="minorHAnsi" w:eastAsiaTheme="minorEastAsia" w:hAnsiTheme="minorHAnsi" w:cstheme="minorBidi"/>
          <w:noProof/>
          <w:sz w:val="22"/>
          <w:szCs w:val="22"/>
        </w:rPr>
      </w:pPr>
      <w:hyperlink w:anchor="_Toc451803342" w:history="1">
        <w:r w:rsidR="0034545B" w:rsidRPr="00E20196">
          <w:rPr>
            <w:rStyle w:val="Hyperlink"/>
            <w:noProof/>
          </w:rPr>
          <w:t>6.7.2</w:t>
        </w:r>
        <w:r w:rsidR="0034545B">
          <w:rPr>
            <w:rFonts w:asciiTheme="minorHAnsi" w:eastAsiaTheme="minorEastAsia" w:hAnsiTheme="minorHAnsi" w:cstheme="minorBidi"/>
            <w:noProof/>
            <w:sz w:val="22"/>
            <w:szCs w:val="22"/>
          </w:rPr>
          <w:tab/>
        </w:r>
        <w:r w:rsidR="0034545B" w:rsidRPr="00E20196">
          <w:rPr>
            <w:rStyle w:val="Hyperlink"/>
            <w:noProof/>
          </w:rPr>
          <w:t>Association Map rules</w:t>
        </w:r>
        <w:r w:rsidR="0034545B">
          <w:rPr>
            <w:noProof/>
            <w:webHidden/>
          </w:rPr>
          <w:tab/>
        </w:r>
        <w:r w:rsidR="0034545B">
          <w:rPr>
            <w:noProof/>
            <w:webHidden/>
          </w:rPr>
          <w:fldChar w:fldCharType="begin"/>
        </w:r>
        <w:r w:rsidR="0034545B">
          <w:rPr>
            <w:noProof/>
            <w:webHidden/>
          </w:rPr>
          <w:instrText xml:space="preserve"> PAGEREF _Toc451803342 \h </w:instrText>
        </w:r>
        <w:r w:rsidR="0034545B">
          <w:rPr>
            <w:noProof/>
            <w:webHidden/>
          </w:rPr>
        </w:r>
        <w:r w:rsidR="0034545B">
          <w:rPr>
            <w:noProof/>
            <w:webHidden/>
          </w:rPr>
          <w:fldChar w:fldCharType="separate"/>
        </w:r>
        <w:r w:rsidR="0034545B">
          <w:rPr>
            <w:noProof/>
            <w:webHidden/>
          </w:rPr>
          <w:t>65</w:t>
        </w:r>
        <w:r w:rsidR="0034545B">
          <w:rPr>
            <w:noProof/>
            <w:webHidden/>
          </w:rPr>
          <w:fldChar w:fldCharType="end"/>
        </w:r>
      </w:hyperlink>
    </w:p>
    <w:p w14:paraId="3BF821C5" w14:textId="6B959636" w:rsidR="0034545B" w:rsidRDefault="007507A0">
      <w:pPr>
        <w:pStyle w:val="TOC3"/>
        <w:rPr>
          <w:rFonts w:asciiTheme="minorHAnsi" w:eastAsiaTheme="minorEastAsia" w:hAnsiTheme="minorHAnsi" w:cstheme="minorBidi"/>
          <w:noProof/>
          <w:sz w:val="22"/>
          <w:szCs w:val="22"/>
        </w:rPr>
      </w:pPr>
      <w:hyperlink w:anchor="_Toc451803343" w:history="1">
        <w:r w:rsidR="0034545B" w:rsidRPr="00E20196">
          <w:rPr>
            <w:rStyle w:val="Hyperlink"/>
            <w:noProof/>
          </w:rPr>
          <w:t>6.7.3</w:t>
        </w:r>
        <w:r w:rsidR="0034545B">
          <w:rPr>
            <w:rFonts w:asciiTheme="minorHAnsi" w:eastAsiaTheme="minorEastAsia" w:hAnsiTheme="minorHAnsi" w:cstheme="minorBidi"/>
            <w:noProof/>
            <w:sz w:val="22"/>
            <w:szCs w:val="22"/>
          </w:rPr>
          <w:tab/>
        </w:r>
        <w:r w:rsidR="0034545B" w:rsidRPr="00E20196">
          <w:rPr>
            <w:rStyle w:val="Hyperlink"/>
            <w:noProof/>
          </w:rPr>
          <w:t>Class Pattern</w:t>
        </w:r>
        <w:r w:rsidR="0034545B">
          <w:rPr>
            <w:noProof/>
            <w:webHidden/>
          </w:rPr>
          <w:tab/>
        </w:r>
        <w:r w:rsidR="0034545B">
          <w:rPr>
            <w:noProof/>
            <w:webHidden/>
          </w:rPr>
          <w:fldChar w:fldCharType="begin"/>
        </w:r>
        <w:r w:rsidR="0034545B">
          <w:rPr>
            <w:noProof/>
            <w:webHidden/>
          </w:rPr>
          <w:instrText xml:space="preserve"> PAGEREF _Toc451803343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39346433" w14:textId="0D596820" w:rsidR="0034545B" w:rsidRDefault="007507A0">
      <w:pPr>
        <w:pStyle w:val="TOC3"/>
        <w:rPr>
          <w:rFonts w:asciiTheme="minorHAnsi" w:eastAsiaTheme="minorEastAsia" w:hAnsiTheme="minorHAnsi" w:cstheme="minorBidi"/>
          <w:noProof/>
          <w:sz w:val="22"/>
          <w:szCs w:val="22"/>
        </w:rPr>
      </w:pPr>
      <w:hyperlink w:anchor="_Toc451803344" w:history="1">
        <w:r w:rsidR="0034545B" w:rsidRPr="00E20196">
          <w:rPr>
            <w:rStyle w:val="Hyperlink"/>
            <w:noProof/>
          </w:rPr>
          <w:t>6.7.4</w:t>
        </w:r>
        <w:r w:rsidR="0034545B">
          <w:rPr>
            <w:rFonts w:asciiTheme="minorHAnsi" w:eastAsiaTheme="minorEastAsia" w:hAnsiTheme="minorHAnsi" w:cstheme="minorBidi"/>
            <w:noProof/>
            <w:sz w:val="22"/>
            <w:szCs w:val="22"/>
          </w:rPr>
          <w:tab/>
        </w:r>
        <w:r w:rsidR="0034545B" w:rsidRPr="00E20196">
          <w:rPr>
            <w:rStyle w:val="Hyperlink"/>
            <w:noProof/>
          </w:rPr>
          <w:t>Association Pattern Properties</w:t>
        </w:r>
        <w:r w:rsidR="0034545B">
          <w:rPr>
            <w:noProof/>
            <w:webHidden/>
          </w:rPr>
          <w:tab/>
        </w:r>
        <w:r w:rsidR="0034545B">
          <w:rPr>
            <w:noProof/>
            <w:webHidden/>
          </w:rPr>
          <w:fldChar w:fldCharType="begin"/>
        </w:r>
        <w:r w:rsidR="0034545B">
          <w:rPr>
            <w:noProof/>
            <w:webHidden/>
          </w:rPr>
          <w:instrText xml:space="preserve"> PAGEREF _Toc451803344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9F4C601" w14:textId="630AA54A" w:rsidR="0034545B" w:rsidRDefault="007507A0">
      <w:pPr>
        <w:pStyle w:val="TOC3"/>
        <w:rPr>
          <w:rFonts w:asciiTheme="minorHAnsi" w:eastAsiaTheme="minorEastAsia" w:hAnsiTheme="minorHAnsi" w:cstheme="minorBidi"/>
          <w:noProof/>
          <w:sz w:val="22"/>
          <w:szCs w:val="22"/>
        </w:rPr>
      </w:pPr>
      <w:hyperlink w:anchor="_Toc451803345" w:history="1">
        <w:r w:rsidR="0034545B" w:rsidRPr="00E20196">
          <w:rPr>
            <w:rStyle w:val="Hyperlink"/>
            <w:noProof/>
          </w:rPr>
          <w:t>6.7.5</w:t>
        </w:r>
        <w:r w:rsidR="0034545B">
          <w:rPr>
            <w:rFonts w:asciiTheme="minorHAnsi" w:eastAsiaTheme="minorEastAsia" w:hAnsiTheme="minorHAnsi" w:cstheme="minorBidi"/>
            <w:noProof/>
            <w:sz w:val="22"/>
            <w:szCs w:val="22"/>
          </w:rPr>
          <w:tab/>
        </w:r>
        <w:r w:rsidR="0034545B" w:rsidRPr="00E20196">
          <w:rPr>
            <w:rStyle w:val="Hyperlink"/>
            <w:noProof/>
          </w:rPr>
          <w:t>Class Pattern property</w:t>
        </w:r>
        <w:r w:rsidR="0034545B">
          <w:rPr>
            <w:noProof/>
            <w:webHidden/>
          </w:rPr>
          <w:tab/>
        </w:r>
        <w:r w:rsidR="0034545B">
          <w:rPr>
            <w:noProof/>
            <w:webHidden/>
          </w:rPr>
          <w:fldChar w:fldCharType="begin"/>
        </w:r>
        <w:r w:rsidR="0034545B">
          <w:rPr>
            <w:noProof/>
            <w:webHidden/>
          </w:rPr>
          <w:instrText xml:space="preserve"> PAGEREF _Toc451803345 \h </w:instrText>
        </w:r>
        <w:r w:rsidR="0034545B">
          <w:rPr>
            <w:noProof/>
            <w:webHidden/>
          </w:rPr>
        </w:r>
        <w:r w:rsidR="0034545B">
          <w:rPr>
            <w:noProof/>
            <w:webHidden/>
          </w:rPr>
          <w:fldChar w:fldCharType="separate"/>
        </w:r>
        <w:r w:rsidR="0034545B">
          <w:rPr>
            <w:noProof/>
            <w:webHidden/>
          </w:rPr>
          <w:t>66</w:t>
        </w:r>
        <w:r w:rsidR="0034545B">
          <w:rPr>
            <w:noProof/>
            <w:webHidden/>
          </w:rPr>
          <w:fldChar w:fldCharType="end"/>
        </w:r>
      </w:hyperlink>
    </w:p>
    <w:p w14:paraId="2E5CE729" w14:textId="0DABBDC3" w:rsidR="0034545B" w:rsidRDefault="007507A0">
      <w:pPr>
        <w:pStyle w:val="TOC3"/>
        <w:rPr>
          <w:rFonts w:asciiTheme="minorHAnsi" w:eastAsiaTheme="minorEastAsia" w:hAnsiTheme="minorHAnsi" w:cstheme="minorBidi"/>
          <w:noProof/>
          <w:sz w:val="22"/>
          <w:szCs w:val="22"/>
        </w:rPr>
      </w:pPr>
      <w:hyperlink w:anchor="_Toc451803346" w:history="1">
        <w:r w:rsidR="0034545B" w:rsidRPr="00E20196">
          <w:rPr>
            <w:rStyle w:val="Hyperlink"/>
            <w:noProof/>
          </w:rPr>
          <w:t>6.7.6</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Computation</w:t>
        </w:r>
        <w:r w:rsidR="0034545B">
          <w:rPr>
            <w:noProof/>
            <w:webHidden/>
          </w:rPr>
          <w:tab/>
        </w:r>
        <w:r w:rsidR="0034545B">
          <w:rPr>
            <w:noProof/>
            <w:webHidden/>
          </w:rPr>
          <w:fldChar w:fldCharType="begin"/>
        </w:r>
        <w:r w:rsidR="0034545B">
          <w:rPr>
            <w:noProof/>
            <w:webHidden/>
          </w:rPr>
          <w:instrText xml:space="preserve"> PAGEREF _Toc451803346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3D1CDEB8" w14:textId="36E2ADCE" w:rsidR="0034545B" w:rsidRDefault="007507A0">
      <w:pPr>
        <w:pStyle w:val="TOC3"/>
        <w:rPr>
          <w:rFonts w:asciiTheme="minorHAnsi" w:eastAsiaTheme="minorEastAsia" w:hAnsiTheme="minorHAnsi" w:cstheme="minorBidi"/>
          <w:noProof/>
          <w:sz w:val="22"/>
          <w:szCs w:val="22"/>
        </w:rPr>
      </w:pPr>
      <w:hyperlink w:anchor="_Toc451803347" w:history="1">
        <w:r w:rsidR="0034545B" w:rsidRPr="00E20196">
          <w:rPr>
            <w:rStyle w:val="Hyperlink"/>
            <w:noProof/>
          </w:rPr>
          <w:t>6.7.7</w:t>
        </w:r>
        <w:r w:rsidR="0034545B">
          <w:rPr>
            <w:rFonts w:asciiTheme="minorHAnsi" w:eastAsiaTheme="minorEastAsia" w:hAnsiTheme="minorHAnsi" w:cstheme="minorBidi"/>
            <w:noProof/>
            <w:sz w:val="22"/>
            <w:szCs w:val="22"/>
          </w:rPr>
          <w:tab/>
        </w:r>
        <w:r w:rsidR="0034545B" w:rsidRPr="00E20196">
          <w:rPr>
            <w:rStyle w:val="Hyperlink"/>
            <w:noProof/>
          </w:rPr>
          <w:t>Association Pattern Property Condition</w:t>
        </w:r>
        <w:r w:rsidR="0034545B">
          <w:rPr>
            <w:noProof/>
            <w:webHidden/>
          </w:rPr>
          <w:tab/>
        </w:r>
        <w:r w:rsidR="0034545B">
          <w:rPr>
            <w:noProof/>
            <w:webHidden/>
          </w:rPr>
          <w:fldChar w:fldCharType="begin"/>
        </w:r>
        <w:r w:rsidR="0034545B">
          <w:rPr>
            <w:noProof/>
            <w:webHidden/>
          </w:rPr>
          <w:instrText xml:space="preserve"> PAGEREF _Toc451803347 \h </w:instrText>
        </w:r>
        <w:r w:rsidR="0034545B">
          <w:rPr>
            <w:noProof/>
            <w:webHidden/>
          </w:rPr>
        </w:r>
        <w:r w:rsidR="0034545B">
          <w:rPr>
            <w:noProof/>
            <w:webHidden/>
          </w:rPr>
          <w:fldChar w:fldCharType="separate"/>
        </w:r>
        <w:r w:rsidR="0034545B">
          <w:rPr>
            <w:noProof/>
            <w:webHidden/>
          </w:rPr>
          <w:t>67</w:t>
        </w:r>
        <w:r w:rsidR="0034545B">
          <w:rPr>
            <w:noProof/>
            <w:webHidden/>
          </w:rPr>
          <w:fldChar w:fldCharType="end"/>
        </w:r>
      </w:hyperlink>
    </w:p>
    <w:p w14:paraId="179915FB" w14:textId="70CE14E4" w:rsidR="0034545B" w:rsidRDefault="007507A0">
      <w:pPr>
        <w:pStyle w:val="TOC3"/>
        <w:rPr>
          <w:rFonts w:asciiTheme="minorHAnsi" w:eastAsiaTheme="minorEastAsia" w:hAnsiTheme="minorHAnsi" w:cstheme="minorBidi"/>
          <w:noProof/>
          <w:sz w:val="22"/>
          <w:szCs w:val="22"/>
        </w:rPr>
      </w:pPr>
      <w:hyperlink w:anchor="_Toc451803348" w:history="1">
        <w:r w:rsidR="0034545B" w:rsidRPr="00E20196">
          <w:rPr>
            <w:rStyle w:val="Hyperlink"/>
            <w:noProof/>
          </w:rPr>
          <w:t>6.7.8</w:t>
        </w:r>
        <w:r w:rsidR="0034545B">
          <w:rPr>
            <w:rFonts w:asciiTheme="minorHAnsi" w:eastAsiaTheme="minorEastAsia" w:hAnsiTheme="minorHAnsi" w:cstheme="minorBidi"/>
            <w:noProof/>
            <w:sz w:val="22"/>
            <w:szCs w:val="22"/>
          </w:rPr>
          <w:tab/>
        </w:r>
        <w:r w:rsidR="0034545B" w:rsidRPr="00E20196">
          <w:rPr>
            <w:rStyle w:val="Hyperlink"/>
            <w:noProof/>
          </w:rPr>
          <w:t>Class Pattern Property Subset</w:t>
        </w:r>
        <w:r w:rsidR="0034545B">
          <w:rPr>
            <w:noProof/>
            <w:webHidden/>
          </w:rPr>
          <w:tab/>
        </w:r>
        <w:r w:rsidR="0034545B">
          <w:rPr>
            <w:noProof/>
            <w:webHidden/>
          </w:rPr>
          <w:fldChar w:fldCharType="begin"/>
        </w:r>
        <w:r w:rsidR="0034545B">
          <w:rPr>
            <w:noProof/>
            <w:webHidden/>
          </w:rPr>
          <w:instrText xml:space="preserve"> PAGEREF _Toc451803348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66ED0F8E" w14:textId="7A7C0974" w:rsidR="0034545B" w:rsidRDefault="007507A0">
      <w:pPr>
        <w:pStyle w:val="TOC3"/>
        <w:rPr>
          <w:rFonts w:asciiTheme="minorHAnsi" w:eastAsiaTheme="minorEastAsia" w:hAnsiTheme="minorHAnsi" w:cstheme="minorBidi"/>
          <w:noProof/>
          <w:sz w:val="22"/>
          <w:szCs w:val="22"/>
        </w:rPr>
      </w:pPr>
      <w:hyperlink w:anchor="_Toc451803349" w:history="1">
        <w:r w:rsidR="0034545B" w:rsidRPr="00E20196">
          <w:rPr>
            <w:rStyle w:val="Hyperlink"/>
            <w:noProof/>
          </w:rPr>
          <w:t>6.7.9</w:t>
        </w:r>
        <w:r w:rsidR="0034545B">
          <w:rPr>
            <w:rFonts w:asciiTheme="minorHAnsi" w:eastAsiaTheme="minorEastAsia" w:hAnsiTheme="minorHAnsi" w:cstheme="minorBidi"/>
            <w:noProof/>
            <w:sz w:val="22"/>
            <w:szCs w:val="22"/>
          </w:rPr>
          <w:tab/>
        </w:r>
        <w:r w:rsidR="0034545B" w:rsidRPr="00E20196">
          <w:rPr>
            <w:rStyle w:val="Hyperlink"/>
            <w:noProof/>
          </w:rPr>
          <w:t>Class Pattern Relationship</w:t>
        </w:r>
        <w:r w:rsidR="0034545B">
          <w:rPr>
            <w:noProof/>
            <w:webHidden/>
          </w:rPr>
          <w:tab/>
        </w:r>
        <w:r w:rsidR="0034545B">
          <w:rPr>
            <w:noProof/>
            <w:webHidden/>
          </w:rPr>
          <w:fldChar w:fldCharType="begin"/>
        </w:r>
        <w:r w:rsidR="0034545B">
          <w:rPr>
            <w:noProof/>
            <w:webHidden/>
          </w:rPr>
          <w:instrText xml:space="preserve"> PAGEREF _Toc451803349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2F7A9E77" w14:textId="2F264AEC" w:rsidR="0034545B" w:rsidRDefault="007507A0">
      <w:pPr>
        <w:pStyle w:val="TOC3"/>
        <w:rPr>
          <w:rFonts w:asciiTheme="minorHAnsi" w:eastAsiaTheme="minorEastAsia" w:hAnsiTheme="minorHAnsi" w:cstheme="minorBidi"/>
          <w:noProof/>
          <w:sz w:val="22"/>
          <w:szCs w:val="22"/>
        </w:rPr>
      </w:pPr>
      <w:hyperlink w:anchor="_Toc451803350" w:history="1">
        <w:r w:rsidR="0034545B" w:rsidRPr="00E20196">
          <w:rPr>
            <w:rStyle w:val="Hyperlink"/>
            <w:noProof/>
          </w:rPr>
          <w:t>6.7.10</w:t>
        </w:r>
        <w:r w:rsidR="0034545B">
          <w:rPr>
            <w:rFonts w:asciiTheme="minorHAnsi" w:eastAsiaTheme="minorEastAsia" w:hAnsiTheme="minorHAnsi" w:cstheme="minorBidi"/>
            <w:noProof/>
            <w:sz w:val="22"/>
            <w:szCs w:val="22"/>
          </w:rPr>
          <w:tab/>
        </w:r>
        <w:r w:rsidR="0034545B" w:rsidRPr="00E20196">
          <w:rPr>
            <w:rStyle w:val="Hyperlink"/>
            <w:noProof/>
          </w:rPr>
          <w:t>Association Pattern Relationships</w:t>
        </w:r>
        <w:r w:rsidR="0034545B">
          <w:rPr>
            <w:noProof/>
            <w:webHidden/>
          </w:rPr>
          <w:tab/>
        </w:r>
        <w:r w:rsidR="0034545B">
          <w:rPr>
            <w:noProof/>
            <w:webHidden/>
          </w:rPr>
          <w:fldChar w:fldCharType="begin"/>
        </w:r>
        <w:r w:rsidR="0034545B">
          <w:rPr>
            <w:noProof/>
            <w:webHidden/>
          </w:rPr>
          <w:instrText xml:space="preserve"> PAGEREF _Toc451803350 \h </w:instrText>
        </w:r>
        <w:r w:rsidR="0034545B">
          <w:rPr>
            <w:noProof/>
            <w:webHidden/>
          </w:rPr>
        </w:r>
        <w:r w:rsidR="0034545B">
          <w:rPr>
            <w:noProof/>
            <w:webHidden/>
          </w:rPr>
          <w:fldChar w:fldCharType="separate"/>
        </w:r>
        <w:r w:rsidR="0034545B">
          <w:rPr>
            <w:noProof/>
            <w:webHidden/>
          </w:rPr>
          <w:t>68</w:t>
        </w:r>
        <w:r w:rsidR="0034545B">
          <w:rPr>
            <w:noProof/>
            <w:webHidden/>
          </w:rPr>
          <w:fldChar w:fldCharType="end"/>
        </w:r>
      </w:hyperlink>
    </w:p>
    <w:p w14:paraId="0E1E19F1" w14:textId="632F0A64" w:rsidR="0034545B" w:rsidRDefault="007507A0">
      <w:pPr>
        <w:pStyle w:val="TOC2"/>
        <w:rPr>
          <w:rFonts w:asciiTheme="minorHAnsi" w:eastAsiaTheme="minorEastAsia" w:hAnsiTheme="minorHAnsi" w:cstheme="minorBidi"/>
          <w:noProof/>
          <w:sz w:val="22"/>
          <w:szCs w:val="22"/>
        </w:rPr>
      </w:pPr>
      <w:hyperlink w:anchor="_Toc451803351" w:history="1">
        <w:r w:rsidR="0034545B" w:rsidRPr="00E20196">
          <w:rPr>
            <w:rStyle w:val="Hyperlink"/>
            <w:noProof/>
          </w:rPr>
          <w:t>6.8</w:t>
        </w:r>
        <w:r w:rsidR="0034545B">
          <w:rPr>
            <w:rFonts w:asciiTheme="minorHAnsi" w:eastAsiaTheme="minorEastAsia" w:hAnsiTheme="minorHAnsi" w:cstheme="minorBidi"/>
            <w:noProof/>
            <w:sz w:val="22"/>
            <w:szCs w:val="22"/>
          </w:rPr>
          <w:tab/>
        </w:r>
        <w:r w:rsidR="0034545B" w:rsidRPr="00E20196">
          <w:rPr>
            <w:rStyle w:val="Hyperlink"/>
            <w:noProof/>
          </w:rPr>
          <w:t>SIMF Conceptual Model::Records</w:t>
        </w:r>
        <w:r w:rsidR="0034545B">
          <w:rPr>
            <w:noProof/>
            <w:webHidden/>
          </w:rPr>
          <w:tab/>
        </w:r>
        <w:r w:rsidR="0034545B">
          <w:rPr>
            <w:noProof/>
            <w:webHidden/>
          </w:rPr>
          <w:fldChar w:fldCharType="begin"/>
        </w:r>
        <w:r w:rsidR="0034545B">
          <w:rPr>
            <w:noProof/>
            <w:webHidden/>
          </w:rPr>
          <w:instrText xml:space="preserve"> PAGEREF _Toc451803351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D5FCCE" w14:textId="3B486EC1" w:rsidR="0034545B" w:rsidRDefault="007507A0">
      <w:pPr>
        <w:pStyle w:val="TOC3"/>
        <w:rPr>
          <w:rFonts w:asciiTheme="minorHAnsi" w:eastAsiaTheme="minorEastAsia" w:hAnsiTheme="minorHAnsi" w:cstheme="minorBidi"/>
          <w:noProof/>
          <w:sz w:val="22"/>
          <w:szCs w:val="22"/>
        </w:rPr>
      </w:pPr>
      <w:hyperlink w:anchor="_Toc451803352" w:history="1">
        <w:r w:rsidR="0034545B" w:rsidRPr="00E20196">
          <w:rPr>
            <w:rStyle w:val="Hyperlink"/>
            <w:noProof/>
          </w:rPr>
          <w:t>6.8.1</w:t>
        </w:r>
        <w:r w:rsidR="0034545B">
          <w:rPr>
            <w:rFonts w:asciiTheme="minorHAnsi" w:eastAsiaTheme="minorEastAsia" w:hAnsiTheme="minorHAnsi" w:cstheme="minorBidi"/>
            <w:noProof/>
            <w:sz w:val="22"/>
            <w:szCs w:val="22"/>
          </w:rPr>
          <w:tab/>
        </w:r>
        <w:r w:rsidR="0034545B" w:rsidRPr="00E20196">
          <w:rPr>
            <w:rStyle w:val="Hyperlink"/>
            <w:noProof/>
          </w:rPr>
          <w:t>Diagram: Records</w:t>
        </w:r>
        <w:r w:rsidR="0034545B">
          <w:rPr>
            <w:noProof/>
            <w:webHidden/>
          </w:rPr>
          <w:tab/>
        </w:r>
        <w:r w:rsidR="0034545B">
          <w:rPr>
            <w:noProof/>
            <w:webHidden/>
          </w:rPr>
          <w:fldChar w:fldCharType="begin"/>
        </w:r>
        <w:r w:rsidR="0034545B">
          <w:rPr>
            <w:noProof/>
            <w:webHidden/>
          </w:rPr>
          <w:instrText xml:space="preserve"> PAGEREF _Toc451803352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335044E7" w14:textId="324D6276" w:rsidR="0034545B" w:rsidRDefault="007507A0">
      <w:pPr>
        <w:pStyle w:val="TOC3"/>
        <w:rPr>
          <w:rFonts w:asciiTheme="minorHAnsi" w:eastAsiaTheme="minorEastAsia" w:hAnsiTheme="minorHAnsi" w:cstheme="minorBidi"/>
          <w:noProof/>
          <w:sz w:val="22"/>
          <w:szCs w:val="22"/>
        </w:rPr>
      </w:pPr>
      <w:hyperlink w:anchor="_Toc451803353" w:history="1">
        <w:r w:rsidR="0034545B" w:rsidRPr="00E20196">
          <w:rPr>
            <w:rStyle w:val="Hyperlink"/>
            <w:noProof/>
          </w:rPr>
          <w:t>6.8.2</w:t>
        </w:r>
        <w:r w:rsidR="0034545B">
          <w:rPr>
            <w:rFonts w:asciiTheme="minorHAnsi" w:eastAsiaTheme="minorEastAsia" w:hAnsiTheme="minorHAnsi" w:cstheme="minorBidi"/>
            <w:noProof/>
            <w:sz w:val="22"/>
            <w:szCs w:val="22"/>
          </w:rPr>
          <w:tab/>
        </w:r>
        <w:r w:rsidR="0034545B" w:rsidRPr="00E20196">
          <w:rPr>
            <w:rStyle w:val="Hyperlink"/>
            <w:noProof/>
          </w:rPr>
          <w:t>Class Record</w:t>
        </w:r>
        <w:r w:rsidR="0034545B">
          <w:rPr>
            <w:noProof/>
            <w:webHidden/>
          </w:rPr>
          <w:tab/>
        </w:r>
        <w:r w:rsidR="0034545B">
          <w:rPr>
            <w:noProof/>
            <w:webHidden/>
          </w:rPr>
          <w:fldChar w:fldCharType="begin"/>
        </w:r>
        <w:r w:rsidR="0034545B">
          <w:rPr>
            <w:noProof/>
            <w:webHidden/>
          </w:rPr>
          <w:instrText xml:space="preserve"> PAGEREF _Toc451803353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29701222" w14:textId="1BA37BB5" w:rsidR="0034545B" w:rsidRDefault="007507A0">
      <w:pPr>
        <w:pStyle w:val="TOC3"/>
        <w:rPr>
          <w:rFonts w:asciiTheme="minorHAnsi" w:eastAsiaTheme="minorEastAsia" w:hAnsiTheme="minorHAnsi" w:cstheme="minorBidi"/>
          <w:noProof/>
          <w:sz w:val="22"/>
          <w:szCs w:val="22"/>
        </w:rPr>
      </w:pPr>
      <w:hyperlink w:anchor="_Toc451803354" w:history="1">
        <w:r w:rsidR="0034545B" w:rsidRPr="00E20196">
          <w:rPr>
            <w:rStyle w:val="Hyperlink"/>
            <w:noProof/>
          </w:rPr>
          <w:t>6.8.3</w:t>
        </w:r>
        <w:r w:rsidR="0034545B">
          <w:rPr>
            <w:rFonts w:asciiTheme="minorHAnsi" w:eastAsiaTheme="minorEastAsia" w:hAnsiTheme="minorHAnsi" w:cstheme="minorBidi"/>
            <w:noProof/>
            <w:sz w:val="22"/>
            <w:szCs w:val="22"/>
          </w:rPr>
          <w:tab/>
        </w:r>
        <w:r w:rsidR="0034545B" w:rsidRPr="00E20196">
          <w:rPr>
            <w:rStyle w:val="Hyperlink"/>
            <w:noProof/>
          </w:rPr>
          <w:t>Class Record Type</w:t>
        </w:r>
        <w:r w:rsidR="0034545B">
          <w:rPr>
            <w:noProof/>
            <w:webHidden/>
          </w:rPr>
          <w:tab/>
        </w:r>
        <w:r w:rsidR="0034545B">
          <w:rPr>
            <w:noProof/>
            <w:webHidden/>
          </w:rPr>
          <w:fldChar w:fldCharType="begin"/>
        </w:r>
        <w:r w:rsidR="0034545B">
          <w:rPr>
            <w:noProof/>
            <w:webHidden/>
          </w:rPr>
          <w:instrText xml:space="preserve"> PAGEREF _Toc451803354 \h </w:instrText>
        </w:r>
        <w:r w:rsidR="0034545B">
          <w:rPr>
            <w:noProof/>
            <w:webHidden/>
          </w:rPr>
        </w:r>
        <w:r w:rsidR="0034545B">
          <w:rPr>
            <w:noProof/>
            <w:webHidden/>
          </w:rPr>
          <w:fldChar w:fldCharType="separate"/>
        </w:r>
        <w:r w:rsidR="0034545B">
          <w:rPr>
            <w:noProof/>
            <w:webHidden/>
          </w:rPr>
          <w:t>71</w:t>
        </w:r>
        <w:r w:rsidR="0034545B">
          <w:rPr>
            <w:noProof/>
            <w:webHidden/>
          </w:rPr>
          <w:fldChar w:fldCharType="end"/>
        </w:r>
      </w:hyperlink>
    </w:p>
    <w:p w14:paraId="4B746F61" w14:textId="3143E3F9" w:rsidR="0034545B" w:rsidRDefault="007507A0">
      <w:pPr>
        <w:pStyle w:val="TOC2"/>
        <w:rPr>
          <w:rFonts w:asciiTheme="minorHAnsi" w:eastAsiaTheme="minorEastAsia" w:hAnsiTheme="minorHAnsi" w:cstheme="minorBidi"/>
          <w:noProof/>
          <w:sz w:val="22"/>
          <w:szCs w:val="22"/>
        </w:rPr>
      </w:pPr>
      <w:hyperlink w:anchor="_Toc451803355" w:history="1">
        <w:r w:rsidR="0034545B" w:rsidRPr="00E20196">
          <w:rPr>
            <w:rStyle w:val="Hyperlink"/>
            <w:noProof/>
          </w:rPr>
          <w:t>6.9</w:t>
        </w:r>
        <w:r w:rsidR="0034545B">
          <w:rPr>
            <w:rFonts w:asciiTheme="minorHAnsi" w:eastAsiaTheme="minorEastAsia" w:hAnsiTheme="minorHAnsi" w:cstheme="minorBidi"/>
            <w:noProof/>
            <w:sz w:val="22"/>
            <w:szCs w:val="22"/>
          </w:rPr>
          <w:tab/>
        </w:r>
        <w:r w:rsidR="0034545B" w:rsidRPr="00E20196">
          <w:rPr>
            <w:rStyle w:val="Hyperlink"/>
            <w:noProof/>
          </w:rPr>
          <w:t>SIMF Conceptual Model::Relationships</w:t>
        </w:r>
        <w:r w:rsidR="0034545B">
          <w:rPr>
            <w:noProof/>
            <w:webHidden/>
          </w:rPr>
          <w:tab/>
        </w:r>
        <w:r w:rsidR="0034545B">
          <w:rPr>
            <w:noProof/>
            <w:webHidden/>
          </w:rPr>
          <w:fldChar w:fldCharType="begin"/>
        </w:r>
        <w:r w:rsidR="0034545B">
          <w:rPr>
            <w:noProof/>
            <w:webHidden/>
          </w:rPr>
          <w:instrText xml:space="preserve"> PAGEREF _Toc451803355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4CE1AB96" w14:textId="302658E9" w:rsidR="0034545B" w:rsidRDefault="007507A0">
      <w:pPr>
        <w:pStyle w:val="TOC3"/>
        <w:rPr>
          <w:rFonts w:asciiTheme="minorHAnsi" w:eastAsiaTheme="minorEastAsia" w:hAnsiTheme="minorHAnsi" w:cstheme="minorBidi"/>
          <w:noProof/>
          <w:sz w:val="22"/>
          <w:szCs w:val="22"/>
        </w:rPr>
      </w:pPr>
      <w:hyperlink w:anchor="_Toc451803356" w:history="1">
        <w:r w:rsidR="0034545B" w:rsidRPr="00E20196">
          <w:rPr>
            <w:rStyle w:val="Hyperlink"/>
            <w:noProof/>
          </w:rPr>
          <w:t>6.9.1</w:t>
        </w:r>
        <w:r w:rsidR="0034545B">
          <w:rPr>
            <w:rFonts w:asciiTheme="minorHAnsi" w:eastAsiaTheme="minorEastAsia" w:hAnsiTheme="minorHAnsi" w:cstheme="minorBidi"/>
            <w:noProof/>
            <w:sz w:val="22"/>
            <w:szCs w:val="22"/>
          </w:rPr>
          <w:tab/>
        </w:r>
        <w:r w:rsidR="0034545B" w:rsidRPr="00E20196">
          <w:rPr>
            <w:rStyle w:val="Hyperlink"/>
            <w:noProof/>
          </w:rPr>
          <w:t>Diagram: Annotations</w:t>
        </w:r>
        <w:r w:rsidR="0034545B">
          <w:rPr>
            <w:noProof/>
            <w:webHidden/>
          </w:rPr>
          <w:tab/>
        </w:r>
        <w:r w:rsidR="0034545B">
          <w:rPr>
            <w:noProof/>
            <w:webHidden/>
          </w:rPr>
          <w:fldChar w:fldCharType="begin"/>
        </w:r>
        <w:r w:rsidR="0034545B">
          <w:rPr>
            <w:noProof/>
            <w:webHidden/>
          </w:rPr>
          <w:instrText xml:space="preserve"> PAGEREF _Toc451803356 \h </w:instrText>
        </w:r>
        <w:r w:rsidR="0034545B">
          <w:rPr>
            <w:noProof/>
            <w:webHidden/>
          </w:rPr>
        </w:r>
        <w:r w:rsidR="0034545B">
          <w:rPr>
            <w:noProof/>
            <w:webHidden/>
          </w:rPr>
          <w:fldChar w:fldCharType="separate"/>
        </w:r>
        <w:r w:rsidR="0034545B">
          <w:rPr>
            <w:noProof/>
            <w:webHidden/>
          </w:rPr>
          <w:t>73</w:t>
        </w:r>
        <w:r w:rsidR="0034545B">
          <w:rPr>
            <w:noProof/>
            <w:webHidden/>
          </w:rPr>
          <w:fldChar w:fldCharType="end"/>
        </w:r>
      </w:hyperlink>
    </w:p>
    <w:p w14:paraId="0880810C" w14:textId="18546572" w:rsidR="0034545B" w:rsidRDefault="007507A0">
      <w:pPr>
        <w:pStyle w:val="TOC3"/>
        <w:rPr>
          <w:rFonts w:asciiTheme="minorHAnsi" w:eastAsiaTheme="minorEastAsia" w:hAnsiTheme="minorHAnsi" w:cstheme="minorBidi"/>
          <w:noProof/>
          <w:sz w:val="22"/>
          <w:szCs w:val="22"/>
        </w:rPr>
      </w:pPr>
      <w:hyperlink w:anchor="_Toc451803357" w:history="1">
        <w:r w:rsidR="0034545B" w:rsidRPr="00E20196">
          <w:rPr>
            <w:rStyle w:val="Hyperlink"/>
            <w:noProof/>
          </w:rPr>
          <w:t>6.9.2</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_Toc451803357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44E35DE2" w14:textId="089D8A02" w:rsidR="0034545B" w:rsidRDefault="007507A0">
      <w:pPr>
        <w:pStyle w:val="TOC3"/>
        <w:rPr>
          <w:rFonts w:asciiTheme="minorHAnsi" w:eastAsiaTheme="minorEastAsia" w:hAnsiTheme="minorHAnsi" w:cstheme="minorBidi"/>
          <w:noProof/>
          <w:sz w:val="22"/>
          <w:szCs w:val="22"/>
        </w:rPr>
      </w:pPr>
      <w:hyperlink w:anchor="_Toc451803358" w:history="1">
        <w:r w:rsidR="0034545B" w:rsidRPr="00E20196">
          <w:rPr>
            <w:rStyle w:val="Hyperlink"/>
            <w:noProof/>
          </w:rPr>
          <w:t>6.9.3</w:t>
        </w:r>
        <w:r w:rsidR="0034545B">
          <w:rPr>
            <w:rFonts w:asciiTheme="minorHAnsi" w:eastAsiaTheme="minorEastAsia" w:hAnsiTheme="minorHAnsi" w:cstheme="minorBidi"/>
            <w:noProof/>
            <w:sz w:val="22"/>
            <w:szCs w:val="22"/>
          </w:rPr>
          <w:tab/>
        </w:r>
        <w:r w:rsidR="0034545B" w:rsidRPr="00E20196">
          <w:rPr>
            <w:rStyle w:val="Hyperlink"/>
            <w:noProof/>
          </w:rPr>
          <w:t>Class Annotation Property</w:t>
        </w:r>
        <w:r w:rsidR="0034545B">
          <w:rPr>
            <w:noProof/>
            <w:webHidden/>
          </w:rPr>
          <w:tab/>
        </w:r>
        <w:r w:rsidR="0034545B">
          <w:rPr>
            <w:noProof/>
            <w:webHidden/>
          </w:rPr>
          <w:fldChar w:fldCharType="begin"/>
        </w:r>
        <w:r w:rsidR="0034545B">
          <w:rPr>
            <w:noProof/>
            <w:webHidden/>
          </w:rPr>
          <w:instrText xml:space="preserve"> PAGEREF _Toc451803358 \h </w:instrText>
        </w:r>
        <w:r w:rsidR="0034545B">
          <w:rPr>
            <w:noProof/>
            <w:webHidden/>
          </w:rPr>
        </w:r>
        <w:r w:rsidR="0034545B">
          <w:rPr>
            <w:noProof/>
            <w:webHidden/>
          </w:rPr>
          <w:fldChar w:fldCharType="separate"/>
        </w:r>
        <w:r w:rsidR="0034545B">
          <w:rPr>
            <w:noProof/>
            <w:webHidden/>
          </w:rPr>
          <w:t>74</w:t>
        </w:r>
        <w:r w:rsidR="0034545B">
          <w:rPr>
            <w:noProof/>
            <w:webHidden/>
          </w:rPr>
          <w:fldChar w:fldCharType="end"/>
        </w:r>
      </w:hyperlink>
    </w:p>
    <w:p w14:paraId="61958D9A" w14:textId="5965746C" w:rsidR="0034545B" w:rsidRDefault="007507A0">
      <w:pPr>
        <w:pStyle w:val="TOC3"/>
        <w:rPr>
          <w:rFonts w:asciiTheme="minorHAnsi" w:eastAsiaTheme="minorEastAsia" w:hAnsiTheme="minorHAnsi" w:cstheme="minorBidi"/>
          <w:noProof/>
          <w:sz w:val="22"/>
          <w:szCs w:val="22"/>
        </w:rPr>
      </w:pPr>
      <w:hyperlink w:anchor="_Toc451803359" w:history="1">
        <w:r w:rsidR="0034545B" w:rsidRPr="00E20196">
          <w:rPr>
            <w:rStyle w:val="Hyperlink"/>
            <w:noProof/>
          </w:rPr>
          <w:t>6.9.4</w:t>
        </w:r>
        <w:r w:rsidR="0034545B">
          <w:rPr>
            <w:rFonts w:asciiTheme="minorHAnsi" w:eastAsiaTheme="minorEastAsia" w:hAnsiTheme="minorHAnsi" w:cstheme="minorBidi"/>
            <w:noProof/>
            <w:sz w:val="22"/>
            <w:szCs w:val="22"/>
          </w:rPr>
          <w:tab/>
        </w:r>
        <w:r w:rsidR="0034545B" w:rsidRPr="00E20196">
          <w:rPr>
            <w:rStyle w:val="Hyperlink"/>
            <w:noProof/>
          </w:rPr>
          <w:t>Class Annotation Relationship Type</w:t>
        </w:r>
        <w:r w:rsidR="0034545B">
          <w:rPr>
            <w:noProof/>
            <w:webHidden/>
          </w:rPr>
          <w:tab/>
        </w:r>
        <w:r w:rsidR="0034545B">
          <w:rPr>
            <w:noProof/>
            <w:webHidden/>
          </w:rPr>
          <w:fldChar w:fldCharType="begin"/>
        </w:r>
        <w:r w:rsidR="0034545B">
          <w:rPr>
            <w:noProof/>
            <w:webHidden/>
          </w:rPr>
          <w:instrText xml:space="preserve"> PAGEREF _Toc451803359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166395E" w14:textId="3D067C26" w:rsidR="0034545B" w:rsidRDefault="007507A0">
      <w:pPr>
        <w:pStyle w:val="TOC3"/>
        <w:rPr>
          <w:rFonts w:asciiTheme="minorHAnsi" w:eastAsiaTheme="minorEastAsia" w:hAnsiTheme="minorHAnsi" w:cstheme="minorBidi"/>
          <w:noProof/>
          <w:sz w:val="22"/>
          <w:szCs w:val="22"/>
        </w:rPr>
      </w:pPr>
      <w:hyperlink w:anchor="_Toc451803360" w:history="1">
        <w:r w:rsidR="0034545B" w:rsidRPr="00E20196">
          <w:rPr>
            <w:rStyle w:val="Hyperlink"/>
            <w:noProof/>
          </w:rPr>
          <w:t>6.9.5</w:t>
        </w:r>
        <w:r w:rsidR="0034545B">
          <w:rPr>
            <w:rFonts w:asciiTheme="minorHAnsi" w:eastAsiaTheme="minorEastAsia" w:hAnsiTheme="minorHAnsi" w:cstheme="minorBidi"/>
            <w:noProof/>
            <w:sz w:val="22"/>
            <w:szCs w:val="22"/>
          </w:rPr>
          <w:tab/>
        </w:r>
        <w:r w:rsidR="0034545B" w:rsidRPr="00E20196">
          <w:rPr>
            <w:rStyle w:val="Hyperlink"/>
            <w:noProof/>
          </w:rPr>
          <w:t>Class Relationship</w:t>
        </w:r>
        <w:r w:rsidR="0034545B">
          <w:rPr>
            <w:noProof/>
            <w:webHidden/>
          </w:rPr>
          <w:tab/>
        </w:r>
        <w:r w:rsidR="0034545B">
          <w:rPr>
            <w:noProof/>
            <w:webHidden/>
          </w:rPr>
          <w:fldChar w:fldCharType="begin"/>
        </w:r>
        <w:r w:rsidR="0034545B">
          <w:rPr>
            <w:noProof/>
            <w:webHidden/>
          </w:rPr>
          <w:instrText xml:space="preserve"> PAGEREF _Toc451803360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09B39E9F" w14:textId="58B44A8F" w:rsidR="0034545B" w:rsidRDefault="007507A0">
      <w:pPr>
        <w:pStyle w:val="TOC3"/>
        <w:rPr>
          <w:rFonts w:asciiTheme="minorHAnsi" w:eastAsiaTheme="minorEastAsia" w:hAnsiTheme="minorHAnsi" w:cstheme="minorBidi"/>
          <w:noProof/>
          <w:sz w:val="22"/>
          <w:szCs w:val="22"/>
        </w:rPr>
      </w:pPr>
      <w:hyperlink w:anchor="_Toc451803361" w:history="1">
        <w:r w:rsidR="0034545B" w:rsidRPr="00E20196">
          <w:rPr>
            <w:rStyle w:val="Hyperlink"/>
            <w:noProof/>
          </w:rPr>
          <w:t>6.9.6</w:t>
        </w:r>
        <w:r w:rsidR="0034545B">
          <w:rPr>
            <w:rFonts w:asciiTheme="minorHAnsi" w:eastAsiaTheme="minorEastAsia" w:hAnsiTheme="minorHAnsi" w:cstheme="minorBidi"/>
            <w:noProof/>
            <w:sz w:val="22"/>
            <w:szCs w:val="22"/>
          </w:rPr>
          <w:tab/>
        </w:r>
        <w:r w:rsidR="0034545B" w:rsidRPr="00E20196">
          <w:rPr>
            <w:rStyle w:val="Hyperlink"/>
            <w:noProof/>
          </w:rPr>
          <w:t>Class Relationship Type</w:t>
        </w:r>
        <w:r w:rsidR="0034545B">
          <w:rPr>
            <w:noProof/>
            <w:webHidden/>
          </w:rPr>
          <w:tab/>
        </w:r>
        <w:r w:rsidR="0034545B">
          <w:rPr>
            <w:noProof/>
            <w:webHidden/>
          </w:rPr>
          <w:fldChar w:fldCharType="begin"/>
        </w:r>
        <w:r w:rsidR="0034545B">
          <w:rPr>
            <w:noProof/>
            <w:webHidden/>
          </w:rPr>
          <w:instrText xml:space="preserve"> PAGEREF _Toc451803361 \h </w:instrText>
        </w:r>
        <w:r w:rsidR="0034545B">
          <w:rPr>
            <w:noProof/>
            <w:webHidden/>
          </w:rPr>
        </w:r>
        <w:r w:rsidR="0034545B">
          <w:rPr>
            <w:noProof/>
            <w:webHidden/>
          </w:rPr>
          <w:fldChar w:fldCharType="separate"/>
        </w:r>
        <w:r w:rsidR="0034545B">
          <w:rPr>
            <w:noProof/>
            <w:webHidden/>
          </w:rPr>
          <w:t>75</w:t>
        </w:r>
        <w:r w:rsidR="0034545B">
          <w:rPr>
            <w:noProof/>
            <w:webHidden/>
          </w:rPr>
          <w:fldChar w:fldCharType="end"/>
        </w:r>
      </w:hyperlink>
    </w:p>
    <w:p w14:paraId="4AD8FA93" w14:textId="249027B8" w:rsidR="0034545B" w:rsidRDefault="007507A0">
      <w:pPr>
        <w:pStyle w:val="TOC2"/>
        <w:rPr>
          <w:rFonts w:asciiTheme="minorHAnsi" w:eastAsiaTheme="minorEastAsia" w:hAnsiTheme="minorHAnsi" w:cstheme="minorBidi"/>
          <w:noProof/>
          <w:sz w:val="22"/>
          <w:szCs w:val="22"/>
        </w:rPr>
      </w:pPr>
      <w:hyperlink w:anchor="_Toc451803362" w:history="1">
        <w:r w:rsidR="0034545B" w:rsidRPr="00E20196">
          <w:rPr>
            <w:rStyle w:val="Hyperlink"/>
            <w:noProof/>
          </w:rPr>
          <w:t>6.10</w:t>
        </w:r>
        <w:r w:rsidR="0034545B">
          <w:rPr>
            <w:rFonts w:asciiTheme="minorHAnsi" w:eastAsiaTheme="minorEastAsia" w:hAnsiTheme="minorHAnsi" w:cstheme="minorBidi"/>
            <w:noProof/>
            <w:sz w:val="22"/>
            <w:szCs w:val="22"/>
          </w:rPr>
          <w:tab/>
        </w:r>
        <w:r w:rsidR="0034545B" w:rsidRPr="00E20196">
          <w:rPr>
            <w:rStyle w:val="Hyperlink"/>
            <w:noProof/>
          </w:rPr>
          <w:t>SIMF Conceptual Model::Rules</w:t>
        </w:r>
        <w:r w:rsidR="0034545B">
          <w:rPr>
            <w:noProof/>
            <w:webHidden/>
          </w:rPr>
          <w:tab/>
        </w:r>
        <w:r w:rsidR="0034545B">
          <w:rPr>
            <w:noProof/>
            <w:webHidden/>
          </w:rPr>
          <w:fldChar w:fldCharType="begin"/>
        </w:r>
        <w:r w:rsidR="0034545B">
          <w:rPr>
            <w:noProof/>
            <w:webHidden/>
          </w:rPr>
          <w:instrText xml:space="preserve"> PAGEREF _Toc451803362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0111B7D1" w14:textId="6B9B4EC5" w:rsidR="0034545B" w:rsidRDefault="007507A0">
      <w:pPr>
        <w:pStyle w:val="TOC3"/>
        <w:rPr>
          <w:rFonts w:asciiTheme="minorHAnsi" w:eastAsiaTheme="minorEastAsia" w:hAnsiTheme="minorHAnsi" w:cstheme="minorBidi"/>
          <w:noProof/>
          <w:sz w:val="22"/>
          <w:szCs w:val="22"/>
        </w:rPr>
      </w:pPr>
      <w:hyperlink w:anchor="_Toc451803363" w:history="1">
        <w:r w:rsidR="0034545B" w:rsidRPr="00E20196">
          <w:rPr>
            <w:rStyle w:val="Hyperlink"/>
            <w:noProof/>
          </w:rPr>
          <w:t>6.10.1</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_Toc451803363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1FC57B4F" w14:textId="1D34696A" w:rsidR="0034545B" w:rsidRDefault="007507A0">
      <w:pPr>
        <w:pStyle w:val="TOC3"/>
        <w:rPr>
          <w:rFonts w:asciiTheme="minorHAnsi" w:eastAsiaTheme="minorEastAsia" w:hAnsiTheme="minorHAnsi" w:cstheme="minorBidi"/>
          <w:noProof/>
          <w:sz w:val="22"/>
          <w:szCs w:val="22"/>
        </w:rPr>
      </w:pPr>
      <w:hyperlink w:anchor="_Toc451803364" w:history="1">
        <w:r w:rsidR="0034545B" w:rsidRPr="00E20196">
          <w:rPr>
            <w:rStyle w:val="Hyperlink"/>
            <w:noProof/>
          </w:rPr>
          <w:t>6.10.2</w:t>
        </w:r>
        <w:r w:rsidR="0034545B">
          <w:rPr>
            <w:rFonts w:asciiTheme="minorHAnsi" w:eastAsiaTheme="minorEastAsia" w:hAnsiTheme="minorHAnsi" w:cstheme="minorBidi"/>
            <w:noProof/>
            <w:sz w:val="22"/>
            <w:szCs w:val="22"/>
          </w:rPr>
          <w:tab/>
        </w:r>
        <w:r w:rsidR="0034545B" w:rsidRPr="00E20196">
          <w:rPr>
            <w:rStyle w:val="Hyperlink"/>
            <w:noProof/>
          </w:rPr>
          <w:t>Class Conditional Constraint</w:t>
        </w:r>
        <w:r w:rsidR="0034545B">
          <w:rPr>
            <w:noProof/>
            <w:webHidden/>
          </w:rPr>
          <w:tab/>
        </w:r>
        <w:r w:rsidR="0034545B">
          <w:rPr>
            <w:noProof/>
            <w:webHidden/>
          </w:rPr>
          <w:fldChar w:fldCharType="begin"/>
        </w:r>
        <w:r w:rsidR="0034545B">
          <w:rPr>
            <w:noProof/>
            <w:webHidden/>
          </w:rPr>
          <w:instrText xml:space="preserve"> PAGEREF _Toc451803364 \h </w:instrText>
        </w:r>
        <w:r w:rsidR="0034545B">
          <w:rPr>
            <w:noProof/>
            <w:webHidden/>
          </w:rPr>
        </w:r>
        <w:r w:rsidR="0034545B">
          <w:rPr>
            <w:noProof/>
            <w:webHidden/>
          </w:rPr>
          <w:fldChar w:fldCharType="separate"/>
        </w:r>
        <w:r w:rsidR="0034545B">
          <w:rPr>
            <w:noProof/>
            <w:webHidden/>
          </w:rPr>
          <w:t>77</w:t>
        </w:r>
        <w:r w:rsidR="0034545B">
          <w:rPr>
            <w:noProof/>
            <w:webHidden/>
          </w:rPr>
          <w:fldChar w:fldCharType="end"/>
        </w:r>
      </w:hyperlink>
    </w:p>
    <w:p w14:paraId="761849E2" w14:textId="53EB4C92" w:rsidR="0034545B" w:rsidRDefault="007507A0">
      <w:pPr>
        <w:pStyle w:val="TOC3"/>
        <w:rPr>
          <w:rFonts w:asciiTheme="minorHAnsi" w:eastAsiaTheme="minorEastAsia" w:hAnsiTheme="minorHAnsi" w:cstheme="minorBidi"/>
          <w:noProof/>
          <w:sz w:val="22"/>
          <w:szCs w:val="22"/>
        </w:rPr>
      </w:pPr>
      <w:hyperlink w:anchor="_Toc451803365" w:history="1">
        <w:r w:rsidR="0034545B" w:rsidRPr="00E20196">
          <w:rPr>
            <w:rStyle w:val="Hyperlink"/>
            <w:noProof/>
          </w:rPr>
          <w:t>6.10.3</w:t>
        </w:r>
        <w:r w:rsidR="0034545B">
          <w:rPr>
            <w:rFonts w:asciiTheme="minorHAnsi" w:eastAsiaTheme="minorEastAsia" w:hAnsiTheme="minorHAnsi" w:cstheme="minorBidi"/>
            <w:noProof/>
            <w:sz w:val="22"/>
            <w:szCs w:val="22"/>
          </w:rPr>
          <w:tab/>
        </w:r>
        <w:r w:rsidR="0034545B" w:rsidRPr="00E20196">
          <w:rPr>
            <w:rStyle w:val="Hyperlink"/>
            <w:noProof/>
          </w:rPr>
          <w:t>Class Covering Constraint</w:t>
        </w:r>
        <w:r w:rsidR="0034545B">
          <w:rPr>
            <w:noProof/>
            <w:webHidden/>
          </w:rPr>
          <w:tab/>
        </w:r>
        <w:r w:rsidR="0034545B">
          <w:rPr>
            <w:noProof/>
            <w:webHidden/>
          </w:rPr>
          <w:fldChar w:fldCharType="begin"/>
        </w:r>
        <w:r w:rsidR="0034545B">
          <w:rPr>
            <w:noProof/>
            <w:webHidden/>
          </w:rPr>
          <w:instrText xml:space="preserve"> PAGEREF _Toc451803365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1CD753AF" w14:textId="43FA772A" w:rsidR="0034545B" w:rsidRDefault="007507A0">
      <w:pPr>
        <w:pStyle w:val="TOC3"/>
        <w:rPr>
          <w:rFonts w:asciiTheme="minorHAnsi" w:eastAsiaTheme="minorEastAsia" w:hAnsiTheme="minorHAnsi" w:cstheme="minorBidi"/>
          <w:noProof/>
          <w:sz w:val="22"/>
          <w:szCs w:val="22"/>
        </w:rPr>
      </w:pPr>
      <w:hyperlink w:anchor="_Toc451803366" w:history="1">
        <w:r w:rsidR="0034545B" w:rsidRPr="00E20196">
          <w:rPr>
            <w:rStyle w:val="Hyperlink"/>
            <w:noProof/>
          </w:rPr>
          <w:t>6.10.4</w:t>
        </w:r>
        <w:r w:rsidR="0034545B">
          <w:rPr>
            <w:rFonts w:asciiTheme="minorHAnsi" w:eastAsiaTheme="minorEastAsia" w:hAnsiTheme="minorHAnsi" w:cstheme="minorBidi"/>
            <w:noProof/>
            <w:sz w:val="22"/>
            <w:szCs w:val="22"/>
          </w:rPr>
          <w:tab/>
        </w:r>
        <w:r w:rsidR="0034545B" w:rsidRPr="00E20196">
          <w:rPr>
            <w:rStyle w:val="Hyperlink"/>
            <w:noProof/>
          </w:rPr>
          <w:t>Association Covering Constraint</w:t>
        </w:r>
        <w:r w:rsidR="0034545B">
          <w:rPr>
            <w:noProof/>
            <w:webHidden/>
          </w:rPr>
          <w:tab/>
        </w:r>
        <w:r w:rsidR="0034545B">
          <w:rPr>
            <w:noProof/>
            <w:webHidden/>
          </w:rPr>
          <w:fldChar w:fldCharType="begin"/>
        </w:r>
        <w:r w:rsidR="0034545B">
          <w:rPr>
            <w:noProof/>
            <w:webHidden/>
          </w:rPr>
          <w:instrText xml:space="preserve"> PAGEREF _Toc451803366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0BB22417" w14:textId="1702E278" w:rsidR="0034545B" w:rsidRDefault="007507A0">
      <w:pPr>
        <w:pStyle w:val="TOC3"/>
        <w:rPr>
          <w:rFonts w:asciiTheme="minorHAnsi" w:eastAsiaTheme="minorEastAsia" w:hAnsiTheme="minorHAnsi" w:cstheme="minorBidi"/>
          <w:noProof/>
          <w:sz w:val="22"/>
          <w:szCs w:val="22"/>
        </w:rPr>
      </w:pPr>
      <w:hyperlink w:anchor="_Toc451803367" w:history="1">
        <w:r w:rsidR="0034545B" w:rsidRPr="00E20196">
          <w:rPr>
            <w:rStyle w:val="Hyperlink"/>
            <w:noProof/>
          </w:rPr>
          <w:t>6.10.5</w:t>
        </w:r>
        <w:r w:rsidR="0034545B">
          <w:rPr>
            <w:rFonts w:asciiTheme="minorHAnsi" w:eastAsiaTheme="minorEastAsia" w:hAnsiTheme="minorHAnsi" w:cstheme="minorBidi"/>
            <w:noProof/>
            <w:sz w:val="22"/>
            <w:szCs w:val="22"/>
          </w:rPr>
          <w:tab/>
        </w:r>
        <w:r w:rsidR="0034545B" w:rsidRPr="00E20196">
          <w:rPr>
            <w:rStyle w:val="Hyperlink"/>
            <w:noProof/>
          </w:rPr>
          <w:t>Class Disjoint</w:t>
        </w:r>
        <w:r w:rsidR="0034545B">
          <w:rPr>
            <w:noProof/>
            <w:webHidden/>
          </w:rPr>
          <w:tab/>
        </w:r>
        <w:r w:rsidR="0034545B">
          <w:rPr>
            <w:noProof/>
            <w:webHidden/>
          </w:rPr>
          <w:fldChar w:fldCharType="begin"/>
        </w:r>
        <w:r w:rsidR="0034545B">
          <w:rPr>
            <w:noProof/>
            <w:webHidden/>
          </w:rPr>
          <w:instrText xml:space="preserve"> PAGEREF _Toc451803367 \h </w:instrText>
        </w:r>
        <w:r w:rsidR="0034545B">
          <w:rPr>
            <w:noProof/>
            <w:webHidden/>
          </w:rPr>
        </w:r>
        <w:r w:rsidR="0034545B">
          <w:rPr>
            <w:noProof/>
            <w:webHidden/>
          </w:rPr>
          <w:fldChar w:fldCharType="separate"/>
        </w:r>
        <w:r w:rsidR="0034545B">
          <w:rPr>
            <w:noProof/>
            <w:webHidden/>
          </w:rPr>
          <w:t>78</w:t>
        </w:r>
        <w:r w:rsidR="0034545B">
          <w:rPr>
            <w:noProof/>
            <w:webHidden/>
          </w:rPr>
          <w:fldChar w:fldCharType="end"/>
        </w:r>
      </w:hyperlink>
    </w:p>
    <w:p w14:paraId="4C1F2CB8" w14:textId="33549C76" w:rsidR="0034545B" w:rsidRDefault="007507A0">
      <w:pPr>
        <w:pStyle w:val="TOC3"/>
        <w:rPr>
          <w:rFonts w:asciiTheme="minorHAnsi" w:eastAsiaTheme="minorEastAsia" w:hAnsiTheme="minorHAnsi" w:cstheme="minorBidi"/>
          <w:noProof/>
          <w:sz w:val="22"/>
          <w:szCs w:val="22"/>
        </w:rPr>
      </w:pPr>
      <w:hyperlink w:anchor="_Toc451803368" w:history="1">
        <w:r w:rsidR="0034545B" w:rsidRPr="00E20196">
          <w:rPr>
            <w:rStyle w:val="Hyperlink"/>
            <w:noProof/>
          </w:rPr>
          <w:t>6.10.6</w:t>
        </w:r>
        <w:r w:rsidR="0034545B">
          <w:rPr>
            <w:rFonts w:asciiTheme="minorHAnsi" w:eastAsiaTheme="minorEastAsia" w:hAnsiTheme="minorHAnsi" w:cstheme="minorBidi"/>
            <w:noProof/>
            <w:sz w:val="22"/>
            <w:szCs w:val="22"/>
          </w:rPr>
          <w:tab/>
        </w:r>
        <w:r w:rsidR="0034545B" w:rsidRPr="00E20196">
          <w:rPr>
            <w:rStyle w:val="Hyperlink"/>
            <w:noProof/>
          </w:rPr>
          <w:t>Class Enumerated</w:t>
        </w:r>
        <w:r w:rsidR="0034545B">
          <w:rPr>
            <w:noProof/>
            <w:webHidden/>
          </w:rPr>
          <w:tab/>
        </w:r>
        <w:r w:rsidR="0034545B">
          <w:rPr>
            <w:noProof/>
            <w:webHidden/>
          </w:rPr>
          <w:fldChar w:fldCharType="begin"/>
        </w:r>
        <w:r w:rsidR="0034545B">
          <w:rPr>
            <w:noProof/>
            <w:webHidden/>
          </w:rPr>
          <w:instrText xml:space="preserve"> PAGEREF _Toc451803368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30368AE" w14:textId="4DE840A9" w:rsidR="0034545B" w:rsidRDefault="007507A0">
      <w:pPr>
        <w:pStyle w:val="TOC3"/>
        <w:rPr>
          <w:rFonts w:asciiTheme="minorHAnsi" w:eastAsiaTheme="minorEastAsia" w:hAnsiTheme="minorHAnsi" w:cstheme="minorBidi"/>
          <w:noProof/>
          <w:sz w:val="22"/>
          <w:szCs w:val="22"/>
        </w:rPr>
      </w:pPr>
      <w:hyperlink w:anchor="_Toc451803369" w:history="1">
        <w:r w:rsidR="0034545B" w:rsidRPr="00E20196">
          <w:rPr>
            <w:rStyle w:val="Hyperlink"/>
            <w:noProof/>
          </w:rPr>
          <w:t>6.10.7</w:t>
        </w:r>
        <w:r w:rsidR="0034545B">
          <w:rPr>
            <w:rFonts w:asciiTheme="minorHAnsi" w:eastAsiaTheme="minorEastAsia" w:hAnsiTheme="minorHAnsi" w:cstheme="minorBidi"/>
            <w:noProof/>
            <w:sz w:val="22"/>
            <w:szCs w:val="22"/>
          </w:rPr>
          <w:tab/>
        </w:r>
        <w:r w:rsidR="0034545B" w:rsidRPr="00E20196">
          <w:rPr>
            <w:rStyle w:val="Hyperlink"/>
            <w:noProof/>
          </w:rPr>
          <w:t>Class Equivalent</w:t>
        </w:r>
        <w:r w:rsidR="0034545B">
          <w:rPr>
            <w:noProof/>
            <w:webHidden/>
          </w:rPr>
          <w:tab/>
        </w:r>
        <w:r w:rsidR="0034545B">
          <w:rPr>
            <w:noProof/>
            <w:webHidden/>
          </w:rPr>
          <w:fldChar w:fldCharType="begin"/>
        </w:r>
        <w:r w:rsidR="0034545B">
          <w:rPr>
            <w:noProof/>
            <w:webHidden/>
          </w:rPr>
          <w:instrText xml:space="preserve"> PAGEREF _Toc451803369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4D3D340" w14:textId="4E5A8501" w:rsidR="0034545B" w:rsidRDefault="007507A0">
      <w:pPr>
        <w:pStyle w:val="TOC3"/>
        <w:rPr>
          <w:rFonts w:asciiTheme="minorHAnsi" w:eastAsiaTheme="minorEastAsia" w:hAnsiTheme="minorHAnsi" w:cstheme="minorBidi"/>
          <w:noProof/>
          <w:sz w:val="22"/>
          <w:szCs w:val="22"/>
        </w:rPr>
      </w:pPr>
      <w:hyperlink w:anchor="_Toc451803370" w:history="1">
        <w:r w:rsidR="0034545B" w:rsidRPr="00E20196">
          <w:rPr>
            <w:rStyle w:val="Hyperlink"/>
            <w:noProof/>
          </w:rPr>
          <w:t>6.10.8</w:t>
        </w:r>
        <w:r w:rsidR="0034545B">
          <w:rPr>
            <w:rFonts w:asciiTheme="minorHAnsi" w:eastAsiaTheme="minorEastAsia" w:hAnsiTheme="minorHAnsi" w:cstheme="minorBidi"/>
            <w:noProof/>
            <w:sz w:val="22"/>
            <w:szCs w:val="22"/>
          </w:rPr>
          <w:tab/>
        </w:r>
        <w:r w:rsidR="0034545B" w:rsidRPr="00E20196">
          <w:rPr>
            <w:rStyle w:val="Hyperlink"/>
            <w:noProof/>
          </w:rPr>
          <w:t>Association Generalizations</w:t>
        </w:r>
        <w:r w:rsidR="0034545B">
          <w:rPr>
            <w:noProof/>
            <w:webHidden/>
          </w:rPr>
          <w:tab/>
        </w:r>
        <w:r w:rsidR="0034545B">
          <w:rPr>
            <w:noProof/>
            <w:webHidden/>
          </w:rPr>
          <w:fldChar w:fldCharType="begin"/>
        </w:r>
        <w:r w:rsidR="0034545B">
          <w:rPr>
            <w:noProof/>
            <w:webHidden/>
          </w:rPr>
          <w:instrText xml:space="preserve"> PAGEREF _Toc451803370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1D5BF147" w14:textId="35F23052" w:rsidR="0034545B" w:rsidRDefault="007507A0">
      <w:pPr>
        <w:pStyle w:val="TOC3"/>
        <w:rPr>
          <w:rFonts w:asciiTheme="minorHAnsi" w:eastAsiaTheme="minorEastAsia" w:hAnsiTheme="minorHAnsi" w:cstheme="minorBidi"/>
          <w:noProof/>
          <w:sz w:val="22"/>
          <w:szCs w:val="22"/>
        </w:rPr>
      </w:pPr>
      <w:hyperlink w:anchor="_Toc451803371" w:history="1">
        <w:r w:rsidR="0034545B" w:rsidRPr="00E20196">
          <w:rPr>
            <w:rStyle w:val="Hyperlink"/>
            <w:noProof/>
          </w:rPr>
          <w:t>6.10.9</w:t>
        </w:r>
        <w:r w:rsidR="0034545B">
          <w:rPr>
            <w:rFonts w:asciiTheme="minorHAnsi" w:eastAsiaTheme="minorEastAsia" w:hAnsiTheme="minorHAnsi" w:cstheme="minorBidi"/>
            <w:noProof/>
            <w:sz w:val="22"/>
            <w:szCs w:val="22"/>
          </w:rPr>
          <w:tab/>
        </w:r>
        <w:r w:rsidR="0034545B" w:rsidRPr="00E20196">
          <w:rPr>
            <w:rStyle w:val="Hyperlink"/>
            <w:noProof/>
          </w:rPr>
          <w:t>Class Multiplicity Constraint</w:t>
        </w:r>
        <w:r w:rsidR="0034545B">
          <w:rPr>
            <w:noProof/>
            <w:webHidden/>
          </w:rPr>
          <w:tab/>
        </w:r>
        <w:r w:rsidR="0034545B">
          <w:rPr>
            <w:noProof/>
            <w:webHidden/>
          </w:rPr>
          <w:fldChar w:fldCharType="begin"/>
        </w:r>
        <w:r w:rsidR="0034545B">
          <w:rPr>
            <w:noProof/>
            <w:webHidden/>
          </w:rPr>
          <w:instrText xml:space="preserve"> PAGEREF _Toc451803371 \h </w:instrText>
        </w:r>
        <w:r w:rsidR="0034545B">
          <w:rPr>
            <w:noProof/>
            <w:webHidden/>
          </w:rPr>
        </w:r>
        <w:r w:rsidR="0034545B">
          <w:rPr>
            <w:noProof/>
            <w:webHidden/>
          </w:rPr>
          <w:fldChar w:fldCharType="separate"/>
        </w:r>
        <w:r w:rsidR="0034545B">
          <w:rPr>
            <w:noProof/>
            <w:webHidden/>
          </w:rPr>
          <w:t>79</w:t>
        </w:r>
        <w:r w:rsidR="0034545B">
          <w:rPr>
            <w:noProof/>
            <w:webHidden/>
          </w:rPr>
          <w:fldChar w:fldCharType="end"/>
        </w:r>
      </w:hyperlink>
    </w:p>
    <w:p w14:paraId="6B43FF04" w14:textId="26B7678B" w:rsidR="0034545B" w:rsidRDefault="007507A0">
      <w:pPr>
        <w:pStyle w:val="TOC3"/>
        <w:rPr>
          <w:rFonts w:asciiTheme="minorHAnsi" w:eastAsiaTheme="minorEastAsia" w:hAnsiTheme="minorHAnsi" w:cstheme="minorBidi"/>
          <w:noProof/>
          <w:sz w:val="22"/>
          <w:szCs w:val="22"/>
        </w:rPr>
      </w:pPr>
      <w:hyperlink w:anchor="_Toc451803372" w:history="1">
        <w:r w:rsidR="0034545B" w:rsidRPr="00E20196">
          <w:rPr>
            <w:rStyle w:val="Hyperlink"/>
            <w:noProof/>
          </w:rPr>
          <w:t>6.10.10</w:t>
        </w:r>
        <w:r w:rsidR="0034545B">
          <w:rPr>
            <w:rFonts w:asciiTheme="minorHAnsi" w:eastAsiaTheme="minorEastAsia" w:hAnsiTheme="minorHAnsi" w:cstheme="minorBidi"/>
            <w:noProof/>
            <w:sz w:val="22"/>
            <w:szCs w:val="22"/>
          </w:rPr>
          <w:tab/>
        </w:r>
        <w:r w:rsidR="0034545B" w:rsidRPr="00E20196">
          <w:rPr>
            <w:rStyle w:val="Hyperlink"/>
            <w:noProof/>
          </w:rPr>
          <w:t>Association Multiplicity Perspective</w:t>
        </w:r>
        <w:r w:rsidR="0034545B">
          <w:rPr>
            <w:noProof/>
            <w:webHidden/>
          </w:rPr>
          <w:tab/>
        </w:r>
        <w:r w:rsidR="0034545B">
          <w:rPr>
            <w:noProof/>
            <w:webHidden/>
          </w:rPr>
          <w:fldChar w:fldCharType="begin"/>
        </w:r>
        <w:r w:rsidR="0034545B">
          <w:rPr>
            <w:noProof/>
            <w:webHidden/>
          </w:rPr>
          <w:instrText xml:space="preserve"> PAGEREF _Toc451803372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2A9B2E92" w14:textId="13E955DE" w:rsidR="0034545B" w:rsidRDefault="007507A0">
      <w:pPr>
        <w:pStyle w:val="TOC3"/>
        <w:rPr>
          <w:rFonts w:asciiTheme="minorHAnsi" w:eastAsiaTheme="minorEastAsia" w:hAnsiTheme="minorHAnsi" w:cstheme="minorBidi"/>
          <w:noProof/>
          <w:sz w:val="22"/>
          <w:szCs w:val="22"/>
        </w:rPr>
      </w:pPr>
      <w:hyperlink w:anchor="_Toc451803373" w:history="1">
        <w:r w:rsidR="0034545B" w:rsidRPr="00E20196">
          <w:rPr>
            <w:rStyle w:val="Hyperlink"/>
            <w:noProof/>
          </w:rPr>
          <w:t>6.10.11</w:t>
        </w:r>
        <w:r w:rsidR="0034545B">
          <w:rPr>
            <w:rFonts w:asciiTheme="minorHAnsi" w:eastAsiaTheme="minorEastAsia" w:hAnsiTheme="minorHAnsi" w:cstheme="minorBidi"/>
            <w:noProof/>
            <w:sz w:val="22"/>
            <w:szCs w:val="22"/>
          </w:rPr>
          <w:tab/>
        </w:r>
        <w:r w:rsidR="0034545B" w:rsidRPr="00E20196">
          <w:rPr>
            <w:rStyle w:val="Hyperlink"/>
            <w:noProof/>
          </w:rPr>
          <w:t>Association Multiplicity Target</w:t>
        </w:r>
        <w:r w:rsidR="0034545B">
          <w:rPr>
            <w:noProof/>
            <w:webHidden/>
          </w:rPr>
          <w:tab/>
        </w:r>
        <w:r w:rsidR="0034545B">
          <w:rPr>
            <w:noProof/>
            <w:webHidden/>
          </w:rPr>
          <w:fldChar w:fldCharType="begin"/>
        </w:r>
        <w:r w:rsidR="0034545B">
          <w:rPr>
            <w:noProof/>
            <w:webHidden/>
          </w:rPr>
          <w:instrText xml:space="preserve"> PAGEREF _Toc451803373 \h </w:instrText>
        </w:r>
        <w:r w:rsidR="0034545B">
          <w:rPr>
            <w:noProof/>
            <w:webHidden/>
          </w:rPr>
        </w:r>
        <w:r w:rsidR="0034545B">
          <w:rPr>
            <w:noProof/>
            <w:webHidden/>
          </w:rPr>
          <w:fldChar w:fldCharType="separate"/>
        </w:r>
        <w:r w:rsidR="0034545B">
          <w:rPr>
            <w:noProof/>
            <w:webHidden/>
          </w:rPr>
          <w:t>80</w:t>
        </w:r>
        <w:r w:rsidR="0034545B">
          <w:rPr>
            <w:noProof/>
            <w:webHidden/>
          </w:rPr>
          <w:fldChar w:fldCharType="end"/>
        </w:r>
      </w:hyperlink>
    </w:p>
    <w:p w14:paraId="1E566318" w14:textId="7701866A" w:rsidR="0034545B" w:rsidRDefault="007507A0">
      <w:pPr>
        <w:pStyle w:val="TOC3"/>
        <w:rPr>
          <w:rFonts w:asciiTheme="minorHAnsi" w:eastAsiaTheme="minorEastAsia" w:hAnsiTheme="minorHAnsi" w:cstheme="minorBidi"/>
          <w:noProof/>
          <w:sz w:val="22"/>
          <w:szCs w:val="22"/>
        </w:rPr>
      </w:pPr>
      <w:hyperlink w:anchor="_Toc451803374" w:history="1">
        <w:r w:rsidR="0034545B" w:rsidRPr="00E20196">
          <w:rPr>
            <w:rStyle w:val="Hyperlink"/>
            <w:noProof/>
          </w:rPr>
          <w:t>6.10.12</w:t>
        </w:r>
        <w:r w:rsidR="0034545B">
          <w:rPr>
            <w:rFonts w:asciiTheme="minorHAnsi" w:eastAsiaTheme="minorEastAsia" w:hAnsiTheme="minorHAnsi" w:cstheme="minorBidi"/>
            <w:noProof/>
            <w:sz w:val="22"/>
            <w:szCs w:val="22"/>
          </w:rPr>
          <w:tab/>
        </w:r>
        <w:r w:rsidR="0034545B" w:rsidRPr="00E20196">
          <w:rPr>
            <w:rStyle w:val="Hyperlink"/>
            <w:noProof/>
          </w:rPr>
          <w:t>Class Pattern Constraint</w:t>
        </w:r>
        <w:r w:rsidR="0034545B">
          <w:rPr>
            <w:noProof/>
            <w:webHidden/>
          </w:rPr>
          <w:tab/>
        </w:r>
        <w:r w:rsidR="0034545B">
          <w:rPr>
            <w:noProof/>
            <w:webHidden/>
          </w:rPr>
          <w:fldChar w:fldCharType="begin"/>
        </w:r>
        <w:r w:rsidR="0034545B">
          <w:rPr>
            <w:noProof/>
            <w:webHidden/>
          </w:rPr>
          <w:instrText xml:space="preserve"> PAGEREF _Toc451803374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73245134" w14:textId="0C202A6E" w:rsidR="0034545B" w:rsidRDefault="007507A0">
      <w:pPr>
        <w:pStyle w:val="TOC3"/>
        <w:rPr>
          <w:rFonts w:asciiTheme="minorHAnsi" w:eastAsiaTheme="minorEastAsia" w:hAnsiTheme="minorHAnsi" w:cstheme="minorBidi"/>
          <w:noProof/>
          <w:sz w:val="22"/>
          <w:szCs w:val="22"/>
        </w:rPr>
      </w:pPr>
      <w:hyperlink w:anchor="_Toc451803375" w:history="1">
        <w:r w:rsidR="0034545B" w:rsidRPr="00E20196">
          <w:rPr>
            <w:rStyle w:val="Hyperlink"/>
            <w:noProof/>
          </w:rPr>
          <w:t>6.10.13</w:t>
        </w:r>
        <w:r w:rsidR="0034545B">
          <w:rPr>
            <w:rFonts w:asciiTheme="minorHAnsi" w:eastAsiaTheme="minorEastAsia" w:hAnsiTheme="minorHAnsi" w:cstheme="minorBidi"/>
            <w:noProof/>
            <w:sz w:val="22"/>
            <w:szCs w:val="22"/>
          </w:rPr>
          <w:tab/>
        </w:r>
        <w:r w:rsidR="0034545B" w:rsidRPr="00E20196">
          <w:rPr>
            <w:rStyle w:val="Hyperlink"/>
            <w:noProof/>
          </w:rPr>
          <w:t>Class Property Constraint</w:t>
        </w:r>
        <w:r w:rsidR="0034545B">
          <w:rPr>
            <w:noProof/>
            <w:webHidden/>
          </w:rPr>
          <w:tab/>
        </w:r>
        <w:r w:rsidR="0034545B">
          <w:rPr>
            <w:noProof/>
            <w:webHidden/>
          </w:rPr>
          <w:fldChar w:fldCharType="begin"/>
        </w:r>
        <w:r w:rsidR="0034545B">
          <w:rPr>
            <w:noProof/>
            <w:webHidden/>
          </w:rPr>
          <w:instrText xml:space="preserve"> PAGEREF _Toc451803375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534C2EA7" w14:textId="21CF853C" w:rsidR="0034545B" w:rsidRDefault="007507A0">
      <w:pPr>
        <w:pStyle w:val="TOC3"/>
        <w:rPr>
          <w:rFonts w:asciiTheme="minorHAnsi" w:eastAsiaTheme="minorEastAsia" w:hAnsiTheme="minorHAnsi" w:cstheme="minorBidi"/>
          <w:noProof/>
          <w:sz w:val="22"/>
          <w:szCs w:val="22"/>
        </w:rPr>
      </w:pPr>
      <w:hyperlink w:anchor="_Toc451803376" w:history="1">
        <w:r w:rsidR="0034545B" w:rsidRPr="00E20196">
          <w:rPr>
            <w:rStyle w:val="Hyperlink"/>
            <w:noProof/>
          </w:rPr>
          <w:t>6.10.14</w:t>
        </w:r>
        <w:r w:rsidR="0034545B">
          <w:rPr>
            <w:rFonts w:asciiTheme="minorHAnsi" w:eastAsiaTheme="minorEastAsia" w:hAnsiTheme="minorHAnsi" w:cstheme="minorBidi"/>
            <w:noProof/>
            <w:sz w:val="22"/>
            <w:szCs w:val="22"/>
          </w:rPr>
          <w:tab/>
        </w:r>
        <w:r w:rsidR="0034545B" w:rsidRPr="00E20196">
          <w:rPr>
            <w:rStyle w:val="Hyperlink"/>
            <w:noProof/>
          </w:rPr>
          <w:t>Class Property Generalization Constraint</w:t>
        </w:r>
        <w:r w:rsidR="0034545B">
          <w:rPr>
            <w:noProof/>
            <w:webHidden/>
          </w:rPr>
          <w:tab/>
        </w:r>
        <w:r w:rsidR="0034545B">
          <w:rPr>
            <w:noProof/>
            <w:webHidden/>
          </w:rPr>
          <w:fldChar w:fldCharType="begin"/>
        </w:r>
        <w:r w:rsidR="0034545B">
          <w:rPr>
            <w:noProof/>
            <w:webHidden/>
          </w:rPr>
          <w:instrText xml:space="preserve"> PAGEREF _Toc451803376 \h </w:instrText>
        </w:r>
        <w:r w:rsidR="0034545B">
          <w:rPr>
            <w:noProof/>
            <w:webHidden/>
          </w:rPr>
        </w:r>
        <w:r w:rsidR="0034545B">
          <w:rPr>
            <w:noProof/>
            <w:webHidden/>
          </w:rPr>
          <w:fldChar w:fldCharType="separate"/>
        </w:r>
        <w:r w:rsidR="0034545B">
          <w:rPr>
            <w:noProof/>
            <w:webHidden/>
          </w:rPr>
          <w:t>81</w:t>
        </w:r>
        <w:r w:rsidR="0034545B">
          <w:rPr>
            <w:noProof/>
            <w:webHidden/>
          </w:rPr>
          <w:fldChar w:fldCharType="end"/>
        </w:r>
      </w:hyperlink>
    </w:p>
    <w:p w14:paraId="2CA692C3" w14:textId="00AB70C3" w:rsidR="0034545B" w:rsidRDefault="007507A0">
      <w:pPr>
        <w:pStyle w:val="TOC3"/>
        <w:rPr>
          <w:rFonts w:asciiTheme="minorHAnsi" w:eastAsiaTheme="minorEastAsia" w:hAnsiTheme="minorHAnsi" w:cstheme="minorBidi"/>
          <w:noProof/>
          <w:sz w:val="22"/>
          <w:szCs w:val="22"/>
        </w:rPr>
      </w:pPr>
      <w:hyperlink w:anchor="_Toc451803377" w:history="1">
        <w:r w:rsidR="0034545B" w:rsidRPr="00E20196">
          <w:rPr>
            <w:rStyle w:val="Hyperlink"/>
            <w:noProof/>
          </w:rPr>
          <w:t>6.10.15</w:t>
        </w:r>
        <w:r w:rsidR="0034545B">
          <w:rPr>
            <w:rFonts w:asciiTheme="minorHAnsi" w:eastAsiaTheme="minorEastAsia" w:hAnsiTheme="minorHAnsi" w:cstheme="minorBidi"/>
            <w:noProof/>
            <w:sz w:val="22"/>
            <w:szCs w:val="22"/>
          </w:rPr>
          <w:tab/>
        </w:r>
        <w:r w:rsidR="0034545B" w:rsidRPr="00E20196">
          <w:rPr>
            <w:rStyle w:val="Hyperlink"/>
            <w:noProof/>
          </w:rPr>
          <w:t>Association Property Generalizations</w:t>
        </w:r>
        <w:r w:rsidR="0034545B">
          <w:rPr>
            <w:noProof/>
            <w:webHidden/>
          </w:rPr>
          <w:tab/>
        </w:r>
        <w:r w:rsidR="0034545B">
          <w:rPr>
            <w:noProof/>
            <w:webHidden/>
          </w:rPr>
          <w:fldChar w:fldCharType="begin"/>
        </w:r>
        <w:r w:rsidR="0034545B">
          <w:rPr>
            <w:noProof/>
            <w:webHidden/>
          </w:rPr>
          <w:instrText xml:space="preserve"> PAGEREF _Toc451803377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0D59115E" w14:textId="63590583" w:rsidR="0034545B" w:rsidRDefault="007507A0">
      <w:pPr>
        <w:pStyle w:val="TOC3"/>
        <w:rPr>
          <w:rFonts w:asciiTheme="minorHAnsi" w:eastAsiaTheme="minorEastAsia" w:hAnsiTheme="minorHAnsi" w:cstheme="minorBidi"/>
          <w:noProof/>
          <w:sz w:val="22"/>
          <w:szCs w:val="22"/>
        </w:rPr>
      </w:pPr>
      <w:hyperlink w:anchor="_Toc451803378" w:history="1">
        <w:r w:rsidR="0034545B" w:rsidRPr="00E20196">
          <w:rPr>
            <w:rStyle w:val="Hyperlink"/>
            <w:noProof/>
          </w:rPr>
          <w:t>6.10.16</w:t>
        </w:r>
        <w:r w:rsidR="0034545B">
          <w:rPr>
            <w:rFonts w:asciiTheme="minorHAnsi" w:eastAsiaTheme="minorEastAsia" w:hAnsiTheme="minorHAnsi" w:cstheme="minorBidi"/>
            <w:noProof/>
            <w:sz w:val="22"/>
            <w:szCs w:val="22"/>
          </w:rPr>
          <w:tab/>
        </w:r>
        <w:r w:rsidR="0034545B" w:rsidRPr="00E20196">
          <w:rPr>
            <w:rStyle w:val="Hyperlink"/>
            <w:noProof/>
          </w:rPr>
          <w:t>Association Property Specializations</w:t>
        </w:r>
        <w:r w:rsidR="0034545B">
          <w:rPr>
            <w:noProof/>
            <w:webHidden/>
          </w:rPr>
          <w:tab/>
        </w:r>
        <w:r w:rsidR="0034545B">
          <w:rPr>
            <w:noProof/>
            <w:webHidden/>
          </w:rPr>
          <w:fldChar w:fldCharType="begin"/>
        </w:r>
        <w:r w:rsidR="0034545B">
          <w:rPr>
            <w:noProof/>
            <w:webHidden/>
          </w:rPr>
          <w:instrText xml:space="preserve"> PAGEREF _Toc451803378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2CFC046A" w14:textId="53F4612E" w:rsidR="0034545B" w:rsidRDefault="007507A0">
      <w:pPr>
        <w:pStyle w:val="TOC3"/>
        <w:rPr>
          <w:rFonts w:asciiTheme="minorHAnsi" w:eastAsiaTheme="minorEastAsia" w:hAnsiTheme="minorHAnsi" w:cstheme="minorBidi"/>
          <w:noProof/>
          <w:sz w:val="22"/>
          <w:szCs w:val="22"/>
        </w:rPr>
      </w:pPr>
      <w:hyperlink w:anchor="_Toc451803379" w:history="1">
        <w:r w:rsidR="0034545B" w:rsidRPr="00E20196">
          <w:rPr>
            <w:rStyle w:val="Hyperlink"/>
            <w:noProof/>
          </w:rPr>
          <w:t>6.10.17</w:t>
        </w:r>
        <w:r w:rsidR="0034545B">
          <w:rPr>
            <w:rFonts w:asciiTheme="minorHAnsi" w:eastAsiaTheme="minorEastAsia" w:hAnsiTheme="minorHAnsi" w:cstheme="minorBidi"/>
            <w:noProof/>
            <w:sz w:val="22"/>
            <w:szCs w:val="22"/>
          </w:rPr>
          <w:tab/>
        </w:r>
        <w:r w:rsidR="0034545B" w:rsidRPr="00E20196">
          <w:rPr>
            <w:rStyle w:val="Hyperlink"/>
            <w:noProof/>
          </w:rPr>
          <w:t>Class Property Transitivity Constraint</w:t>
        </w:r>
        <w:r w:rsidR="0034545B">
          <w:rPr>
            <w:noProof/>
            <w:webHidden/>
          </w:rPr>
          <w:tab/>
        </w:r>
        <w:r w:rsidR="0034545B">
          <w:rPr>
            <w:noProof/>
            <w:webHidden/>
          </w:rPr>
          <w:fldChar w:fldCharType="begin"/>
        </w:r>
        <w:r w:rsidR="0034545B">
          <w:rPr>
            <w:noProof/>
            <w:webHidden/>
          </w:rPr>
          <w:instrText xml:space="preserve"> PAGEREF _Toc451803379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5B421200" w14:textId="7EB33AF1" w:rsidR="0034545B" w:rsidRDefault="007507A0">
      <w:pPr>
        <w:pStyle w:val="TOC3"/>
        <w:rPr>
          <w:rFonts w:asciiTheme="minorHAnsi" w:eastAsiaTheme="minorEastAsia" w:hAnsiTheme="minorHAnsi" w:cstheme="minorBidi"/>
          <w:noProof/>
          <w:sz w:val="22"/>
          <w:szCs w:val="22"/>
        </w:rPr>
      </w:pPr>
      <w:hyperlink w:anchor="_Toc451803380" w:history="1">
        <w:r w:rsidR="0034545B" w:rsidRPr="00E20196">
          <w:rPr>
            <w:rStyle w:val="Hyperlink"/>
            <w:noProof/>
          </w:rPr>
          <w:t>6.10.18</w:t>
        </w:r>
        <w:r w:rsidR="0034545B">
          <w:rPr>
            <w:rFonts w:asciiTheme="minorHAnsi" w:eastAsiaTheme="minorEastAsia" w:hAnsiTheme="minorHAnsi" w:cstheme="minorBidi"/>
            <w:noProof/>
            <w:sz w:val="22"/>
            <w:szCs w:val="22"/>
          </w:rPr>
          <w:tab/>
        </w:r>
        <w:r w:rsidR="0034545B" w:rsidRPr="00E20196">
          <w:rPr>
            <w:rStyle w:val="Hyperlink"/>
            <w:noProof/>
          </w:rPr>
          <w:t>Association Property Type</w:t>
        </w:r>
        <w:r w:rsidR="0034545B">
          <w:rPr>
            <w:noProof/>
            <w:webHidden/>
          </w:rPr>
          <w:tab/>
        </w:r>
        <w:r w:rsidR="0034545B">
          <w:rPr>
            <w:noProof/>
            <w:webHidden/>
          </w:rPr>
          <w:fldChar w:fldCharType="begin"/>
        </w:r>
        <w:r w:rsidR="0034545B">
          <w:rPr>
            <w:noProof/>
            <w:webHidden/>
          </w:rPr>
          <w:instrText xml:space="preserve"> PAGEREF _Toc451803380 \h </w:instrText>
        </w:r>
        <w:r w:rsidR="0034545B">
          <w:rPr>
            <w:noProof/>
            <w:webHidden/>
          </w:rPr>
        </w:r>
        <w:r w:rsidR="0034545B">
          <w:rPr>
            <w:noProof/>
            <w:webHidden/>
          </w:rPr>
          <w:fldChar w:fldCharType="separate"/>
        </w:r>
        <w:r w:rsidR="0034545B">
          <w:rPr>
            <w:noProof/>
            <w:webHidden/>
          </w:rPr>
          <w:t>82</w:t>
        </w:r>
        <w:r w:rsidR="0034545B">
          <w:rPr>
            <w:noProof/>
            <w:webHidden/>
          </w:rPr>
          <w:fldChar w:fldCharType="end"/>
        </w:r>
      </w:hyperlink>
    </w:p>
    <w:p w14:paraId="10B96C62" w14:textId="1B64D849" w:rsidR="0034545B" w:rsidRDefault="007507A0">
      <w:pPr>
        <w:pStyle w:val="TOC3"/>
        <w:rPr>
          <w:rFonts w:asciiTheme="minorHAnsi" w:eastAsiaTheme="minorEastAsia" w:hAnsiTheme="minorHAnsi" w:cstheme="minorBidi"/>
          <w:noProof/>
          <w:sz w:val="22"/>
          <w:szCs w:val="22"/>
        </w:rPr>
      </w:pPr>
      <w:hyperlink w:anchor="_Toc451803381" w:history="1">
        <w:r w:rsidR="0034545B" w:rsidRPr="00E20196">
          <w:rPr>
            <w:rStyle w:val="Hyperlink"/>
            <w:noProof/>
          </w:rPr>
          <w:t>6.10.19</w:t>
        </w:r>
        <w:r w:rsidR="0034545B">
          <w:rPr>
            <w:rFonts w:asciiTheme="minorHAnsi" w:eastAsiaTheme="minorEastAsia" w:hAnsiTheme="minorHAnsi" w:cstheme="minorBidi"/>
            <w:noProof/>
            <w:sz w:val="22"/>
            <w:szCs w:val="22"/>
          </w:rPr>
          <w:tab/>
        </w:r>
        <w:r w:rsidR="0034545B" w:rsidRPr="00E20196">
          <w:rPr>
            <w:rStyle w:val="Hyperlink"/>
            <w:noProof/>
          </w:rPr>
          <w:t>Class Property Type Constraint</w:t>
        </w:r>
        <w:r w:rsidR="0034545B">
          <w:rPr>
            <w:noProof/>
            <w:webHidden/>
          </w:rPr>
          <w:tab/>
        </w:r>
        <w:r w:rsidR="0034545B">
          <w:rPr>
            <w:noProof/>
            <w:webHidden/>
          </w:rPr>
          <w:fldChar w:fldCharType="begin"/>
        </w:r>
        <w:r w:rsidR="0034545B">
          <w:rPr>
            <w:noProof/>
            <w:webHidden/>
          </w:rPr>
          <w:instrText xml:space="preserve"> PAGEREF _Toc451803381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347FB209" w14:textId="42F8830E" w:rsidR="0034545B" w:rsidRDefault="007507A0">
      <w:pPr>
        <w:pStyle w:val="TOC3"/>
        <w:rPr>
          <w:rFonts w:asciiTheme="minorHAnsi" w:eastAsiaTheme="minorEastAsia" w:hAnsiTheme="minorHAnsi" w:cstheme="minorBidi"/>
          <w:noProof/>
          <w:sz w:val="22"/>
          <w:szCs w:val="22"/>
        </w:rPr>
      </w:pPr>
      <w:hyperlink w:anchor="_Toc451803382" w:history="1">
        <w:r w:rsidR="0034545B" w:rsidRPr="00E20196">
          <w:rPr>
            <w:rStyle w:val="Hyperlink"/>
            <w:noProof/>
          </w:rPr>
          <w:t>6.10.20</w:t>
        </w:r>
        <w:r w:rsidR="0034545B">
          <w:rPr>
            <w:rFonts w:asciiTheme="minorHAnsi" w:eastAsiaTheme="minorEastAsia" w:hAnsiTheme="minorHAnsi" w:cstheme="minorBidi"/>
            <w:noProof/>
            <w:sz w:val="22"/>
            <w:szCs w:val="22"/>
          </w:rPr>
          <w:tab/>
        </w:r>
        <w:r w:rsidR="0034545B" w:rsidRPr="00E20196">
          <w:rPr>
            <w:rStyle w:val="Hyperlink"/>
            <w:noProof/>
          </w:rPr>
          <w:t>Class Rule</w:t>
        </w:r>
        <w:r w:rsidR="0034545B">
          <w:rPr>
            <w:noProof/>
            <w:webHidden/>
          </w:rPr>
          <w:tab/>
        </w:r>
        <w:r w:rsidR="0034545B">
          <w:rPr>
            <w:noProof/>
            <w:webHidden/>
          </w:rPr>
          <w:fldChar w:fldCharType="begin"/>
        </w:r>
        <w:r w:rsidR="0034545B">
          <w:rPr>
            <w:noProof/>
            <w:webHidden/>
          </w:rPr>
          <w:instrText xml:space="preserve"> PAGEREF _Toc451803382 \h </w:instrText>
        </w:r>
        <w:r w:rsidR="0034545B">
          <w:rPr>
            <w:noProof/>
            <w:webHidden/>
          </w:rPr>
        </w:r>
        <w:r w:rsidR="0034545B">
          <w:rPr>
            <w:noProof/>
            <w:webHidden/>
          </w:rPr>
          <w:fldChar w:fldCharType="separate"/>
        </w:r>
        <w:r w:rsidR="0034545B">
          <w:rPr>
            <w:noProof/>
            <w:webHidden/>
          </w:rPr>
          <w:t>83</w:t>
        </w:r>
        <w:r w:rsidR="0034545B">
          <w:rPr>
            <w:noProof/>
            <w:webHidden/>
          </w:rPr>
          <w:fldChar w:fldCharType="end"/>
        </w:r>
      </w:hyperlink>
    </w:p>
    <w:p w14:paraId="21DDD338" w14:textId="0EA538B7" w:rsidR="0034545B" w:rsidRDefault="007507A0">
      <w:pPr>
        <w:pStyle w:val="TOC3"/>
        <w:rPr>
          <w:rFonts w:asciiTheme="minorHAnsi" w:eastAsiaTheme="minorEastAsia" w:hAnsiTheme="minorHAnsi" w:cstheme="minorBidi"/>
          <w:noProof/>
          <w:sz w:val="22"/>
          <w:szCs w:val="22"/>
        </w:rPr>
      </w:pPr>
      <w:hyperlink w:anchor="_Toc451803383" w:history="1">
        <w:r w:rsidR="0034545B" w:rsidRPr="00E20196">
          <w:rPr>
            <w:rStyle w:val="Hyperlink"/>
            <w:noProof/>
          </w:rPr>
          <w:t>6.10.21</w:t>
        </w:r>
        <w:r w:rsidR="0034545B">
          <w:rPr>
            <w:rFonts w:asciiTheme="minorHAnsi" w:eastAsiaTheme="minorEastAsia" w:hAnsiTheme="minorHAnsi" w:cstheme="minorBidi"/>
            <w:noProof/>
            <w:sz w:val="22"/>
            <w:szCs w:val="22"/>
          </w:rPr>
          <w:tab/>
        </w:r>
        <w:r w:rsidR="0034545B" w:rsidRPr="00E20196">
          <w:rPr>
            <w:rStyle w:val="Hyperlink"/>
            <w:noProof/>
          </w:rPr>
          <w:t>Association Rule constrains</w:t>
        </w:r>
        <w:r w:rsidR="0034545B">
          <w:rPr>
            <w:noProof/>
            <w:webHidden/>
          </w:rPr>
          <w:tab/>
        </w:r>
        <w:r w:rsidR="0034545B">
          <w:rPr>
            <w:noProof/>
            <w:webHidden/>
          </w:rPr>
          <w:fldChar w:fldCharType="begin"/>
        </w:r>
        <w:r w:rsidR="0034545B">
          <w:rPr>
            <w:noProof/>
            <w:webHidden/>
          </w:rPr>
          <w:instrText xml:space="preserve"> PAGEREF _Toc451803383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55FCDDEA" w14:textId="71FC9065" w:rsidR="0034545B" w:rsidRDefault="007507A0">
      <w:pPr>
        <w:pStyle w:val="TOC3"/>
        <w:rPr>
          <w:rFonts w:asciiTheme="minorHAnsi" w:eastAsiaTheme="minorEastAsia" w:hAnsiTheme="minorHAnsi" w:cstheme="minorBidi"/>
          <w:noProof/>
          <w:sz w:val="22"/>
          <w:szCs w:val="22"/>
        </w:rPr>
      </w:pPr>
      <w:hyperlink w:anchor="_Toc451803384" w:history="1">
        <w:r w:rsidR="0034545B" w:rsidRPr="00E20196">
          <w:rPr>
            <w:rStyle w:val="Hyperlink"/>
            <w:noProof/>
          </w:rPr>
          <w:t>6.10.22</w:t>
        </w:r>
        <w:r w:rsidR="0034545B">
          <w:rPr>
            <w:rFonts w:asciiTheme="minorHAnsi" w:eastAsiaTheme="minorEastAsia" w:hAnsiTheme="minorHAnsi" w:cstheme="minorBidi"/>
            <w:noProof/>
            <w:sz w:val="22"/>
            <w:szCs w:val="22"/>
          </w:rPr>
          <w:tab/>
        </w:r>
        <w:r w:rsidR="0034545B" w:rsidRPr="00E20196">
          <w:rPr>
            <w:rStyle w:val="Hyperlink"/>
            <w:noProof/>
          </w:rPr>
          <w:t>Association Rule Subsumption</w:t>
        </w:r>
        <w:r w:rsidR="0034545B">
          <w:rPr>
            <w:noProof/>
            <w:webHidden/>
          </w:rPr>
          <w:tab/>
        </w:r>
        <w:r w:rsidR="0034545B">
          <w:rPr>
            <w:noProof/>
            <w:webHidden/>
          </w:rPr>
          <w:fldChar w:fldCharType="begin"/>
        </w:r>
        <w:r w:rsidR="0034545B">
          <w:rPr>
            <w:noProof/>
            <w:webHidden/>
          </w:rPr>
          <w:instrText xml:space="preserve"> PAGEREF _Toc451803384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60DA3A4A" w14:textId="2E6FC831" w:rsidR="0034545B" w:rsidRDefault="007507A0">
      <w:pPr>
        <w:pStyle w:val="TOC3"/>
        <w:rPr>
          <w:rFonts w:asciiTheme="minorHAnsi" w:eastAsiaTheme="minorEastAsia" w:hAnsiTheme="minorHAnsi" w:cstheme="minorBidi"/>
          <w:noProof/>
          <w:sz w:val="22"/>
          <w:szCs w:val="22"/>
        </w:rPr>
      </w:pPr>
      <w:hyperlink w:anchor="_Toc451803385" w:history="1">
        <w:r w:rsidR="0034545B" w:rsidRPr="00E20196">
          <w:rPr>
            <w:rStyle w:val="Hyperlink"/>
            <w:noProof/>
          </w:rPr>
          <w:t>6.10.23</w:t>
        </w:r>
        <w:r w:rsidR="0034545B">
          <w:rPr>
            <w:rFonts w:asciiTheme="minorHAnsi" w:eastAsiaTheme="minorEastAsia" w:hAnsiTheme="minorHAnsi" w:cstheme="minorBidi"/>
            <w:noProof/>
            <w:sz w:val="22"/>
            <w:szCs w:val="22"/>
          </w:rPr>
          <w:tab/>
        </w:r>
        <w:r w:rsidR="0034545B" w:rsidRPr="00E20196">
          <w:rPr>
            <w:rStyle w:val="Hyperlink"/>
            <w:noProof/>
          </w:rPr>
          <w:t>Association Specializations</w:t>
        </w:r>
        <w:r w:rsidR="0034545B">
          <w:rPr>
            <w:noProof/>
            <w:webHidden/>
          </w:rPr>
          <w:tab/>
        </w:r>
        <w:r w:rsidR="0034545B">
          <w:rPr>
            <w:noProof/>
            <w:webHidden/>
          </w:rPr>
          <w:fldChar w:fldCharType="begin"/>
        </w:r>
        <w:r w:rsidR="0034545B">
          <w:rPr>
            <w:noProof/>
            <w:webHidden/>
          </w:rPr>
          <w:instrText xml:space="preserve"> PAGEREF _Toc451803385 \h </w:instrText>
        </w:r>
        <w:r w:rsidR="0034545B">
          <w:rPr>
            <w:noProof/>
            <w:webHidden/>
          </w:rPr>
        </w:r>
        <w:r w:rsidR="0034545B">
          <w:rPr>
            <w:noProof/>
            <w:webHidden/>
          </w:rPr>
          <w:fldChar w:fldCharType="separate"/>
        </w:r>
        <w:r w:rsidR="0034545B">
          <w:rPr>
            <w:noProof/>
            <w:webHidden/>
          </w:rPr>
          <w:t>84</w:t>
        </w:r>
        <w:r w:rsidR="0034545B">
          <w:rPr>
            <w:noProof/>
            <w:webHidden/>
          </w:rPr>
          <w:fldChar w:fldCharType="end"/>
        </w:r>
      </w:hyperlink>
    </w:p>
    <w:p w14:paraId="2EFB1262" w14:textId="609496B7" w:rsidR="0034545B" w:rsidRDefault="007507A0">
      <w:pPr>
        <w:pStyle w:val="TOC3"/>
        <w:rPr>
          <w:rFonts w:asciiTheme="minorHAnsi" w:eastAsiaTheme="minorEastAsia" w:hAnsiTheme="minorHAnsi" w:cstheme="minorBidi"/>
          <w:noProof/>
          <w:sz w:val="22"/>
          <w:szCs w:val="22"/>
        </w:rPr>
      </w:pPr>
      <w:hyperlink w:anchor="_Toc451803386" w:history="1">
        <w:r w:rsidR="0034545B" w:rsidRPr="00E20196">
          <w:rPr>
            <w:rStyle w:val="Hyperlink"/>
            <w:noProof/>
          </w:rPr>
          <w:t>6.10.24</w:t>
        </w:r>
        <w:r w:rsidR="0034545B">
          <w:rPr>
            <w:rFonts w:asciiTheme="minorHAnsi" w:eastAsiaTheme="minorEastAsia" w:hAnsiTheme="minorHAnsi" w:cstheme="minorBidi"/>
            <w:noProof/>
            <w:sz w:val="22"/>
            <w:szCs w:val="22"/>
          </w:rPr>
          <w:tab/>
        </w:r>
        <w:r w:rsidR="0034545B" w:rsidRPr="00E20196">
          <w:rPr>
            <w:rStyle w:val="Hyperlink"/>
            <w:noProof/>
          </w:rPr>
          <w:t>Class Type Constraint</w:t>
        </w:r>
        <w:r w:rsidR="0034545B">
          <w:rPr>
            <w:noProof/>
            <w:webHidden/>
          </w:rPr>
          <w:tab/>
        </w:r>
        <w:r w:rsidR="0034545B">
          <w:rPr>
            <w:noProof/>
            <w:webHidden/>
          </w:rPr>
          <w:fldChar w:fldCharType="begin"/>
        </w:r>
        <w:r w:rsidR="0034545B">
          <w:rPr>
            <w:noProof/>
            <w:webHidden/>
          </w:rPr>
          <w:instrText xml:space="preserve"> PAGEREF _Toc451803386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0FD09D9" w14:textId="228D239B" w:rsidR="0034545B" w:rsidRDefault="007507A0">
      <w:pPr>
        <w:pStyle w:val="TOC3"/>
        <w:rPr>
          <w:rFonts w:asciiTheme="minorHAnsi" w:eastAsiaTheme="minorEastAsia" w:hAnsiTheme="minorHAnsi" w:cstheme="minorBidi"/>
          <w:noProof/>
          <w:sz w:val="22"/>
          <w:szCs w:val="22"/>
        </w:rPr>
      </w:pPr>
      <w:hyperlink w:anchor="_Toc451803387" w:history="1">
        <w:r w:rsidR="0034545B" w:rsidRPr="00E20196">
          <w:rPr>
            <w:rStyle w:val="Hyperlink"/>
            <w:noProof/>
          </w:rPr>
          <w:t>6.10.25</w:t>
        </w:r>
        <w:r w:rsidR="0034545B">
          <w:rPr>
            <w:rFonts w:asciiTheme="minorHAnsi" w:eastAsiaTheme="minorEastAsia" w:hAnsiTheme="minorHAnsi" w:cstheme="minorBidi"/>
            <w:noProof/>
            <w:sz w:val="22"/>
            <w:szCs w:val="22"/>
          </w:rPr>
          <w:tab/>
        </w:r>
        <w:r w:rsidR="0034545B" w:rsidRPr="00E20196">
          <w:rPr>
            <w:rStyle w:val="Hyperlink"/>
            <w:noProof/>
          </w:rPr>
          <w:t>Class Type Generalization Constraint</w:t>
        </w:r>
        <w:r w:rsidR="0034545B">
          <w:rPr>
            <w:noProof/>
            <w:webHidden/>
          </w:rPr>
          <w:tab/>
        </w:r>
        <w:r w:rsidR="0034545B">
          <w:rPr>
            <w:noProof/>
            <w:webHidden/>
          </w:rPr>
          <w:fldChar w:fldCharType="begin"/>
        </w:r>
        <w:r w:rsidR="0034545B">
          <w:rPr>
            <w:noProof/>
            <w:webHidden/>
          </w:rPr>
          <w:instrText xml:space="preserve"> PAGEREF _Toc451803387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366FB847" w14:textId="0645AF8C" w:rsidR="0034545B" w:rsidRDefault="007507A0">
      <w:pPr>
        <w:pStyle w:val="TOC3"/>
        <w:rPr>
          <w:rFonts w:asciiTheme="minorHAnsi" w:eastAsiaTheme="minorEastAsia" w:hAnsiTheme="minorHAnsi" w:cstheme="minorBidi"/>
          <w:noProof/>
          <w:sz w:val="22"/>
          <w:szCs w:val="22"/>
        </w:rPr>
      </w:pPr>
      <w:hyperlink w:anchor="_Toc451803388" w:history="1">
        <w:r w:rsidR="0034545B" w:rsidRPr="00E20196">
          <w:rPr>
            <w:rStyle w:val="Hyperlink"/>
            <w:noProof/>
          </w:rPr>
          <w:t>6.10.26</w:t>
        </w:r>
        <w:r w:rsidR="0034545B">
          <w:rPr>
            <w:rFonts w:asciiTheme="minorHAnsi" w:eastAsiaTheme="minorEastAsia" w:hAnsiTheme="minorHAnsi" w:cstheme="minorBidi"/>
            <w:noProof/>
            <w:sz w:val="22"/>
            <w:szCs w:val="22"/>
          </w:rPr>
          <w:tab/>
        </w:r>
        <w:r w:rsidR="0034545B" w:rsidRPr="00E20196">
          <w:rPr>
            <w:rStyle w:val="Hyperlink"/>
            <w:noProof/>
          </w:rPr>
          <w:t>Class Type or Property</w:t>
        </w:r>
        <w:r w:rsidR="0034545B">
          <w:rPr>
            <w:noProof/>
            <w:webHidden/>
          </w:rPr>
          <w:tab/>
        </w:r>
        <w:r w:rsidR="0034545B">
          <w:rPr>
            <w:noProof/>
            <w:webHidden/>
          </w:rPr>
          <w:fldChar w:fldCharType="begin"/>
        </w:r>
        <w:r w:rsidR="0034545B">
          <w:rPr>
            <w:noProof/>
            <w:webHidden/>
          </w:rPr>
          <w:instrText xml:space="preserve"> PAGEREF _Toc451803388 \h </w:instrText>
        </w:r>
        <w:r w:rsidR="0034545B">
          <w:rPr>
            <w:noProof/>
            <w:webHidden/>
          </w:rPr>
        </w:r>
        <w:r w:rsidR="0034545B">
          <w:rPr>
            <w:noProof/>
            <w:webHidden/>
          </w:rPr>
          <w:fldChar w:fldCharType="separate"/>
        </w:r>
        <w:r w:rsidR="0034545B">
          <w:rPr>
            <w:noProof/>
            <w:webHidden/>
          </w:rPr>
          <w:t>85</w:t>
        </w:r>
        <w:r w:rsidR="0034545B">
          <w:rPr>
            <w:noProof/>
            <w:webHidden/>
          </w:rPr>
          <w:fldChar w:fldCharType="end"/>
        </w:r>
      </w:hyperlink>
    </w:p>
    <w:p w14:paraId="76FD4BBD" w14:textId="179BBA8B" w:rsidR="0034545B" w:rsidRDefault="007507A0">
      <w:pPr>
        <w:pStyle w:val="TOC3"/>
        <w:rPr>
          <w:rFonts w:asciiTheme="minorHAnsi" w:eastAsiaTheme="minorEastAsia" w:hAnsiTheme="minorHAnsi" w:cstheme="minorBidi"/>
          <w:noProof/>
          <w:sz w:val="22"/>
          <w:szCs w:val="22"/>
        </w:rPr>
      </w:pPr>
      <w:hyperlink w:anchor="_Toc451803389" w:history="1">
        <w:r w:rsidR="0034545B" w:rsidRPr="00E20196">
          <w:rPr>
            <w:rStyle w:val="Hyperlink"/>
            <w:noProof/>
          </w:rPr>
          <w:t>6.10.27</w:t>
        </w:r>
        <w:r w:rsidR="0034545B">
          <w:rPr>
            <w:rFonts w:asciiTheme="minorHAnsi" w:eastAsiaTheme="minorEastAsia" w:hAnsiTheme="minorHAnsi" w:cstheme="minorBidi"/>
            <w:noProof/>
            <w:sz w:val="22"/>
            <w:szCs w:val="22"/>
          </w:rPr>
          <w:tab/>
        </w:r>
        <w:r w:rsidR="0034545B" w:rsidRPr="00E20196">
          <w:rPr>
            <w:rStyle w:val="Hyperlink"/>
            <w:noProof/>
          </w:rPr>
          <w:t>Association Unique Set</w:t>
        </w:r>
        <w:r w:rsidR="0034545B">
          <w:rPr>
            <w:noProof/>
            <w:webHidden/>
          </w:rPr>
          <w:tab/>
        </w:r>
        <w:r w:rsidR="0034545B">
          <w:rPr>
            <w:noProof/>
            <w:webHidden/>
          </w:rPr>
          <w:fldChar w:fldCharType="begin"/>
        </w:r>
        <w:r w:rsidR="0034545B">
          <w:rPr>
            <w:noProof/>
            <w:webHidden/>
          </w:rPr>
          <w:instrText xml:space="preserve"> PAGEREF _Toc451803389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6E4F8A98" w14:textId="7EA9DC17" w:rsidR="0034545B" w:rsidRDefault="007507A0">
      <w:pPr>
        <w:pStyle w:val="TOC3"/>
        <w:rPr>
          <w:rFonts w:asciiTheme="minorHAnsi" w:eastAsiaTheme="minorEastAsia" w:hAnsiTheme="minorHAnsi" w:cstheme="minorBidi"/>
          <w:noProof/>
          <w:sz w:val="22"/>
          <w:szCs w:val="22"/>
        </w:rPr>
      </w:pPr>
      <w:hyperlink w:anchor="_Toc451803390" w:history="1">
        <w:r w:rsidR="0034545B" w:rsidRPr="00E20196">
          <w:rPr>
            <w:rStyle w:val="Hyperlink"/>
            <w:noProof/>
          </w:rPr>
          <w:t>6.10.28</w:t>
        </w:r>
        <w:r w:rsidR="0034545B">
          <w:rPr>
            <w:rFonts w:asciiTheme="minorHAnsi" w:eastAsiaTheme="minorEastAsia" w:hAnsiTheme="minorHAnsi" w:cstheme="minorBidi"/>
            <w:noProof/>
            <w:sz w:val="22"/>
            <w:szCs w:val="22"/>
          </w:rPr>
          <w:tab/>
        </w:r>
        <w:r w:rsidR="0034545B" w:rsidRPr="00E20196">
          <w:rPr>
            <w:rStyle w:val="Hyperlink"/>
            <w:noProof/>
          </w:rPr>
          <w:t>Class Uniqueness Constraint</w:t>
        </w:r>
        <w:r w:rsidR="0034545B">
          <w:rPr>
            <w:noProof/>
            <w:webHidden/>
          </w:rPr>
          <w:tab/>
        </w:r>
        <w:r w:rsidR="0034545B">
          <w:rPr>
            <w:noProof/>
            <w:webHidden/>
          </w:rPr>
          <w:fldChar w:fldCharType="begin"/>
        </w:r>
        <w:r w:rsidR="0034545B">
          <w:rPr>
            <w:noProof/>
            <w:webHidden/>
          </w:rPr>
          <w:instrText xml:space="preserve"> PAGEREF _Toc451803390 \h </w:instrText>
        </w:r>
        <w:r w:rsidR="0034545B">
          <w:rPr>
            <w:noProof/>
            <w:webHidden/>
          </w:rPr>
        </w:r>
        <w:r w:rsidR="0034545B">
          <w:rPr>
            <w:noProof/>
            <w:webHidden/>
          </w:rPr>
          <w:fldChar w:fldCharType="separate"/>
        </w:r>
        <w:r w:rsidR="0034545B">
          <w:rPr>
            <w:noProof/>
            <w:webHidden/>
          </w:rPr>
          <w:t>86</w:t>
        </w:r>
        <w:r w:rsidR="0034545B">
          <w:rPr>
            <w:noProof/>
            <w:webHidden/>
          </w:rPr>
          <w:fldChar w:fldCharType="end"/>
        </w:r>
      </w:hyperlink>
    </w:p>
    <w:p w14:paraId="7C84C9A6" w14:textId="5C164AB0" w:rsidR="0034545B" w:rsidRDefault="007507A0">
      <w:pPr>
        <w:pStyle w:val="TOC2"/>
        <w:rPr>
          <w:rFonts w:asciiTheme="minorHAnsi" w:eastAsiaTheme="minorEastAsia" w:hAnsiTheme="minorHAnsi" w:cstheme="minorBidi"/>
          <w:noProof/>
          <w:sz w:val="22"/>
          <w:szCs w:val="22"/>
        </w:rPr>
      </w:pPr>
      <w:hyperlink w:anchor="_Toc451803391" w:history="1">
        <w:r w:rsidR="0034545B" w:rsidRPr="00E20196">
          <w:rPr>
            <w:rStyle w:val="Hyperlink"/>
            <w:noProof/>
          </w:rPr>
          <w:t>6.11</w:t>
        </w:r>
        <w:r w:rsidR="0034545B">
          <w:rPr>
            <w:rFonts w:asciiTheme="minorHAnsi" w:eastAsiaTheme="minorEastAsia" w:hAnsiTheme="minorHAnsi" w:cstheme="minorBidi"/>
            <w:noProof/>
            <w:sz w:val="22"/>
            <w:szCs w:val="22"/>
          </w:rPr>
          <w:tab/>
        </w:r>
        <w:r w:rsidR="0034545B" w:rsidRPr="00E20196">
          <w:rPr>
            <w:rStyle w:val="Hyperlink"/>
            <w:noProof/>
          </w:rPr>
          <w:t>SIMF Conceptual Model::Structures</w:t>
        </w:r>
        <w:r w:rsidR="0034545B">
          <w:rPr>
            <w:noProof/>
            <w:webHidden/>
          </w:rPr>
          <w:tab/>
        </w:r>
        <w:r w:rsidR="0034545B">
          <w:rPr>
            <w:noProof/>
            <w:webHidden/>
          </w:rPr>
          <w:fldChar w:fldCharType="begin"/>
        </w:r>
        <w:r w:rsidR="0034545B">
          <w:rPr>
            <w:noProof/>
            <w:webHidden/>
          </w:rPr>
          <w:instrText xml:space="preserve"> PAGEREF _Toc451803391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D38DCD2" w14:textId="64AD026D" w:rsidR="0034545B" w:rsidRDefault="007507A0">
      <w:pPr>
        <w:pStyle w:val="TOC3"/>
        <w:rPr>
          <w:rFonts w:asciiTheme="minorHAnsi" w:eastAsiaTheme="minorEastAsia" w:hAnsiTheme="minorHAnsi" w:cstheme="minorBidi"/>
          <w:noProof/>
          <w:sz w:val="22"/>
          <w:szCs w:val="22"/>
        </w:rPr>
      </w:pPr>
      <w:hyperlink w:anchor="_Toc451803392" w:history="1">
        <w:r w:rsidR="0034545B" w:rsidRPr="00E20196">
          <w:rPr>
            <w:rStyle w:val="Hyperlink"/>
            <w:noProof/>
          </w:rPr>
          <w:t>6.11.1</w:t>
        </w:r>
        <w:r w:rsidR="0034545B">
          <w:rPr>
            <w:rFonts w:asciiTheme="minorHAnsi" w:eastAsiaTheme="minorEastAsia" w:hAnsiTheme="minorHAnsi" w:cstheme="minorBidi"/>
            <w:noProof/>
            <w:sz w:val="22"/>
            <w:szCs w:val="22"/>
          </w:rPr>
          <w:tab/>
        </w:r>
        <w:r w:rsidR="0034545B" w:rsidRPr="00E20196">
          <w:rPr>
            <w:rStyle w:val="Hyperlink"/>
            <w:noProof/>
          </w:rPr>
          <w:t>Diagram: Structures</w:t>
        </w:r>
        <w:r w:rsidR="0034545B">
          <w:rPr>
            <w:noProof/>
            <w:webHidden/>
          </w:rPr>
          <w:tab/>
        </w:r>
        <w:r w:rsidR="0034545B">
          <w:rPr>
            <w:noProof/>
            <w:webHidden/>
          </w:rPr>
          <w:fldChar w:fldCharType="begin"/>
        </w:r>
        <w:r w:rsidR="0034545B">
          <w:rPr>
            <w:noProof/>
            <w:webHidden/>
          </w:rPr>
          <w:instrText xml:space="preserve"> PAGEREF _Toc451803392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597C0CF9" w14:textId="53282DC5" w:rsidR="0034545B" w:rsidRDefault="007507A0">
      <w:pPr>
        <w:pStyle w:val="TOC3"/>
        <w:rPr>
          <w:rFonts w:asciiTheme="minorHAnsi" w:eastAsiaTheme="minorEastAsia" w:hAnsiTheme="minorHAnsi" w:cstheme="minorBidi"/>
          <w:noProof/>
          <w:sz w:val="22"/>
          <w:szCs w:val="22"/>
        </w:rPr>
      </w:pPr>
      <w:hyperlink w:anchor="_Toc451803393" w:history="1">
        <w:r w:rsidR="0034545B" w:rsidRPr="00E20196">
          <w:rPr>
            <w:rStyle w:val="Hyperlink"/>
            <w:noProof/>
          </w:rPr>
          <w:t>6.11.2</w:t>
        </w:r>
        <w:r w:rsidR="0034545B">
          <w:rPr>
            <w:rFonts w:asciiTheme="minorHAnsi" w:eastAsiaTheme="minorEastAsia" w:hAnsiTheme="minorHAnsi" w:cstheme="minorBidi"/>
            <w:noProof/>
            <w:sz w:val="22"/>
            <w:szCs w:val="22"/>
          </w:rPr>
          <w:tab/>
        </w:r>
        <w:r w:rsidR="0034545B" w:rsidRPr="00E20196">
          <w:rPr>
            <w:rStyle w:val="Hyperlink"/>
            <w:noProof/>
          </w:rPr>
          <w:t>Class Binding</w:t>
        </w:r>
        <w:r w:rsidR="0034545B">
          <w:rPr>
            <w:noProof/>
            <w:webHidden/>
          </w:rPr>
          <w:tab/>
        </w:r>
        <w:r w:rsidR="0034545B">
          <w:rPr>
            <w:noProof/>
            <w:webHidden/>
          </w:rPr>
          <w:fldChar w:fldCharType="begin"/>
        </w:r>
        <w:r w:rsidR="0034545B">
          <w:rPr>
            <w:noProof/>
            <w:webHidden/>
          </w:rPr>
          <w:instrText xml:space="preserve"> PAGEREF _Toc451803393 \h </w:instrText>
        </w:r>
        <w:r w:rsidR="0034545B">
          <w:rPr>
            <w:noProof/>
            <w:webHidden/>
          </w:rPr>
        </w:r>
        <w:r w:rsidR="0034545B">
          <w:rPr>
            <w:noProof/>
            <w:webHidden/>
          </w:rPr>
          <w:fldChar w:fldCharType="separate"/>
        </w:r>
        <w:r w:rsidR="0034545B">
          <w:rPr>
            <w:noProof/>
            <w:webHidden/>
          </w:rPr>
          <w:t>87</w:t>
        </w:r>
        <w:r w:rsidR="0034545B">
          <w:rPr>
            <w:noProof/>
            <w:webHidden/>
          </w:rPr>
          <w:fldChar w:fldCharType="end"/>
        </w:r>
      </w:hyperlink>
    </w:p>
    <w:p w14:paraId="070A9E80" w14:textId="19392259" w:rsidR="0034545B" w:rsidRDefault="007507A0">
      <w:pPr>
        <w:pStyle w:val="TOC3"/>
        <w:rPr>
          <w:rFonts w:asciiTheme="minorHAnsi" w:eastAsiaTheme="minorEastAsia" w:hAnsiTheme="minorHAnsi" w:cstheme="minorBidi"/>
          <w:noProof/>
          <w:sz w:val="22"/>
          <w:szCs w:val="22"/>
        </w:rPr>
      </w:pPr>
      <w:hyperlink w:anchor="_Toc451803394" w:history="1">
        <w:r w:rsidR="0034545B" w:rsidRPr="00E20196">
          <w:rPr>
            <w:rStyle w:val="Hyperlink"/>
            <w:noProof/>
          </w:rPr>
          <w:t>6.11.3</w:t>
        </w:r>
        <w:r w:rsidR="0034545B">
          <w:rPr>
            <w:rFonts w:asciiTheme="minorHAnsi" w:eastAsiaTheme="minorEastAsia" w:hAnsiTheme="minorHAnsi" w:cstheme="minorBidi"/>
            <w:noProof/>
            <w:sz w:val="22"/>
            <w:szCs w:val="22"/>
          </w:rPr>
          <w:tab/>
        </w:r>
        <w:r w:rsidR="0034545B" w:rsidRPr="00E20196">
          <w:rPr>
            <w:rStyle w:val="Hyperlink"/>
            <w:noProof/>
          </w:rPr>
          <w:t>Association Bound in situation</w:t>
        </w:r>
        <w:r w:rsidR="0034545B">
          <w:rPr>
            <w:noProof/>
            <w:webHidden/>
          </w:rPr>
          <w:tab/>
        </w:r>
        <w:r w:rsidR="0034545B">
          <w:rPr>
            <w:noProof/>
            <w:webHidden/>
          </w:rPr>
          <w:fldChar w:fldCharType="begin"/>
        </w:r>
        <w:r w:rsidR="0034545B">
          <w:rPr>
            <w:noProof/>
            <w:webHidden/>
          </w:rPr>
          <w:instrText xml:space="preserve"> PAGEREF _Toc451803394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3D6F5982" w14:textId="322779E4" w:rsidR="0034545B" w:rsidRDefault="007507A0">
      <w:pPr>
        <w:pStyle w:val="TOC3"/>
        <w:rPr>
          <w:rFonts w:asciiTheme="minorHAnsi" w:eastAsiaTheme="minorEastAsia" w:hAnsiTheme="minorHAnsi" w:cstheme="minorBidi"/>
          <w:noProof/>
          <w:sz w:val="22"/>
          <w:szCs w:val="22"/>
        </w:rPr>
      </w:pPr>
      <w:hyperlink w:anchor="_Toc451803395" w:history="1">
        <w:r w:rsidR="0034545B" w:rsidRPr="00E20196">
          <w:rPr>
            <w:rStyle w:val="Hyperlink"/>
            <w:noProof/>
          </w:rPr>
          <w:t>6.11.4</w:t>
        </w:r>
        <w:r w:rsidR="0034545B">
          <w:rPr>
            <w:rFonts w:asciiTheme="minorHAnsi" w:eastAsiaTheme="minorEastAsia" w:hAnsiTheme="minorHAnsi" w:cstheme="minorBidi"/>
            <w:noProof/>
            <w:sz w:val="22"/>
            <w:szCs w:val="22"/>
          </w:rPr>
          <w:tab/>
        </w:r>
        <w:r w:rsidR="0034545B" w:rsidRPr="00E20196">
          <w:rPr>
            <w:rStyle w:val="Hyperlink"/>
            <w:noProof/>
          </w:rPr>
          <w:t>Association Bound individual</w:t>
        </w:r>
        <w:r w:rsidR="0034545B">
          <w:rPr>
            <w:noProof/>
            <w:webHidden/>
          </w:rPr>
          <w:tab/>
        </w:r>
        <w:r w:rsidR="0034545B">
          <w:rPr>
            <w:noProof/>
            <w:webHidden/>
          </w:rPr>
          <w:fldChar w:fldCharType="begin"/>
        </w:r>
        <w:r w:rsidR="0034545B">
          <w:rPr>
            <w:noProof/>
            <w:webHidden/>
          </w:rPr>
          <w:instrText xml:space="preserve"> PAGEREF _Toc451803395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73C9B53A" w14:textId="3796C671" w:rsidR="0034545B" w:rsidRDefault="007507A0">
      <w:pPr>
        <w:pStyle w:val="TOC3"/>
        <w:rPr>
          <w:rFonts w:asciiTheme="minorHAnsi" w:eastAsiaTheme="minorEastAsia" w:hAnsiTheme="minorHAnsi" w:cstheme="minorBidi"/>
          <w:noProof/>
          <w:sz w:val="22"/>
          <w:szCs w:val="22"/>
        </w:rPr>
      </w:pPr>
      <w:hyperlink w:anchor="_Toc451803396" w:history="1">
        <w:r w:rsidR="0034545B" w:rsidRPr="00E20196">
          <w:rPr>
            <w:rStyle w:val="Hyperlink"/>
            <w:noProof/>
          </w:rPr>
          <w:t>6.11.5</w:t>
        </w:r>
        <w:r w:rsidR="0034545B">
          <w:rPr>
            <w:rFonts w:asciiTheme="minorHAnsi" w:eastAsiaTheme="minorEastAsia" w:hAnsiTheme="minorHAnsi" w:cstheme="minorBidi"/>
            <w:noProof/>
            <w:sz w:val="22"/>
            <w:szCs w:val="22"/>
          </w:rPr>
          <w:tab/>
        </w:r>
        <w:r w:rsidR="0034545B" w:rsidRPr="00E20196">
          <w:rPr>
            <w:rStyle w:val="Hyperlink"/>
            <w:noProof/>
          </w:rPr>
          <w:t>Association Bound property</w:t>
        </w:r>
        <w:r w:rsidR="0034545B">
          <w:rPr>
            <w:noProof/>
            <w:webHidden/>
          </w:rPr>
          <w:tab/>
        </w:r>
        <w:r w:rsidR="0034545B">
          <w:rPr>
            <w:noProof/>
            <w:webHidden/>
          </w:rPr>
          <w:fldChar w:fldCharType="begin"/>
        </w:r>
        <w:r w:rsidR="0034545B">
          <w:rPr>
            <w:noProof/>
            <w:webHidden/>
          </w:rPr>
          <w:instrText xml:space="preserve"> PAGEREF _Toc451803396 \h </w:instrText>
        </w:r>
        <w:r w:rsidR="0034545B">
          <w:rPr>
            <w:noProof/>
            <w:webHidden/>
          </w:rPr>
        </w:r>
        <w:r w:rsidR="0034545B">
          <w:rPr>
            <w:noProof/>
            <w:webHidden/>
          </w:rPr>
          <w:fldChar w:fldCharType="separate"/>
        </w:r>
        <w:r w:rsidR="0034545B">
          <w:rPr>
            <w:noProof/>
            <w:webHidden/>
          </w:rPr>
          <w:t>88</w:t>
        </w:r>
        <w:r w:rsidR="0034545B">
          <w:rPr>
            <w:noProof/>
            <w:webHidden/>
          </w:rPr>
          <w:fldChar w:fldCharType="end"/>
        </w:r>
      </w:hyperlink>
    </w:p>
    <w:p w14:paraId="1C3A6C95" w14:textId="0205AF5A" w:rsidR="0034545B" w:rsidRDefault="007507A0">
      <w:pPr>
        <w:pStyle w:val="TOC3"/>
        <w:rPr>
          <w:rFonts w:asciiTheme="minorHAnsi" w:eastAsiaTheme="minorEastAsia" w:hAnsiTheme="minorHAnsi" w:cstheme="minorBidi"/>
          <w:noProof/>
          <w:sz w:val="22"/>
          <w:szCs w:val="22"/>
        </w:rPr>
      </w:pPr>
      <w:hyperlink w:anchor="_Toc451803397" w:history="1">
        <w:r w:rsidR="0034545B" w:rsidRPr="00E20196">
          <w:rPr>
            <w:rStyle w:val="Hyperlink"/>
            <w:noProof/>
          </w:rPr>
          <w:t>6.11.6</w:t>
        </w:r>
        <w:r w:rsidR="0034545B">
          <w:rPr>
            <w:rFonts w:asciiTheme="minorHAnsi" w:eastAsiaTheme="minorEastAsia" w:hAnsiTheme="minorHAnsi" w:cstheme="minorBidi"/>
            <w:noProof/>
            <w:sz w:val="22"/>
            <w:szCs w:val="22"/>
          </w:rPr>
          <w:tab/>
        </w:r>
        <w:r w:rsidR="0034545B" w:rsidRPr="00E20196">
          <w:rPr>
            <w:rStyle w:val="Hyperlink"/>
            <w:noProof/>
          </w:rPr>
          <w:t>Association Properties</w:t>
        </w:r>
        <w:r w:rsidR="0034545B">
          <w:rPr>
            <w:noProof/>
            <w:webHidden/>
          </w:rPr>
          <w:tab/>
        </w:r>
        <w:r w:rsidR="0034545B">
          <w:rPr>
            <w:noProof/>
            <w:webHidden/>
          </w:rPr>
          <w:fldChar w:fldCharType="begin"/>
        </w:r>
        <w:r w:rsidR="0034545B">
          <w:rPr>
            <w:noProof/>
            <w:webHidden/>
          </w:rPr>
          <w:instrText xml:space="preserve"> PAGEREF _Toc451803397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8644302" w14:textId="014A19F9" w:rsidR="0034545B" w:rsidRDefault="007507A0">
      <w:pPr>
        <w:pStyle w:val="TOC3"/>
        <w:rPr>
          <w:rFonts w:asciiTheme="minorHAnsi" w:eastAsiaTheme="minorEastAsia" w:hAnsiTheme="minorHAnsi" w:cstheme="minorBidi"/>
          <w:noProof/>
          <w:sz w:val="22"/>
          <w:szCs w:val="22"/>
        </w:rPr>
      </w:pPr>
      <w:hyperlink w:anchor="_Toc451803398" w:history="1">
        <w:r w:rsidR="0034545B" w:rsidRPr="00E20196">
          <w:rPr>
            <w:rStyle w:val="Hyperlink"/>
            <w:noProof/>
          </w:rPr>
          <w:t>6.11.7</w:t>
        </w:r>
        <w:r w:rsidR="0034545B">
          <w:rPr>
            <w:rFonts w:asciiTheme="minorHAnsi" w:eastAsiaTheme="minorEastAsia" w:hAnsiTheme="minorHAnsi" w:cstheme="minorBidi"/>
            <w:noProof/>
            <w:sz w:val="22"/>
            <w:szCs w:val="22"/>
          </w:rPr>
          <w:tab/>
        </w:r>
        <w:r w:rsidR="0034545B" w:rsidRPr="00E20196">
          <w:rPr>
            <w:rStyle w:val="Hyperlink"/>
            <w:noProof/>
          </w:rPr>
          <w:t>Class Property</w:t>
        </w:r>
        <w:r w:rsidR="0034545B">
          <w:rPr>
            <w:noProof/>
            <w:webHidden/>
          </w:rPr>
          <w:tab/>
        </w:r>
        <w:r w:rsidR="0034545B">
          <w:rPr>
            <w:noProof/>
            <w:webHidden/>
          </w:rPr>
          <w:fldChar w:fldCharType="begin"/>
        </w:r>
        <w:r w:rsidR="0034545B">
          <w:rPr>
            <w:noProof/>
            <w:webHidden/>
          </w:rPr>
          <w:instrText xml:space="preserve"> PAGEREF _Toc451803398 \h </w:instrText>
        </w:r>
        <w:r w:rsidR="0034545B">
          <w:rPr>
            <w:noProof/>
            <w:webHidden/>
          </w:rPr>
        </w:r>
        <w:r w:rsidR="0034545B">
          <w:rPr>
            <w:noProof/>
            <w:webHidden/>
          </w:rPr>
          <w:fldChar w:fldCharType="separate"/>
        </w:r>
        <w:r w:rsidR="0034545B">
          <w:rPr>
            <w:noProof/>
            <w:webHidden/>
          </w:rPr>
          <w:t>89</w:t>
        </w:r>
        <w:r w:rsidR="0034545B">
          <w:rPr>
            <w:noProof/>
            <w:webHidden/>
          </w:rPr>
          <w:fldChar w:fldCharType="end"/>
        </w:r>
      </w:hyperlink>
    </w:p>
    <w:p w14:paraId="096B6405" w14:textId="5279603F" w:rsidR="0034545B" w:rsidRDefault="007507A0">
      <w:pPr>
        <w:pStyle w:val="TOC3"/>
        <w:rPr>
          <w:rFonts w:asciiTheme="minorHAnsi" w:eastAsiaTheme="minorEastAsia" w:hAnsiTheme="minorHAnsi" w:cstheme="minorBidi"/>
          <w:noProof/>
          <w:sz w:val="22"/>
          <w:szCs w:val="22"/>
        </w:rPr>
      </w:pPr>
      <w:hyperlink w:anchor="_Toc451803399" w:history="1">
        <w:r w:rsidR="0034545B" w:rsidRPr="00E20196">
          <w:rPr>
            <w:rStyle w:val="Hyperlink"/>
            <w:noProof/>
          </w:rPr>
          <w:t>6.11.8</w:t>
        </w:r>
        <w:r w:rsidR="0034545B">
          <w:rPr>
            <w:rFonts w:asciiTheme="minorHAnsi" w:eastAsiaTheme="minorEastAsia" w:hAnsiTheme="minorHAnsi" w:cstheme="minorBidi"/>
            <w:noProof/>
            <w:sz w:val="22"/>
            <w:szCs w:val="22"/>
          </w:rPr>
          <w:tab/>
        </w:r>
        <w:r w:rsidR="0034545B" w:rsidRPr="00E20196">
          <w:rPr>
            <w:rStyle w:val="Hyperlink"/>
            <w:noProof/>
          </w:rPr>
          <w:t>Class Situation</w:t>
        </w:r>
        <w:r w:rsidR="0034545B">
          <w:rPr>
            <w:noProof/>
            <w:webHidden/>
          </w:rPr>
          <w:tab/>
        </w:r>
        <w:r w:rsidR="0034545B">
          <w:rPr>
            <w:noProof/>
            <w:webHidden/>
          </w:rPr>
          <w:fldChar w:fldCharType="begin"/>
        </w:r>
        <w:r w:rsidR="0034545B">
          <w:rPr>
            <w:noProof/>
            <w:webHidden/>
          </w:rPr>
          <w:instrText xml:space="preserve"> PAGEREF _Toc451803399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77E8C172" w14:textId="39A01862" w:rsidR="0034545B" w:rsidRDefault="007507A0">
      <w:pPr>
        <w:pStyle w:val="TOC3"/>
        <w:rPr>
          <w:rFonts w:asciiTheme="minorHAnsi" w:eastAsiaTheme="minorEastAsia" w:hAnsiTheme="minorHAnsi" w:cstheme="minorBidi"/>
          <w:noProof/>
          <w:sz w:val="22"/>
          <w:szCs w:val="22"/>
        </w:rPr>
      </w:pPr>
      <w:hyperlink w:anchor="_Toc451803400" w:history="1">
        <w:r w:rsidR="0034545B" w:rsidRPr="00E20196">
          <w:rPr>
            <w:rStyle w:val="Hyperlink"/>
            <w:noProof/>
          </w:rPr>
          <w:t>6.11.9</w:t>
        </w:r>
        <w:r w:rsidR="0034545B">
          <w:rPr>
            <w:rFonts w:asciiTheme="minorHAnsi" w:eastAsiaTheme="minorEastAsia" w:hAnsiTheme="minorHAnsi" w:cstheme="minorBidi"/>
            <w:noProof/>
            <w:sz w:val="22"/>
            <w:szCs w:val="22"/>
          </w:rPr>
          <w:tab/>
        </w:r>
        <w:r w:rsidR="0034545B" w:rsidRPr="00E20196">
          <w:rPr>
            <w:rStyle w:val="Hyperlink"/>
            <w:noProof/>
          </w:rPr>
          <w:t>Class Situation Type</w:t>
        </w:r>
        <w:r w:rsidR="0034545B">
          <w:rPr>
            <w:noProof/>
            <w:webHidden/>
          </w:rPr>
          <w:tab/>
        </w:r>
        <w:r w:rsidR="0034545B">
          <w:rPr>
            <w:noProof/>
            <w:webHidden/>
          </w:rPr>
          <w:fldChar w:fldCharType="begin"/>
        </w:r>
        <w:r w:rsidR="0034545B">
          <w:rPr>
            <w:noProof/>
            <w:webHidden/>
          </w:rPr>
          <w:instrText xml:space="preserve"> PAGEREF _Toc451803400 \h </w:instrText>
        </w:r>
        <w:r w:rsidR="0034545B">
          <w:rPr>
            <w:noProof/>
            <w:webHidden/>
          </w:rPr>
        </w:r>
        <w:r w:rsidR="0034545B">
          <w:rPr>
            <w:noProof/>
            <w:webHidden/>
          </w:rPr>
          <w:fldChar w:fldCharType="separate"/>
        </w:r>
        <w:r w:rsidR="0034545B">
          <w:rPr>
            <w:noProof/>
            <w:webHidden/>
          </w:rPr>
          <w:t>90</w:t>
        </w:r>
        <w:r w:rsidR="0034545B">
          <w:rPr>
            <w:noProof/>
            <w:webHidden/>
          </w:rPr>
          <w:fldChar w:fldCharType="end"/>
        </w:r>
      </w:hyperlink>
    </w:p>
    <w:p w14:paraId="37522402" w14:textId="0C2FCCC3" w:rsidR="0034545B" w:rsidRDefault="007507A0">
      <w:pPr>
        <w:pStyle w:val="TOC3"/>
        <w:rPr>
          <w:rFonts w:asciiTheme="minorHAnsi" w:eastAsiaTheme="minorEastAsia" w:hAnsiTheme="minorHAnsi" w:cstheme="minorBidi"/>
          <w:noProof/>
          <w:sz w:val="22"/>
          <w:szCs w:val="22"/>
        </w:rPr>
      </w:pPr>
      <w:hyperlink w:anchor="_Toc451803401" w:history="1">
        <w:r w:rsidR="0034545B" w:rsidRPr="00E20196">
          <w:rPr>
            <w:rStyle w:val="Hyperlink"/>
            <w:noProof/>
          </w:rPr>
          <w:t>6.11.10</w:t>
        </w:r>
        <w:r w:rsidR="0034545B">
          <w:rPr>
            <w:rFonts w:asciiTheme="minorHAnsi" w:eastAsiaTheme="minorEastAsia" w:hAnsiTheme="minorHAnsi" w:cstheme="minorBidi"/>
            <w:noProof/>
            <w:sz w:val="22"/>
            <w:szCs w:val="22"/>
          </w:rPr>
          <w:tab/>
        </w:r>
        <w:r w:rsidR="0034545B" w:rsidRPr="00E20196">
          <w:rPr>
            <w:rStyle w:val="Hyperlink"/>
            <w:noProof/>
          </w:rPr>
          <w:t>Class Structure</w:t>
        </w:r>
        <w:r w:rsidR="0034545B">
          <w:rPr>
            <w:noProof/>
            <w:webHidden/>
          </w:rPr>
          <w:tab/>
        </w:r>
        <w:r w:rsidR="0034545B">
          <w:rPr>
            <w:noProof/>
            <w:webHidden/>
          </w:rPr>
          <w:fldChar w:fldCharType="begin"/>
        </w:r>
        <w:r w:rsidR="0034545B">
          <w:rPr>
            <w:noProof/>
            <w:webHidden/>
          </w:rPr>
          <w:instrText xml:space="preserve"> PAGEREF _Toc451803401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653C2249" w14:textId="0D23932B" w:rsidR="0034545B" w:rsidRDefault="007507A0">
      <w:pPr>
        <w:pStyle w:val="TOC3"/>
        <w:rPr>
          <w:rFonts w:asciiTheme="minorHAnsi" w:eastAsiaTheme="minorEastAsia" w:hAnsiTheme="minorHAnsi" w:cstheme="minorBidi"/>
          <w:noProof/>
          <w:sz w:val="22"/>
          <w:szCs w:val="22"/>
        </w:rPr>
      </w:pPr>
      <w:hyperlink w:anchor="_Toc451803402" w:history="1">
        <w:r w:rsidR="0034545B" w:rsidRPr="00E20196">
          <w:rPr>
            <w:rStyle w:val="Hyperlink"/>
            <w:noProof/>
          </w:rPr>
          <w:t>6.11.11</w:t>
        </w:r>
        <w:r w:rsidR="0034545B">
          <w:rPr>
            <w:rFonts w:asciiTheme="minorHAnsi" w:eastAsiaTheme="minorEastAsia" w:hAnsiTheme="minorHAnsi" w:cstheme="minorBidi"/>
            <w:noProof/>
            <w:sz w:val="22"/>
            <w:szCs w:val="22"/>
          </w:rPr>
          <w:tab/>
        </w:r>
        <w:r w:rsidR="0034545B" w:rsidRPr="00E20196">
          <w:rPr>
            <w:rStyle w:val="Hyperlink"/>
            <w:noProof/>
          </w:rPr>
          <w:t>Class Structured Type</w:t>
        </w:r>
        <w:r w:rsidR="0034545B">
          <w:rPr>
            <w:noProof/>
            <w:webHidden/>
          </w:rPr>
          <w:tab/>
        </w:r>
        <w:r w:rsidR="0034545B">
          <w:rPr>
            <w:noProof/>
            <w:webHidden/>
          </w:rPr>
          <w:fldChar w:fldCharType="begin"/>
        </w:r>
        <w:r w:rsidR="0034545B">
          <w:rPr>
            <w:noProof/>
            <w:webHidden/>
          </w:rPr>
          <w:instrText xml:space="preserve"> PAGEREF _Toc451803402 \h </w:instrText>
        </w:r>
        <w:r w:rsidR="0034545B">
          <w:rPr>
            <w:noProof/>
            <w:webHidden/>
          </w:rPr>
        </w:r>
        <w:r w:rsidR="0034545B">
          <w:rPr>
            <w:noProof/>
            <w:webHidden/>
          </w:rPr>
          <w:fldChar w:fldCharType="separate"/>
        </w:r>
        <w:r w:rsidR="0034545B">
          <w:rPr>
            <w:noProof/>
            <w:webHidden/>
          </w:rPr>
          <w:t>91</w:t>
        </w:r>
        <w:r w:rsidR="0034545B">
          <w:rPr>
            <w:noProof/>
            <w:webHidden/>
          </w:rPr>
          <w:fldChar w:fldCharType="end"/>
        </w:r>
      </w:hyperlink>
    </w:p>
    <w:p w14:paraId="4EFC4840" w14:textId="694BC19A" w:rsidR="0034545B" w:rsidRDefault="007507A0">
      <w:pPr>
        <w:pStyle w:val="TOC2"/>
        <w:rPr>
          <w:rFonts w:asciiTheme="minorHAnsi" w:eastAsiaTheme="minorEastAsia" w:hAnsiTheme="minorHAnsi" w:cstheme="minorBidi"/>
          <w:noProof/>
          <w:sz w:val="22"/>
          <w:szCs w:val="22"/>
        </w:rPr>
      </w:pPr>
      <w:hyperlink w:anchor="_Toc451803403" w:history="1">
        <w:r w:rsidR="0034545B" w:rsidRPr="00E20196">
          <w:rPr>
            <w:rStyle w:val="Hyperlink"/>
            <w:noProof/>
          </w:rPr>
          <w:t>6.12</w:t>
        </w:r>
        <w:r w:rsidR="0034545B">
          <w:rPr>
            <w:rFonts w:asciiTheme="minorHAnsi" w:eastAsiaTheme="minorEastAsia" w:hAnsiTheme="minorHAnsi" w:cstheme="minorBidi"/>
            <w:noProof/>
            <w:sz w:val="22"/>
            <w:szCs w:val="22"/>
          </w:rPr>
          <w:tab/>
        </w:r>
        <w:r w:rsidR="0034545B" w:rsidRPr="00E20196">
          <w:rPr>
            <w:rStyle w:val="Hyperlink"/>
            <w:noProof/>
          </w:rPr>
          <w:t>SIMF Conceptual Model::Top level</w:t>
        </w:r>
        <w:r w:rsidR="0034545B">
          <w:rPr>
            <w:noProof/>
            <w:webHidden/>
          </w:rPr>
          <w:tab/>
        </w:r>
        <w:r w:rsidR="0034545B">
          <w:rPr>
            <w:noProof/>
            <w:webHidden/>
          </w:rPr>
          <w:fldChar w:fldCharType="begin"/>
        </w:r>
        <w:r w:rsidR="0034545B">
          <w:rPr>
            <w:noProof/>
            <w:webHidden/>
          </w:rPr>
          <w:instrText xml:space="preserve"> PAGEREF _Toc451803403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3F6C9126" w14:textId="60F2C3F2" w:rsidR="0034545B" w:rsidRDefault="007507A0">
      <w:pPr>
        <w:pStyle w:val="TOC3"/>
        <w:rPr>
          <w:rFonts w:asciiTheme="minorHAnsi" w:eastAsiaTheme="minorEastAsia" w:hAnsiTheme="minorHAnsi" w:cstheme="minorBidi"/>
          <w:noProof/>
          <w:sz w:val="22"/>
          <w:szCs w:val="22"/>
        </w:rPr>
      </w:pPr>
      <w:hyperlink w:anchor="_Toc451803404" w:history="1">
        <w:r w:rsidR="0034545B" w:rsidRPr="00E20196">
          <w:rPr>
            <w:rStyle w:val="Hyperlink"/>
            <w:noProof/>
          </w:rPr>
          <w:t>6.12.1</w:t>
        </w:r>
        <w:r w:rsidR="0034545B">
          <w:rPr>
            <w:rFonts w:asciiTheme="minorHAnsi" w:eastAsiaTheme="minorEastAsia" w:hAnsiTheme="minorHAnsi" w:cstheme="minorBidi"/>
            <w:noProof/>
            <w:sz w:val="22"/>
            <w:szCs w:val="22"/>
          </w:rPr>
          <w:tab/>
        </w:r>
        <w:r w:rsidR="0034545B" w:rsidRPr="00E20196">
          <w:rPr>
            <w:rStyle w:val="Hyperlink"/>
            <w:noProof/>
          </w:rPr>
          <w:t>Diagram: Context</w:t>
        </w:r>
        <w:r w:rsidR="0034545B">
          <w:rPr>
            <w:noProof/>
            <w:webHidden/>
          </w:rPr>
          <w:tab/>
        </w:r>
        <w:r w:rsidR="0034545B">
          <w:rPr>
            <w:noProof/>
            <w:webHidden/>
          </w:rPr>
          <w:fldChar w:fldCharType="begin"/>
        </w:r>
        <w:r w:rsidR="0034545B">
          <w:rPr>
            <w:noProof/>
            <w:webHidden/>
          </w:rPr>
          <w:instrText xml:space="preserve"> PAGEREF _Toc451803404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430926BC" w14:textId="05E3675C" w:rsidR="0034545B" w:rsidRDefault="007507A0">
      <w:pPr>
        <w:pStyle w:val="TOC3"/>
        <w:rPr>
          <w:rFonts w:asciiTheme="minorHAnsi" w:eastAsiaTheme="minorEastAsia" w:hAnsiTheme="minorHAnsi" w:cstheme="minorBidi"/>
          <w:noProof/>
          <w:sz w:val="22"/>
          <w:szCs w:val="22"/>
        </w:rPr>
      </w:pPr>
      <w:hyperlink w:anchor="_Toc451803405" w:history="1">
        <w:r w:rsidR="0034545B" w:rsidRPr="00E20196">
          <w:rPr>
            <w:rStyle w:val="Hyperlink"/>
            <w:noProof/>
          </w:rPr>
          <w:t>6.12.2</w:t>
        </w:r>
        <w:r w:rsidR="0034545B">
          <w:rPr>
            <w:rFonts w:asciiTheme="minorHAnsi" w:eastAsiaTheme="minorEastAsia" w:hAnsiTheme="minorHAnsi" w:cstheme="minorBidi"/>
            <w:noProof/>
            <w:sz w:val="22"/>
            <w:szCs w:val="22"/>
          </w:rPr>
          <w:tab/>
        </w:r>
        <w:r w:rsidR="0034545B" w:rsidRPr="00E20196">
          <w:rPr>
            <w:rStyle w:val="Hyperlink"/>
            <w:noProof/>
          </w:rPr>
          <w:t>Diagram: TopLevel</w:t>
        </w:r>
        <w:r w:rsidR="0034545B">
          <w:rPr>
            <w:noProof/>
            <w:webHidden/>
          </w:rPr>
          <w:tab/>
        </w:r>
        <w:r w:rsidR="0034545B">
          <w:rPr>
            <w:noProof/>
            <w:webHidden/>
          </w:rPr>
          <w:fldChar w:fldCharType="begin"/>
        </w:r>
        <w:r w:rsidR="0034545B">
          <w:rPr>
            <w:noProof/>
            <w:webHidden/>
          </w:rPr>
          <w:instrText xml:space="preserve"> PAGEREF _Toc451803405 \h </w:instrText>
        </w:r>
        <w:r w:rsidR="0034545B">
          <w:rPr>
            <w:noProof/>
            <w:webHidden/>
          </w:rPr>
        </w:r>
        <w:r w:rsidR="0034545B">
          <w:rPr>
            <w:noProof/>
            <w:webHidden/>
          </w:rPr>
          <w:fldChar w:fldCharType="separate"/>
        </w:r>
        <w:r w:rsidR="0034545B">
          <w:rPr>
            <w:noProof/>
            <w:webHidden/>
          </w:rPr>
          <w:t>92</w:t>
        </w:r>
        <w:r w:rsidR="0034545B">
          <w:rPr>
            <w:noProof/>
            <w:webHidden/>
          </w:rPr>
          <w:fldChar w:fldCharType="end"/>
        </w:r>
      </w:hyperlink>
    </w:p>
    <w:p w14:paraId="511FE285" w14:textId="015E80DD" w:rsidR="0034545B" w:rsidRDefault="007507A0">
      <w:pPr>
        <w:pStyle w:val="TOC3"/>
        <w:rPr>
          <w:rFonts w:asciiTheme="minorHAnsi" w:eastAsiaTheme="minorEastAsia" w:hAnsiTheme="minorHAnsi" w:cstheme="minorBidi"/>
          <w:noProof/>
          <w:sz w:val="22"/>
          <w:szCs w:val="22"/>
        </w:rPr>
      </w:pPr>
      <w:hyperlink w:anchor="_Toc451803406" w:history="1">
        <w:r w:rsidR="0034545B" w:rsidRPr="00E20196">
          <w:rPr>
            <w:rStyle w:val="Hyperlink"/>
            <w:noProof/>
          </w:rPr>
          <w:t>6.12.3</w:t>
        </w:r>
        <w:r w:rsidR="0034545B">
          <w:rPr>
            <w:rFonts w:asciiTheme="minorHAnsi" w:eastAsiaTheme="minorEastAsia" w:hAnsiTheme="minorHAnsi" w:cstheme="minorBidi"/>
            <w:noProof/>
            <w:sz w:val="22"/>
            <w:szCs w:val="22"/>
          </w:rPr>
          <w:tab/>
        </w:r>
        <w:r w:rsidR="0034545B" w:rsidRPr="00E20196">
          <w:rPr>
            <w:rStyle w:val="Hyperlink"/>
            <w:noProof/>
          </w:rPr>
          <w:t>Class Anything</w:t>
        </w:r>
        <w:r w:rsidR="0034545B">
          <w:rPr>
            <w:noProof/>
            <w:webHidden/>
          </w:rPr>
          <w:tab/>
        </w:r>
        <w:r w:rsidR="0034545B">
          <w:rPr>
            <w:noProof/>
            <w:webHidden/>
          </w:rPr>
          <w:fldChar w:fldCharType="begin"/>
        </w:r>
        <w:r w:rsidR="0034545B">
          <w:rPr>
            <w:noProof/>
            <w:webHidden/>
          </w:rPr>
          <w:instrText xml:space="preserve"> PAGEREF _Toc451803406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4F41FB8E" w14:textId="7EDBE66F" w:rsidR="0034545B" w:rsidRDefault="007507A0">
      <w:pPr>
        <w:pStyle w:val="TOC3"/>
        <w:rPr>
          <w:rFonts w:asciiTheme="minorHAnsi" w:eastAsiaTheme="minorEastAsia" w:hAnsiTheme="minorHAnsi" w:cstheme="minorBidi"/>
          <w:noProof/>
          <w:sz w:val="22"/>
          <w:szCs w:val="22"/>
        </w:rPr>
      </w:pPr>
      <w:hyperlink w:anchor="_Toc451803407" w:history="1">
        <w:r w:rsidR="0034545B" w:rsidRPr="00E20196">
          <w:rPr>
            <w:rStyle w:val="Hyperlink"/>
            <w:noProof/>
          </w:rPr>
          <w:t>6.12.4</w:t>
        </w:r>
        <w:r w:rsidR="0034545B">
          <w:rPr>
            <w:rFonts w:asciiTheme="minorHAnsi" w:eastAsiaTheme="minorEastAsia" w:hAnsiTheme="minorHAnsi" w:cstheme="minorBidi"/>
            <w:noProof/>
            <w:sz w:val="22"/>
            <w:szCs w:val="22"/>
          </w:rPr>
          <w:tab/>
        </w:r>
        <w:r w:rsidR="0034545B" w:rsidRPr="00E20196">
          <w:rPr>
            <w:rStyle w:val="Hyperlink"/>
            <w:noProof/>
          </w:rPr>
          <w:t>Association Assertion</w:t>
        </w:r>
        <w:r w:rsidR="0034545B">
          <w:rPr>
            <w:noProof/>
            <w:webHidden/>
          </w:rPr>
          <w:tab/>
        </w:r>
        <w:r w:rsidR="0034545B">
          <w:rPr>
            <w:noProof/>
            <w:webHidden/>
          </w:rPr>
          <w:fldChar w:fldCharType="begin"/>
        </w:r>
        <w:r w:rsidR="0034545B">
          <w:rPr>
            <w:noProof/>
            <w:webHidden/>
          </w:rPr>
          <w:instrText xml:space="preserve"> PAGEREF _Toc451803407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15C5E5D" w14:textId="6C04D1DB" w:rsidR="0034545B" w:rsidRDefault="007507A0">
      <w:pPr>
        <w:pStyle w:val="TOC3"/>
        <w:rPr>
          <w:rFonts w:asciiTheme="minorHAnsi" w:eastAsiaTheme="minorEastAsia" w:hAnsiTheme="minorHAnsi" w:cstheme="minorBidi"/>
          <w:noProof/>
          <w:sz w:val="22"/>
          <w:szCs w:val="22"/>
        </w:rPr>
      </w:pPr>
      <w:hyperlink w:anchor="_Toc451803408" w:history="1">
        <w:r w:rsidR="0034545B" w:rsidRPr="00E20196">
          <w:rPr>
            <w:rStyle w:val="Hyperlink"/>
            <w:noProof/>
          </w:rPr>
          <w:t>6.12.5</w:t>
        </w:r>
        <w:r w:rsidR="0034545B">
          <w:rPr>
            <w:rFonts w:asciiTheme="minorHAnsi" w:eastAsiaTheme="minorEastAsia" w:hAnsiTheme="minorHAnsi" w:cstheme="minorBidi"/>
            <w:noProof/>
            <w:sz w:val="22"/>
            <w:szCs w:val="22"/>
          </w:rPr>
          <w:tab/>
        </w:r>
        <w:r w:rsidR="0034545B" w:rsidRPr="00E20196">
          <w:rPr>
            <w:rStyle w:val="Hyperlink"/>
            <w:noProof/>
          </w:rPr>
          <w:t>Class Context</w:t>
        </w:r>
        <w:r w:rsidR="0034545B">
          <w:rPr>
            <w:noProof/>
            <w:webHidden/>
          </w:rPr>
          <w:tab/>
        </w:r>
        <w:r w:rsidR="0034545B">
          <w:rPr>
            <w:noProof/>
            <w:webHidden/>
          </w:rPr>
          <w:fldChar w:fldCharType="begin"/>
        </w:r>
        <w:r w:rsidR="0034545B">
          <w:rPr>
            <w:noProof/>
            <w:webHidden/>
          </w:rPr>
          <w:instrText xml:space="preserve"> PAGEREF _Toc451803408 \h </w:instrText>
        </w:r>
        <w:r w:rsidR="0034545B">
          <w:rPr>
            <w:noProof/>
            <w:webHidden/>
          </w:rPr>
        </w:r>
        <w:r w:rsidR="0034545B">
          <w:rPr>
            <w:noProof/>
            <w:webHidden/>
          </w:rPr>
          <w:fldChar w:fldCharType="separate"/>
        </w:r>
        <w:r w:rsidR="0034545B">
          <w:rPr>
            <w:noProof/>
            <w:webHidden/>
          </w:rPr>
          <w:t>93</w:t>
        </w:r>
        <w:r w:rsidR="0034545B">
          <w:rPr>
            <w:noProof/>
            <w:webHidden/>
          </w:rPr>
          <w:fldChar w:fldCharType="end"/>
        </w:r>
      </w:hyperlink>
    </w:p>
    <w:p w14:paraId="3F9CDF37" w14:textId="516F2D97" w:rsidR="0034545B" w:rsidRDefault="007507A0">
      <w:pPr>
        <w:pStyle w:val="TOC3"/>
        <w:rPr>
          <w:rFonts w:asciiTheme="minorHAnsi" w:eastAsiaTheme="minorEastAsia" w:hAnsiTheme="minorHAnsi" w:cstheme="minorBidi"/>
          <w:noProof/>
          <w:sz w:val="22"/>
          <w:szCs w:val="22"/>
        </w:rPr>
      </w:pPr>
      <w:hyperlink w:anchor="_Toc451803409" w:history="1">
        <w:r w:rsidR="0034545B" w:rsidRPr="00E20196">
          <w:rPr>
            <w:rStyle w:val="Hyperlink"/>
            <w:noProof/>
          </w:rPr>
          <w:t>6.12.6</w:t>
        </w:r>
        <w:r w:rsidR="0034545B">
          <w:rPr>
            <w:rFonts w:asciiTheme="minorHAnsi" w:eastAsiaTheme="minorEastAsia" w:hAnsiTheme="minorHAnsi" w:cstheme="minorBidi"/>
            <w:noProof/>
            <w:sz w:val="22"/>
            <w:szCs w:val="22"/>
          </w:rPr>
          <w:tab/>
        </w:r>
        <w:r w:rsidR="0034545B" w:rsidRPr="00E20196">
          <w:rPr>
            <w:rStyle w:val="Hyperlink"/>
            <w:noProof/>
          </w:rPr>
          <w:t>Class Entity</w:t>
        </w:r>
        <w:r w:rsidR="0034545B">
          <w:rPr>
            <w:noProof/>
            <w:webHidden/>
          </w:rPr>
          <w:tab/>
        </w:r>
        <w:r w:rsidR="0034545B">
          <w:rPr>
            <w:noProof/>
            <w:webHidden/>
          </w:rPr>
          <w:fldChar w:fldCharType="begin"/>
        </w:r>
        <w:r w:rsidR="0034545B">
          <w:rPr>
            <w:noProof/>
            <w:webHidden/>
          </w:rPr>
          <w:instrText xml:space="preserve"> PAGEREF _Toc451803409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002C1B20" w14:textId="3C7611CA" w:rsidR="0034545B" w:rsidRDefault="007507A0">
      <w:pPr>
        <w:pStyle w:val="TOC3"/>
        <w:rPr>
          <w:rFonts w:asciiTheme="minorHAnsi" w:eastAsiaTheme="minorEastAsia" w:hAnsiTheme="minorHAnsi" w:cstheme="minorBidi"/>
          <w:noProof/>
          <w:sz w:val="22"/>
          <w:szCs w:val="22"/>
        </w:rPr>
      </w:pPr>
      <w:hyperlink w:anchor="_Toc451803410" w:history="1">
        <w:r w:rsidR="0034545B" w:rsidRPr="00E20196">
          <w:rPr>
            <w:rStyle w:val="Hyperlink"/>
            <w:noProof/>
          </w:rPr>
          <w:t>6.12.7</w:t>
        </w:r>
        <w:r w:rsidR="0034545B">
          <w:rPr>
            <w:rFonts w:asciiTheme="minorHAnsi" w:eastAsiaTheme="minorEastAsia" w:hAnsiTheme="minorHAnsi" w:cstheme="minorBidi"/>
            <w:noProof/>
            <w:sz w:val="22"/>
            <w:szCs w:val="22"/>
          </w:rPr>
          <w:tab/>
        </w:r>
        <w:r w:rsidR="0034545B" w:rsidRPr="00E20196">
          <w:rPr>
            <w:rStyle w:val="Hyperlink"/>
            <w:noProof/>
          </w:rPr>
          <w:t>Association In Context</w:t>
        </w:r>
        <w:r w:rsidR="0034545B">
          <w:rPr>
            <w:noProof/>
            <w:webHidden/>
          </w:rPr>
          <w:tab/>
        </w:r>
        <w:r w:rsidR="0034545B">
          <w:rPr>
            <w:noProof/>
            <w:webHidden/>
          </w:rPr>
          <w:fldChar w:fldCharType="begin"/>
        </w:r>
        <w:r w:rsidR="0034545B">
          <w:rPr>
            <w:noProof/>
            <w:webHidden/>
          </w:rPr>
          <w:instrText xml:space="preserve"> PAGEREF _Toc451803410 \h </w:instrText>
        </w:r>
        <w:r w:rsidR="0034545B">
          <w:rPr>
            <w:noProof/>
            <w:webHidden/>
          </w:rPr>
        </w:r>
        <w:r w:rsidR="0034545B">
          <w:rPr>
            <w:noProof/>
            <w:webHidden/>
          </w:rPr>
          <w:fldChar w:fldCharType="separate"/>
        </w:r>
        <w:r w:rsidR="0034545B">
          <w:rPr>
            <w:noProof/>
            <w:webHidden/>
          </w:rPr>
          <w:t>94</w:t>
        </w:r>
        <w:r w:rsidR="0034545B">
          <w:rPr>
            <w:noProof/>
            <w:webHidden/>
          </w:rPr>
          <w:fldChar w:fldCharType="end"/>
        </w:r>
      </w:hyperlink>
    </w:p>
    <w:p w14:paraId="37193B72" w14:textId="24DB25BD" w:rsidR="0034545B" w:rsidRDefault="007507A0">
      <w:pPr>
        <w:pStyle w:val="TOC3"/>
        <w:rPr>
          <w:rFonts w:asciiTheme="minorHAnsi" w:eastAsiaTheme="minorEastAsia" w:hAnsiTheme="minorHAnsi" w:cstheme="minorBidi"/>
          <w:noProof/>
          <w:sz w:val="22"/>
          <w:szCs w:val="22"/>
        </w:rPr>
      </w:pPr>
      <w:hyperlink w:anchor="_Toc451803411" w:history="1">
        <w:r w:rsidR="0034545B" w:rsidRPr="00E20196">
          <w:rPr>
            <w:rStyle w:val="Hyperlink"/>
            <w:noProof/>
          </w:rPr>
          <w:t>6.12.8</w:t>
        </w:r>
        <w:r w:rsidR="0034545B">
          <w:rPr>
            <w:rFonts w:asciiTheme="minorHAnsi" w:eastAsiaTheme="minorEastAsia" w:hAnsiTheme="minorHAnsi" w:cstheme="minorBidi"/>
            <w:noProof/>
            <w:sz w:val="22"/>
            <w:szCs w:val="22"/>
          </w:rPr>
          <w:tab/>
        </w:r>
        <w:r w:rsidR="0034545B" w:rsidRPr="00E20196">
          <w:rPr>
            <w:rStyle w:val="Hyperlink"/>
            <w:noProof/>
          </w:rPr>
          <w:t>Class Proposition</w:t>
        </w:r>
        <w:r w:rsidR="0034545B">
          <w:rPr>
            <w:noProof/>
            <w:webHidden/>
          </w:rPr>
          <w:tab/>
        </w:r>
        <w:r w:rsidR="0034545B">
          <w:rPr>
            <w:noProof/>
            <w:webHidden/>
          </w:rPr>
          <w:fldChar w:fldCharType="begin"/>
        </w:r>
        <w:r w:rsidR="0034545B">
          <w:rPr>
            <w:noProof/>
            <w:webHidden/>
          </w:rPr>
          <w:instrText xml:space="preserve"> PAGEREF _Toc451803411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5E0A4D52" w14:textId="2BFE1272" w:rsidR="0034545B" w:rsidRDefault="007507A0">
      <w:pPr>
        <w:pStyle w:val="TOC3"/>
        <w:rPr>
          <w:rFonts w:asciiTheme="minorHAnsi" w:eastAsiaTheme="minorEastAsia" w:hAnsiTheme="minorHAnsi" w:cstheme="minorBidi"/>
          <w:noProof/>
          <w:sz w:val="22"/>
          <w:szCs w:val="22"/>
        </w:rPr>
      </w:pPr>
      <w:hyperlink w:anchor="_Toc451803412" w:history="1">
        <w:r w:rsidR="0034545B" w:rsidRPr="00E20196">
          <w:rPr>
            <w:rStyle w:val="Hyperlink"/>
            <w:noProof/>
          </w:rPr>
          <w:t>6.12.9</w:t>
        </w:r>
        <w:r w:rsidR="0034545B">
          <w:rPr>
            <w:rFonts w:asciiTheme="minorHAnsi" w:eastAsiaTheme="minorEastAsia" w:hAnsiTheme="minorHAnsi" w:cstheme="minorBidi"/>
            <w:noProof/>
            <w:sz w:val="22"/>
            <w:szCs w:val="22"/>
          </w:rPr>
          <w:tab/>
        </w:r>
        <w:r w:rsidR="0034545B" w:rsidRPr="00E20196">
          <w:rPr>
            <w:rStyle w:val="Hyperlink"/>
            <w:noProof/>
          </w:rPr>
          <w:t>Association Term Preference</w:t>
        </w:r>
        <w:r w:rsidR="0034545B">
          <w:rPr>
            <w:noProof/>
            <w:webHidden/>
          </w:rPr>
          <w:tab/>
        </w:r>
        <w:r w:rsidR="0034545B">
          <w:rPr>
            <w:noProof/>
            <w:webHidden/>
          </w:rPr>
          <w:fldChar w:fldCharType="begin"/>
        </w:r>
        <w:r w:rsidR="0034545B">
          <w:rPr>
            <w:noProof/>
            <w:webHidden/>
          </w:rPr>
          <w:instrText xml:space="preserve"> PAGEREF _Toc451803412 \h </w:instrText>
        </w:r>
        <w:r w:rsidR="0034545B">
          <w:rPr>
            <w:noProof/>
            <w:webHidden/>
          </w:rPr>
        </w:r>
        <w:r w:rsidR="0034545B">
          <w:rPr>
            <w:noProof/>
            <w:webHidden/>
          </w:rPr>
          <w:fldChar w:fldCharType="separate"/>
        </w:r>
        <w:r w:rsidR="0034545B">
          <w:rPr>
            <w:noProof/>
            <w:webHidden/>
          </w:rPr>
          <w:t>95</w:t>
        </w:r>
        <w:r w:rsidR="0034545B">
          <w:rPr>
            <w:noProof/>
            <w:webHidden/>
          </w:rPr>
          <w:fldChar w:fldCharType="end"/>
        </w:r>
      </w:hyperlink>
    </w:p>
    <w:p w14:paraId="4C4520E6" w14:textId="40F5F5DF" w:rsidR="0034545B" w:rsidRDefault="007507A0">
      <w:pPr>
        <w:pStyle w:val="TOC2"/>
        <w:rPr>
          <w:rFonts w:asciiTheme="minorHAnsi" w:eastAsiaTheme="minorEastAsia" w:hAnsiTheme="minorHAnsi" w:cstheme="minorBidi"/>
          <w:noProof/>
          <w:sz w:val="22"/>
          <w:szCs w:val="22"/>
        </w:rPr>
      </w:pPr>
      <w:hyperlink w:anchor="_Toc451803413" w:history="1">
        <w:r w:rsidR="0034545B" w:rsidRPr="00E20196">
          <w:rPr>
            <w:rStyle w:val="Hyperlink"/>
            <w:noProof/>
          </w:rPr>
          <w:t>6.13</w:t>
        </w:r>
        <w:r w:rsidR="0034545B">
          <w:rPr>
            <w:rFonts w:asciiTheme="minorHAnsi" w:eastAsiaTheme="minorEastAsia" w:hAnsiTheme="minorHAnsi" w:cstheme="minorBidi"/>
            <w:noProof/>
            <w:sz w:val="22"/>
            <w:szCs w:val="22"/>
          </w:rPr>
          <w:tab/>
        </w:r>
        <w:r w:rsidR="0034545B" w:rsidRPr="00E20196">
          <w:rPr>
            <w:rStyle w:val="Hyperlink"/>
            <w:noProof/>
          </w:rPr>
          <w:t>SIMF Conceptual Model::Types</w:t>
        </w:r>
        <w:r w:rsidR="0034545B">
          <w:rPr>
            <w:noProof/>
            <w:webHidden/>
          </w:rPr>
          <w:tab/>
        </w:r>
        <w:r w:rsidR="0034545B">
          <w:rPr>
            <w:noProof/>
            <w:webHidden/>
          </w:rPr>
          <w:fldChar w:fldCharType="begin"/>
        </w:r>
        <w:r w:rsidR="0034545B">
          <w:rPr>
            <w:noProof/>
            <w:webHidden/>
          </w:rPr>
          <w:instrText xml:space="preserve"> PAGEREF _Toc451803413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130BF6CB" w14:textId="14D84BFF" w:rsidR="0034545B" w:rsidRDefault="007507A0">
      <w:pPr>
        <w:pStyle w:val="TOC3"/>
        <w:rPr>
          <w:rFonts w:asciiTheme="minorHAnsi" w:eastAsiaTheme="minorEastAsia" w:hAnsiTheme="minorHAnsi" w:cstheme="minorBidi"/>
          <w:noProof/>
          <w:sz w:val="22"/>
          <w:szCs w:val="22"/>
        </w:rPr>
      </w:pPr>
      <w:hyperlink w:anchor="_Toc451803414" w:history="1">
        <w:r w:rsidR="0034545B" w:rsidRPr="00E20196">
          <w:rPr>
            <w:rStyle w:val="Hyperlink"/>
            <w:noProof/>
          </w:rPr>
          <w:t>6.13.1</w:t>
        </w:r>
        <w:r w:rsidR="0034545B">
          <w:rPr>
            <w:rFonts w:asciiTheme="minorHAnsi" w:eastAsiaTheme="minorEastAsia" w:hAnsiTheme="minorHAnsi" w:cstheme="minorBidi"/>
            <w:noProof/>
            <w:sz w:val="22"/>
            <w:szCs w:val="22"/>
          </w:rPr>
          <w:tab/>
        </w:r>
        <w:r w:rsidR="0034545B" w:rsidRPr="00E20196">
          <w:rPr>
            <w:rStyle w:val="Hyperlink"/>
            <w:noProof/>
          </w:rPr>
          <w:t>Diagram: Type-instance</w:t>
        </w:r>
        <w:r w:rsidR="0034545B">
          <w:rPr>
            <w:noProof/>
            <w:webHidden/>
          </w:rPr>
          <w:tab/>
        </w:r>
        <w:r w:rsidR="0034545B">
          <w:rPr>
            <w:noProof/>
            <w:webHidden/>
          </w:rPr>
          <w:fldChar w:fldCharType="begin"/>
        </w:r>
        <w:r w:rsidR="0034545B">
          <w:rPr>
            <w:noProof/>
            <w:webHidden/>
          </w:rPr>
          <w:instrText xml:space="preserve"> PAGEREF _Toc451803414 \h </w:instrText>
        </w:r>
        <w:r w:rsidR="0034545B">
          <w:rPr>
            <w:noProof/>
            <w:webHidden/>
          </w:rPr>
        </w:r>
        <w:r w:rsidR="0034545B">
          <w:rPr>
            <w:noProof/>
            <w:webHidden/>
          </w:rPr>
          <w:fldChar w:fldCharType="separate"/>
        </w:r>
        <w:r w:rsidR="0034545B">
          <w:rPr>
            <w:noProof/>
            <w:webHidden/>
          </w:rPr>
          <w:t>96</w:t>
        </w:r>
        <w:r w:rsidR="0034545B">
          <w:rPr>
            <w:noProof/>
            <w:webHidden/>
          </w:rPr>
          <w:fldChar w:fldCharType="end"/>
        </w:r>
      </w:hyperlink>
    </w:p>
    <w:p w14:paraId="4D07780D" w14:textId="3511B380" w:rsidR="0034545B" w:rsidRDefault="007507A0">
      <w:pPr>
        <w:pStyle w:val="TOC3"/>
        <w:rPr>
          <w:rFonts w:asciiTheme="minorHAnsi" w:eastAsiaTheme="minorEastAsia" w:hAnsiTheme="minorHAnsi" w:cstheme="minorBidi"/>
          <w:noProof/>
          <w:sz w:val="22"/>
          <w:szCs w:val="22"/>
        </w:rPr>
      </w:pPr>
      <w:hyperlink w:anchor="_Toc451803415" w:history="1">
        <w:r w:rsidR="0034545B" w:rsidRPr="00E20196">
          <w:rPr>
            <w:rStyle w:val="Hyperlink"/>
            <w:noProof/>
          </w:rPr>
          <w:t>6.13.2</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_Toc451803415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32956E4E" w14:textId="34A7EF8F" w:rsidR="0034545B" w:rsidRDefault="007507A0">
      <w:pPr>
        <w:pStyle w:val="TOC3"/>
        <w:rPr>
          <w:rFonts w:asciiTheme="minorHAnsi" w:eastAsiaTheme="minorEastAsia" w:hAnsiTheme="minorHAnsi" w:cstheme="minorBidi"/>
          <w:noProof/>
          <w:sz w:val="22"/>
          <w:szCs w:val="22"/>
        </w:rPr>
      </w:pPr>
      <w:hyperlink w:anchor="_Toc451803416" w:history="1">
        <w:r w:rsidR="0034545B" w:rsidRPr="00E20196">
          <w:rPr>
            <w:rStyle w:val="Hyperlink"/>
            <w:noProof/>
          </w:rPr>
          <w:t>6.13.3</w:t>
        </w:r>
        <w:r w:rsidR="0034545B">
          <w:rPr>
            <w:rFonts w:asciiTheme="minorHAnsi" w:eastAsiaTheme="minorEastAsia" w:hAnsiTheme="minorHAnsi" w:cstheme="minorBidi"/>
            <w:noProof/>
            <w:sz w:val="22"/>
            <w:szCs w:val="22"/>
          </w:rPr>
          <w:tab/>
        </w:r>
        <w:r w:rsidR="0034545B" w:rsidRPr="00E20196">
          <w:rPr>
            <w:rStyle w:val="Hyperlink"/>
            <w:noProof/>
          </w:rPr>
          <w:t>Class Facet</w:t>
        </w:r>
        <w:r w:rsidR="0034545B">
          <w:rPr>
            <w:noProof/>
            <w:webHidden/>
          </w:rPr>
          <w:tab/>
        </w:r>
        <w:r w:rsidR="0034545B">
          <w:rPr>
            <w:noProof/>
            <w:webHidden/>
          </w:rPr>
          <w:fldChar w:fldCharType="begin"/>
        </w:r>
        <w:r w:rsidR="0034545B">
          <w:rPr>
            <w:noProof/>
            <w:webHidden/>
          </w:rPr>
          <w:instrText xml:space="preserve"> PAGEREF _Toc451803416 \h </w:instrText>
        </w:r>
        <w:r w:rsidR="0034545B">
          <w:rPr>
            <w:noProof/>
            <w:webHidden/>
          </w:rPr>
        </w:r>
        <w:r w:rsidR="0034545B">
          <w:rPr>
            <w:noProof/>
            <w:webHidden/>
          </w:rPr>
          <w:fldChar w:fldCharType="separate"/>
        </w:r>
        <w:r w:rsidR="0034545B">
          <w:rPr>
            <w:noProof/>
            <w:webHidden/>
          </w:rPr>
          <w:t>97</w:t>
        </w:r>
        <w:r w:rsidR="0034545B">
          <w:rPr>
            <w:noProof/>
            <w:webHidden/>
          </w:rPr>
          <w:fldChar w:fldCharType="end"/>
        </w:r>
      </w:hyperlink>
    </w:p>
    <w:p w14:paraId="29B5692C" w14:textId="04F47006" w:rsidR="0034545B" w:rsidRDefault="007507A0">
      <w:pPr>
        <w:pStyle w:val="TOC3"/>
        <w:rPr>
          <w:rFonts w:asciiTheme="minorHAnsi" w:eastAsiaTheme="minorEastAsia" w:hAnsiTheme="minorHAnsi" w:cstheme="minorBidi"/>
          <w:noProof/>
          <w:sz w:val="22"/>
          <w:szCs w:val="22"/>
        </w:rPr>
      </w:pPr>
      <w:hyperlink w:anchor="_Toc451803417" w:history="1">
        <w:r w:rsidR="0034545B" w:rsidRPr="00E20196">
          <w:rPr>
            <w:rStyle w:val="Hyperlink"/>
            <w:noProof/>
          </w:rPr>
          <w:t>6.13.4</w:t>
        </w:r>
        <w:r w:rsidR="0034545B">
          <w:rPr>
            <w:rFonts w:asciiTheme="minorHAnsi" w:eastAsiaTheme="minorEastAsia" w:hAnsiTheme="minorHAnsi" w:cstheme="minorBidi"/>
            <w:noProof/>
            <w:sz w:val="22"/>
            <w:szCs w:val="22"/>
          </w:rPr>
          <w:tab/>
        </w:r>
        <w:r w:rsidR="0034545B" w:rsidRPr="00E20196">
          <w:rPr>
            <w:rStyle w:val="Hyperlink"/>
            <w:noProof/>
          </w:rPr>
          <w:t>Class Intersection Type</w:t>
        </w:r>
        <w:r w:rsidR="0034545B">
          <w:rPr>
            <w:noProof/>
            <w:webHidden/>
          </w:rPr>
          <w:tab/>
        </w:r>
        <w:r w:rsidR="0034545B">
          <w:rPr>
            <w:noProof/>
            <w:webHidden/>
          </w:rPr>
          <w:fldChar w:fldCharType="begin"/>
        </w:r>
        <w:r w:rsidR="0034545B">
          <w:rPr>
            <w:noProof/>
            <w:webHidden/>
          </w:rPr>
          <w:instrText xml:space="preserve"> PAGEREF _Toc451803417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2F9097B9" w14:textId="259B5E1B" w:rsidR="0034545B" w:rsidRDefault="007507A0">
      <w:pPr>
        <w:pStyle w:val="TOC3"/>
        <w:rPr>
          <w:rFonts w:asciiTheme="minorHAnsi" w:eastAsiaTheme="minorEastAsia" w:hAnsiTheme="minorHAnsi" w:cstheme="minorBidi"/>
          <w:noProof/>
          <w:sz w:val="22"/>
          <w:szCs w:val="22"/>
        </w:rPr>
      </w:pPr>
      <w:hyperlink w:anchor="_Toc451803418" w:history="1">
        <w:r w:rsidR="0034545B" w:rsidRPr="00E20196">
          <w:rPr>
            <w:rStyle w:val="Hyperlink"/>
            <w:noProof/>
          </w:rPr>
          <w:t>6.13.5</w:t>
        </w:r>
        <w:r w:rsidR="0034545B">
          <w:rPr>
            <w:rFonts w:asciiTheme="minorHAnsi" w:eastAsiaTheme="minorEastAsia" w:hAnsiTheme="minorHAnsi" w:cstheme="minorBidi"/>
            <w:noProof/>
            <w:sz w:val="22"/>
            <w:szCs w:val="22"/>
          </w:rPr>
          <w:tab/>
        </w:r>
        <w:r w:rsidR="0034545B" w:rsidRPr="00E20196">
          <w:rPr>
            <w:rStyle w:val="Hyperlink"/>
            <w:noProof/>
          </w:rPr>
          <w:t>Class Phase</w:t>
        </w:r>
        <w:r w:rsidR="0034545B">
          <w:rPr>
            <w:noProof/>
            <w:webHidden/>
          </w:rPr>
          <w:tab/>
        </w:r>
        <w:r w:rsidR="0034545B">
          <w:rPr>
            <w:noProof/>
            <w:webHidden/>
          </w:rPr>
          <w:fldChar w:fldCharType="begin"/>
        </w:r>
        <w:r w:rsidR="0034545B">
          <w:rPr>
            <w:noProof/>
            <w:webHidden/>
          </w:rPr>
          <w:instrText xml:space="preserve"> PAGEREF _Toc451803418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59196CC5" w14:textId="54C045B9" w:rsidR="0034545B" w:rsidRDefault="007507A0">
      <w:pPr>
        <w:pStyle w:val="TOC3"/>
        <w:rPr>
          <w:rFonts w:asciiTheme="minorHAnsi" w:eastAsiaTheme="minorEastAsia" w:hAnsiTheme="minorHAnsi" w:cstheme="minorBidi"/>
          <w:noProof/>
          <w:sz w:val="22"/>
          <w:szCs w:val="22"/>
        </w:rPr>
      </w:pPr>
      <w:hyperlink w:anchor="_Toc451803419" w:history="1">
        <w:r w:rsidR="0034545B" w:rsidRPr="00E20196">
          <w:rPr>
            <w:rStyle w:val="Hyperlink"/>
            <w:noProof/>
          </w:rPr>
          <w:t>6.13.6</w:t>
        </w:r>
        <w:r w:rsidR="0034545B">
          <w:rPr>
            <w:rFonts w:asciiTheme="minorHAnsi" w:eastAsiaTheme="minorEastAsia" w:hAnsiTheme="minorHAnsi" w:cstheme="minorBidi"/>
            <w:noProof/>
            <w:sz w:val="22"/>
            <w:szCs w:val="22"/>
          </w:rPr>
          <w:tab/>
        </w:r>
        <w:r w:rsidR="0034545B" w:rsidRPr="00E20196">
          <w:rPr>
            <w:rStyle w:val="Hyperlink"/>
            <w:noProof/>
          </w:rPr>
          <w:t>Class Role</w:t>
        </w:r>
        <w:r w:rsidR="0034545B">
          <w:rPr>
            <w:noProof/>
            <w:webHidden/>
          </w:rPr>
          <w:tab/>
        </w:r>
        <w:r w:rsidR="0034545B">
          <w:rPr>
            <w:noProof/>
            <w:webHidden/>
          </w:rPr>
          <w:fldChar w:fldCharType="begin"/>
        </w:r>
        <w:r w:rsidR="0034545B">
          <w:rPr>
            <w:noProof/>
            <w:webHidden/>
          </w:rPr>
          <w:instrText xml:space="preserve"> PAGEREF _Toc451803419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3F6EB63B" w14:textId="41885286" w:rsidR="0034545B" w:rsidRDefault="007507A0">
      <w:pPr>
        <w:pStyle w:val="TOC3"/>
        <w:rPr>
          <w:rFonts w:asciiTheme="minorHAnsi" w:eastAsiaTheme="minorEastAsia" w:hAnsiTheme="minorHAnsi" w:cstheme="minorBidi"/>
          <w:noProof/>
          <w:sz w:val="22"/>
          <w:szCs w:val="22"/>
        </w:rPr>
      </w:pPr>
      <w:hyperlink w:anchor="_Toc451803420" w:history="1">
        <w:r w:rsidR="0034545B" w:rsidRPr="00E20196">
          <w:rPr>
            <w:rStyle w:val="Hyperlink"/>
            <w:noProof/>
          </w:rPr>
          <w:t>6.13.7</w:t>
        </w:r>
        <w:r w:rsidR="0034545B">
          <w:rPr>
            <w:rFonts w:asciiTheme="minorHAnsi" w:eastAsiaTheme="minorEastAsia" w:hAnsiTheme="minorHAnsi" w:cstheme="minorBidi"/>
            <w:noProof/>
            <w:sz w:val="22"/>
            <w:szCs w:val="22"/>
          </w:rPr>
          <w:tab/>
        </w:r>
        <w:r w:rsidR="0034545B" w:rsidRPr="00E20196">
          <w:rPr>
            <w:rStyle w:val="Hyperlink"/>
            <w:noProof/>
          </w:rPr>
          <w:t>Class Type</w:t>
        </w:r>
        <w:r w:rsidR="0034545B">
          <w:rPr>
            <w:noProof/>
            <w:webHidden/>
          </w:rPr>
          <w:tab/>
        </w:r>
        <w:r w:rsidR="0034545B">
          <w:rPr>
            <w:noProof/>
            <w:webHidden/>
          </w:rPr>
          <w:fldChar w:fldCharType="begin"/>
        </w:r>
        <w:r w:rsidR="0034545B">
          <w:rPr>
            <w:noProof/>
            <w:webHidden/>
          </w:rPr>
          <w:instrText xml:space="preserve"> PAGEREF _Toc451803420 \h </w:instrText>
        </w:r>
        <w:r w:rsidR="0034545B">
          <w:rPr>
            <w:noProof/>
            <w:webHidden/>
          </w:rPr>
        </w:r>
        <w:r w:rsidR="0034545B">
          <w:rPr>
            <w:noProof/>
            <w:webHidden/>
          </w:rPr>
          <w:fldChar w:fldCharType="separate"/>
        </w:r>
        <w:r w:rsidR="0034545B">
          <w:rPr>
            <w:noProof/>
            <w:webHidden/>
          </w:rPr>
          <w:t>98</w:t>
        </w:r>
        <w:r w:rsidR="0034545B">
          <w:rPr>
            <w:noProof/>
            <w:webHidden/>
          </w:rPr>
          <w:fldChar w:fldCharType="end"/>
        </w:r>
      </w:hyperlink>
    </w:p>
    <w:p w14:paraId="1551C828" w14:textId="76F8A7C7" w:rsidR="0034545B" w:rsidRDefault="007507A0">
      <w:pPr>
        <w:pStyle w:val="TOC3"/>
        <w:rPr>
          <w:rFonts w:asciiTheme="minorHAnsi" w:eastAsiaTheme="minorEastAsia" w:hAnsiTheme="minorHAnsi" w:cstheme="minorBidi"/>
          <w:noProof/>
          <w:sz w:val="22"/>
          <w:szCs w:val="22"/>
        </w:rPr>
      </w:pPr>
      <w:hyperlink w:anchor="_Toc451803421" w:history="1">
        <w:r w:rsidR="0034545B" w:rsidRPr="00E20196">
          <w:rPr>
            <w:rStyle w:val="Hyperlink"/>
            <w:noProof/>
          </w:rPr>
          <w:t>6.13.8</w:t>
        </w:r>
        <w:r w:rsidR="0034545B">
          <w:rPr>
            <w:rFonts w:asciiTheme="minorHAnsi" w:eastAsiaTheme="minorEastAsia" w:hAnsiTheme="minorHAnsi" w:cstheme="minorBidi"/>
            <w:noProof/>
            <w:sz w:val="22"/>
            <w:szCs w:val="22"/>
          </w:rPr>
          <w:tab/>
        </w:r>
        <w:r w:rsidR="0034545B" w:rsidRPr="00E20196">
          <w:rPr>
            <w:rStyle w:val="Hyperlink"/>
            <w:noProof/>
          </w:rPr>
          <w:t>Association Type Instance Relation</w:t>
        </w:r>
        <w:r w:rsidR="0034545B">
          <w:rPr>
            <w:noProof/>
            <w:webHidden/>
          </w:rPr>
          <w:tab/>
        </w:r>
        <w:r w:rsidR="0034545B">
          <w:rPr>
            <w:noProof/>
            <w:webHidden/>
          </w:rPr>
          <w:fldChar w:fldCharType="begin"/>
        </w:r>
        <w:r w:rsidR="0034545B">
          <w:rPr>
            <w:noProof/>
            <w:webHidden/>
          </w:rPr>
          <w:instrText xml:space="preserve"> PAGEREF _Toc451803421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7D786E62" w14:textId="4F8BE263" w:rsidR="0034545B" w:rsidRDefault="007507A0">
      <w:pPr>
        <w:pStyle w:val="TOC3"/>
        <w:rPr>
          <w:rFonts w:asciiTheme="minorHAnsi" w:eastAsiaTheme="minorEastAsia" w:hAnsiTheme="minorHAnsi" w:cstheme="minorBidi"/>
          <w:noProof/>
          <w:sz w:val="22"/>
          <w:szCs w:val="22"/>
        </w:rPr>
      </w:pPr>
      <w:hyperlink w:anchor="_Toc451803422" w:history="1">
        <w:r w:rsidR="0034545B" w:rsidRPr="00E20196">
          <w:rPr>
            <w:rStyle w:val="Hyperlink"/>
            <w:noProof/>
          </w:rPr>
          <w:t>6.13.9</w:t>
        </w:r>
        <w:r w:rsidR="0034545B">
          <w:rPr>
            <w:rFonts w:asciiTheme="minorHAnsi" w:eastAsiaTheme="minorEastAsia" w:hAnsiTheme="minorHAnsi" w:cstheme="minorBidi"/>
            <w:noProof/>
            <w:sz w:val="22"/>
            <w:szCs w:val="22"/>
          </w:rPr>
          <w:tab/>
        </w:r>
        <w:r w:rsidR="0034545B" w:rsidRPr="00E20196">
          <w:rPr>
            <w:rStyle w:val="Hyperlink"/>
            <w:noProof/>
          </w:rPr>
          <w:t>Direct Supertypes</w:t>
        </w:r>
        <w:r w:rsidR="0034545B">
          <w:rPr>
            <w:noProof/>
            <w:webHidden/>
          </w:rPr>
          <w:tab/>
        </w:r>
        <w:r w:rsidR="0034545B">
          <w:rPr>
            <w:noProof/>
            <w:webHidden/>
          </w:rPr>
          <w:fldChar w:fldCharType="begin"/>
        </w:r>
        <w:r w:rsidR="0034545B">
          <w:rPr>
            <w:noProof/>
            <w:webHidden/>
          </w:rPr>
          <w:instrText xml:space="preserve"> PAGEREF _Toc451803422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2FAD3A" w14:textId="14BBE338" w:rsidR="0034545B" w:rsidRDefault="007507A0">
      <w:pPr>
        <w:pStyle w:val="TOC3"/>
        <w:rPr>
          <w:rFonts w:asciiTheme="minorHAnsi" w:eastAsiaTheme="minorEastAsia" w:hAnsiTheme="minorHAnsi" w:cstheme="minorBidi"/>
          <w:noProof/>
          <w:sz w:val="22"/>
          <w:szCs w:val="22"/>
        </w:rPr>
      </w:pPr>
      <w:hyperlink w:anchor="_Toc451803423" w:history="1">
        <w:r w:rsidR="0034545B" w:rsidRPr="00E20196">
          <w:rPr>
            <w:rStyle w:val="Hyperlink"/>
            <w:noProof/>
          </w:rPr>
          <w:t>6.13.10</w:t>
        </w:r>
        <w:r w:rsidR="0034545B">
          <w:rPr>
            <w:rFonts w:asciiTheme="minorHAnsi" w:eastAsiaTheme="minorEastAsia" w:hAnsiTheme="minorHAnsi" w:cstheme="minorBidi"/>
            <w:noProof/>
            <w:sz w:val="22"/>
            <w:szCs w:val="22"/>
          </w:rPr>
          <w:tab/>
        </w:r>
        <w:r w:rsidR="0034545B" w:rsidRPr="00E20196">
          <w:rPr>
            <w:rStyle w:val="Hyperlink"/>
            <w:noProof/>
          </w:rPr>
          <w:t>Class Union Type</w:t>
        </w:r>
        <w:r w:rsidR="0034545B">
          <w:rPr>
            <w:noProof/>
            <w:webHidden/>
          </w:rPr>
          <w:tab/>
        </w:r>
        <w:r w:rsidR="0034545B">
          <w:rPr>
            <w:noProof/>
            <w:webHidden/>
          </w:rPr>
          <w:fldChar w:fldCharType="begin"/>
        </w:r>
        <w:r w:rsidR="0034545B">
          <w:rPr>
            <w:noProof/>
            <w:webHidden/>
          </w:rPr>
          <w:instrText xml:space="preserve"> PAGEREF _Toc451803423 \h </w:instrText>
        </w:r>
        <w:r w:rsidR="0034545B">
          <w:rPr>
            <w:noProof/>
            <w:webHidden/>
          </w:rPr>
        </w:r>
        <w:r w:rsidR="0034545B">
          <w:rPr>
            <w:noProof/>
            <w:webHidden/>
          </w:rPr>
          <w:fldChar w:fldCharType="separate"/>
        </w:r>
        <w:r w:rsidR="0034545B">
          <w:rPr>
            <w:noProof/>
            <w:webHidden/>
          </w:rPr>
          <w:t>99</w:t>
        </w:r>
        <w:r w:rsidR="0034545B">
          <w:rPr>
            <w:noProof/>
            <w:webHidden/>
          </w:rPr>
          <w:fldChar w:fldCharType="end"/>
        </w:r>
      </w:hyperlink>
    </w:p>
    <w:p w14:paraId="101534DC" w14:textId="0552AFB5" w:rsidR="0034545B" w:rsidRDefault="007507A0">
      <w:pPr>
        <w:pStyle w:val="TOC2"/>
        <w:rPr>
          <w:rFonts w:asciiTheme="minorHAnsi" w:eastAsiaTheme="minorEastAsia" w:hAnsiTheme="minorHAnsi" w:cstheme="minorBidi"/>
          <w:noProof/>
          <w:sz w:val="22"/>
          <w:szCs w:val="22"/>
        </w:rPr>
      </w:pPr>
      <w:hyperlink w:anchor="_Toc451803424" w:history="1">
        <w:r w:rsidR="0034545B" w:rsidRPr="00E20196">
          <w:rPr>
            <w:rStyle w:val="Hyperlink"/>
            <w:noProof/>
          </w:rPr>
          <w:t>6.14</w:t>
        </w:r>
        <w:r w:rsidR="0034545B">
          <w:rPr>
            <w:rFonts w:asciiTheme="minorHAnsi" w:eastAsiaTheme="minorEastAsia" w:hAnsiTheme="minorHAnsi" w:cstheme="minorBidi"/>
            <w:noProof/>
            <w:sz w:val="22"/>
            <w:szCs w:val="22"/>
          </w:rPr>
          <w:tab/>
        </w:r>
        <w:r w:rsidR="0034545B" w:rsidRPr="00E20196">
          <w:rPr>
            <w:rStyle w:val="Hyperlink"/>
            <w:noProof/>
          </w:rPr>
          <w:t>SIMF Conceptual Model::Values</w:t>
        </w:r>
        <w:r w:rsidR="0034545B">
          <w:rPr>
            <w:noProof/>
            <w:webHidden/>
          </w:rPr>
          <w:tab/>
        </w:r>
        <w:r w:rsidR="0034545B">
          <w:rPr>
            <w:noProof/>
            <w:webHidden/>
          </w:rPr>
          <w:fldChar w:fldCharType="begin"/>
        </w:r>
        <w:r w:rsidR="0034545B">
          <w:rPr>
            <w:noProof/>
            <w:webHidden/>
          </w:rPr>
          <w:instrText xml:space="preserve"> PAGEREF _Toc451803424 \h </w:instrText>
        </w:r>
        <w:r w:rsidR="0034545B">
          <w:rPr>
            <w:noProof/>
            <w:webHidden/>
          </w:rPr>
        </w:r>
        <w:r w:rsidR="0034545B">
          <w:rPr>
            <w:noProof/>
            <w:webHidden/>
          </w:rPr>
          <w:fldChar w:fldCharType="separate"/>
        </w:r>
        <w:r w:rsidR="0034545B">
          <w:rPr>
            <w:noProof/>
            <w:webHidden/>
          </w:rPr>
          <w:t>101</w:t>
        </w:r>
        <w:r w:rsidR="0034545B">
          <w:rPr>
            <w:noProof/>
            <w:webHidden/>
          </w:rPr>
          <w:fldChar w:fldCharType="end"/>
        </w:r>
      </w:hyperlink>
    </w:p>
    <w:p w14:paraId="18998489" w14:textId="16497E20" w:rsidR="0034545B" w:rsidRDefault="007507A0">
      <w:pPr>
        <w:pStyle w:val="TOC3"/>
        <w:rPr>
          <w:rFonts w:asciiTheme="minorHAnsi" w:eastAsiaTheme="minorEastAsia" w:hAnsiTheme="minorHAnsi" w:cstheme="minorBidi"/>
          <w:noProof/>
          <w:sz w:val="22"/>
          <w:szCs w:val="22"/>
        </w:rPr>
      </w:pPr>
      <w:hyperlink w:anchor="_Toc451803425" w:history="1">
        <w:r w:rsidR="0034545B" w:rsidRPr="00E20196">
          <w:rPr>
            <w:rStyle w:val="Hyperlink"/>
            <w:noProof/>
          </w:rPr>
          <w:t>6.14.1</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_Toc451803425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547E407A" w14:textId="4832C68B" w:rsidR="0034545B" w:rsidRDefault="007507A0">
      <w:pPr>
        <w:pStyle w:val="TOC3"/>
        <w:rPr>
          <w:rFonts w:asciiTheme="minorHAnsi" w:eastAsiaTheme="minorEastAsia" w:hAnsiTheme="minorHAnsi" w:cstheme="minorBidi"/>
          <w:noProof/>
          <w:sz w:val="22"/>
          <w:szCs w:val="22"/>
        </w:rPr>
      </w:pPr>
      <w:hyperlink w:anchor="_Toc451803426" w:history="1">
        <w:r w:rsidR="0034545B" w:rsidRPr="00E20196">
          <w:rPr>
            <w:rStyle w:val="Hyperlink"/>
            <w:noProof/>
          </w:rPr>
          <w:t>6.14.2</w:t>
        </w:r>
        <w:r w:rsidR="0034545B">
          <w:rPr>
            <w:rFonts w:asciiTheme="minorHAnsi" w:eastAsiaTheme="minorEastAsia" w:hAnsiTheme="minorHAnsi" w:cstheme="minorBidi"/>
            <w:noProof/>
            <w:sz w:val="22"/>
            <w:szCs w:val="22"/>
          </w:rPr>
          <w:tab/>
        </w:r>
        <w:r w:rsidR="0034545B" w:rsidRPr="00E20196">
          <w:rPr>
            <w:rStyle w:val="Hyperlink"/>
            <w:noProof/>
          </w:rPr>
          <w:t>Class Base Unit Type</w:t>
        </w:r>
        <w:r w:rsidR="0034545B">
          <w:rPr>
            <w:noProof/>
            <w:webHidden/>
          </w:rPr>
          <w:tab/>
        </w:r>
        <w:r w:rsidR="0034545B">
          <w:rPr>
            <w:noProof/>
            <w:webHidden/>
          </w:rPr>
          <w:fldChar w:fldCharType="begin"/>
        </w:r>
        <w:r w:rsidR="0034545B">
          <w:rPr>
            <w:noProof/>
            <w:webHidden/>
          </w:rPr>
          <w:instrText xml:space="preserve"> PAGEREF _Toc451803426 \h </w:instrText>
        </w:r>
        <w:r w:rsidR="0034545B">
          <w:rPr>
            <w:noProof/>
            <w:webHidden/>
          </w:rPr>
        </w:r>
        <w:r w:rsidR="0034545B">
          <w:rPr>
            <w:noProof/>
            <w:webHidden/>
          </w:rPr>
          <w:fldChar w:fldCharType="separate"/>
        </w:r>
        <w:r w:rsidR="0034545B">
          <w:rPr>
            <w:noProof/>
            <w:webHidden/>
          </w:rPr>
          <w:t>102</w:t>
        </w:r>
        <w:r w:rsidR="0034545B">
          <w:rPr>
            <w:noProof/>
            <w:webHidden/>
          </w:rPr>
          <w:fldChar w:fldCharType="end"/>
        </w:r>
      </w:hyperlink>
    </w:p>
    <w:p w14:paraId="0A7C77D1" w14:textId="1B6339A6" w:rsidR="0034545B" w:rsidRDefault="007507A0">
      <w:pPr>
        <w:pStyle w:val="TOC3"/>
        <w:rPr>
          <w:rFonts w:asciiTheme="minorHAnsi" w:eastAsiaTheme="minorEastAsia" w:hAnsiTheme="minorHAnsi" w:cstheme="minorBidi"/>
          <w:noProof/>
          <w:sz w:val="22"/>
          <w:szCs w:val="22"/>
        </w:rPr>
      </w:pPr>
      <w:hyperlink w:anchor="_Toc451803427" w:history="1">
        <w:r w:rsidR="0034545B" w:rsidRPr="00E20196">
          <w:rPr>
            <w:rStyle w:val="Hyperlink"/>
            <w:noProof/>
          </w:rPr>
          <w:t>6.14.3</w:t>
        </w:r>
        <w:r w:rsidR="0034545B">
          <w:rPr>
            <w:rFonts w:asciiTheme="minorHAnsi" w:eastAsiaTheme="minorEastAsia" w:hAnsiTheme="minorHAnsi" w:cstheme="minorBidi"/>
            <w:noProof/>
            <w:sz w:val="22"/>
            <w:szCs w:val="22"/>
          </w:rPr>
          <w:tab/>
        </w:r>
        <w:r w:rsidR="0034545B" w:rsidRPr="00E20196">
          <w:rPr>
            <w:rStyle w:val="Hyperlink"/>
            <w:noProof/>
          </w:rPr>
          <w:t>Class Boolean</w:t>
        </w:r>
        <w:r w:rsidR="0034545B">
          <w:rPr>
            <w:noProof/>
            <w:webHidden/>
          </w:rPr>
          <w:tab/>
        </w:r>
        <w:r w:rsidR="0034545B">
          <w:rPr>
            <w:noProof/>
            <w:webHidden/>
          </w:rPr>
          <w:fldChar w:fldCharType="begin"/>
        </w:r>
        <w:r w:rsidR="0034545B">
          <w:rPr>
            <w:noProof/>
            <w:webHidden/>
          </w:rPr>
          <w:instrText xml:space="preserve"> PAGEREF _Toc451803427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40D4B30" w14:textId="77C2539E" w:rsidR="0034545B" w:rsidRDefault="007507A0">
      <w:pPr>
        <w:pStyle w:val="TOC3"/>
        <w:rPr>
          <w:rFonts w:asciiTheme="minorHAnsi" w:eastAsiaTheme="minorEastAsia" w:hAnsiTheme="minorHAnsi" w:cstheme="minorBidi"/>
          <w:noProof/>
          <w:sz w:val="22"/>
          <w:szCs w:val="22"/>
        </w:rPr>
      </w:pPr>
      <w:hyperlink w:anchor="_Toc451803428" w:history="1">
        <w:r w:rsidR="0034545B" w:rsidRPr="00E20196">
          <w:rPr>
            <w:rStyle w:val="Hyperlink"/>
            <w:noProof/>
          </w:rPr>
          <w:t>6.14.4</w:t>
        </w:r>
        <w:r w:rsidR="0034545B">
          <w:rPr>
            <w:rFonts w:asciiTheme="minorHAnsi" w:eastAsiaTheme="minorEastAsia" w:hAnsiTheme="minorHAnsi" w:cstheme="minorBidi"/>
            <w:noProof/>
            <w:sz w:val="22"/>
            <w:szCs w:val="22"/>
          </w:rPr>
          <w:tab/>
        </w:r>
        <w:r w:rsidR="0034545B" w:rsidRPr="00E20196">
          <w:rPr>
            <w:rStyle w:val="Hyperlink"/>
            <w:noProof/>
          </w:rPr>
          <w:t>Class Number</w:t>
        </w:r>
        <w:r w:rsidR="0034545B">
          <w:rPr>
            <w:noProof/>
            <w:webHidden/>
          </w:rPr>
          <w:tab/>
        </w:r>
        <w:r w:rsidR="0034545B">
          <w:rPr>
            <w:noProof/>
            <w:webHidden/>
          </w:rPr>
          <w:fldChar w:fldCharType="begin"/>
        </w:r>
        <w:r w:rsidR="0034545B">
          <w:rPr>
            <w:noProof/>
            <w:webHidden/>
          </w:rPr>
          <w:instrText xml:space="preserve"> PAGEREF _Toc451803428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D0A6E77" w14:textId="26502DD2" w:rsidR="0034545B" w:rsidRDefault="007507A0">
      <w:pPr>
        <w:pStyle w:val="TOC3"/>
        <w:rPr>
          <w:rFonts w:asciiTheme="minorHAnsi" w:eastAsiaTheme="minorEastAsia" w:hAnsiTheme="minorHAnsi" w:cstheme="minorBidi"/>
          <w:noProof/>
          <w:sz w:val="22"/>
          <w:szCs w:val="22"/>
        </w:rPr>
      </w:pPr>
      <w:hyperlink w:anchor="_Toc451803429" w:history="1">
        <w:r w:rsidR="0034545B" w:rsidRPr="00E20196">
          <w:rPr>
            <w:rStyle w:val="Hyperlink"/>
            <w:noProof/>
          </w:rPr>
          <w:t>6.14.5</w:t>
        </w:r>
        <w:r w:rsidR="0034545B">
          <w:rPr>
            <w:rFonts w:asciiTheme="minorHAnsi" w:eastAsiaTheme="minorEastAsia" w:hAnsiTheme="minorHAnsi" w:cstheme="minorBidi"/>
            <w:noProof/>
            <w:sz w:val="22"/>
            <w:szCs w:val="22"/>
          </w:rPr>
          <w:tab/>
        </w:r>
        <w:r w:rsidR="0034545B" w:rsidRPr="00E20196">
          <w:rPr>
            <w:rStyle w:val="Hyperlink"/>
            <w:noProof/>
          </w:rPr>
          <w:t>Class Primitive Value</w:t>
        </w:r>
        <w:r w:rsidR="0034545B">
          <w:rPr>
            <w:noProof/>
            <w:webHidden/>
          </w:rPr>
          <w:tab/>
        </w:r>
        <w:r w:rsidR="0034545B">
          <w:rPr>
            <w:noProof/>
            <w:webHidden/>
          </w:rPr>
          <w:fldChar w:fldCharType="begin"/>
        </w:r>
        <w:r w:rsidR="0034545B">
          <w:rPr>
            <w:noProof/>
            <w:webHidden/>
          </w:rPr>
          <w:instrText xml:space="preserve"> PAGEREF _Toc451803429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443CB900" w14:textId="50D4F1DC" w:rsidR="0034545B" w:rsidRDefault="007507A0">
      <w:pPr>
        <w:pStyle w:val="TOC3"/>
        <w:rPr>
          <w:rFonts w:asciiTheme="minorHAnsi" w:eastAsiaTheme="minorEastAsia" w:hAnsiTheme="minorHAnsi" w:cstheme="minorBidi"/>
          <w:noProof/>
          <w:sz w:val="22"/>
          <w:szCs w:val="22"/>
        </w:rPr>
      </w:pPr>
      <w:hyperlink w:anchor="_Toc451803430" w:history="1">
        <w:r w:rsidR="0034545B" w:rsidRPr="00E20196">
          <w:rPr>
            <w:rStyle w:val="Hyperlink"/>
            <w:noProof/>
          </w:rPr>
          <w:t>6.14.6</w:t>
        </w:r>
        <w:r w:rsidR="0034545B">
          <w:rPr>
            <w:rFonts w:asciiTheme="minorHAnsi" w:eastAsiaTheme="minorEastAsia" w:hAnsiTheme="minorHAnsi" w:cstheme="minorBidi"/>
            <w:noProof/>
            <w:sz w:val="22"/>
            <w:szCs w:val="22"/>
          </w:rPr>
          <w:tab/>
        </w:r>
        <w:r w:rsidR="0034545B" w:rsidRPr="00E20196">
          <w:rPr>
            <w:rStyle w:val="Hyperlink"/>
            <w:noProof/>
          </w:rPr>
          <w:t>Class Quantity kind</w:t>
        </w:r>
        <w:r w:rsidR="0034545B">
          <w:rPr>
            <w:noProof/>
            <w:webHidden/>
          </w:rPr>
          <w:tab/>
        </w:r>
        <w:r w:rsidR="0034545B">
          <w:rPr>
            <w:noProof/>
            <w:webHidden/>
          </w:rPr>
          <w:fldChar w:fldCharType="begin"/>
        </w:r>
        <w:r w:rsidR="0034545B">
          <w:rPr>
            <w:noProof/>
            <w:webHidden/>
          </w:rPr>
          <w:instrText xml:space="preserve"> PAGEREF _Toc451803430 \h </w:instrText>
        </w:r>
        <w:r w:rsidR="0034545B">
          <w:rPr>
            <w:noProof/>
            <w:webHidden/>
          </w:rPr>
        </w:r>
        <w:r w:rsidR="0034545B">
          <w:rPr>
            <w:noProof/>
            <w:webHidden/>
          </w:rPr>
          <w:fldChar w:fldCharType="separate"/>
        </w:r>
        <w:r w:rsidR="0034545B">
          <w:rPr>
            <w:noProof/>
            <w:webHidden/>
          </w:rPr>
          <w:t>103</w:t>
        </w:r>
        <w:r w:rsidR="0034545B">
          <w:rPr>
            <w:noProof/>
            <w:webHidden/>
          </w:rPr>
          <w:fldChar w:fldCharType="end"/>
        </w:r>
      </w:hyperlink>
    </w:p>
    <w:p w14:paraId="689212E2" w14:textId="4BD6291F" w:rsidR="0034545B" w:rsidRDefault="007507A0">
      <w:pPr>
        <w:pStyle w:val="TOC3"/>
        <w:rPr>
          <w:rFonts w:asciiTheme="minorHAnsi" w:eastAsiaTheme="minorEastAsia" w:hAnsiTheme="minorHAnsi" w:cstheme="minorBidi"/>
          <w:noProof/>
          <w:sz w:val="22"/>
          <w:szCs w:val="22"/>
        </w:rPr>
      </w:pPr>
      <w:hyperlink w:anchor="_Toc451803431" w:history="1">
        <w:r w:rsidR="0034545B" w:rsidRPr="00E20196">
          <w:rPr>
            <w:rStyle w:val="Hyperlink"/>
            <w:noProof/>
          </w:rPr>
          <w:t>6.14.7</w:t>
        </w:r>
        <w:r w:rsidR="0034545B">
          <w:rPr>
            <w:rFonts w:asciiTheme="minorHAnsi" w:eastAsiaTheme="minorEastAsia" w:hAnsiTheme="minorHAnsi" w:cstheme="minorBidi"/>
            <w:noProof/>
            <w:sz w:val="22"/>
            <w:szCs w:val="22"/>
          </w:rPr>
          <w:tab/>
        </w:r>
        <w:r w:rsidR="0034545B" w:rsidRPr="00E20196">
          <w:rPr>
            <w:rStyle w:val="Hyperlink"/>
            <w:noProof/>
          </w:rPr>
          <w:t>Class Quantity Value</w:t>
        </w:r>
        <w:r w:rsidR="0034545B">
          <w:rPr>
            <w:noProof/>
            <w:webHidden/>
          </w:rPr>
          <w:tab/>
        </w:r>
        <w:r w:rsidR="0034545B">
          <w:rPr>
            <w:noProof/>
            <w:webHidden/>
          </w:rPr>
          <w:fldChar w:fldCharType="begin"/>
        </w:r>
        <w:r w:rsidR="0034545B">
          <w:rPr>
            <w:noProof/>
            <w:webHidden/>
          </w:rPr>
          <w:instrText xml:space="preserve"> PAGEREF _Toc451803431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6EB58CB" w14:textId="25C82DB6" w:rsidR="0034545B" w:rsidRDefault="007507A0">
      <w:pPr>
        <w:pStyle w:val="TOC3"/>
        <w:rPr>
          <w:rFonts w:asciiTheme="minorHAnsi" w:eastAsiaTheme="minorEastAsia" w:hAnsiTheme="minorHAnsi" w:cstheme="minorBidi"/>
          <w:noProof/>
          <w:sz w:val="22"/>
          <w:szCs w:val="22"/>
        </w:rPr>
      </w:pPr>
      <w:hyperlink w:anchor="_Toc451803432" w:history="1">
        <w:r w:rsidR="0034545B" w:rsidRPr="00E20196">
          <w:rPr>
            <w:rStyle w:val="Hyperlink"/>
            <w:noProof/>
          </w:rPr>
          <w:t>6.14.8</w:t>
        </w:r>
        <w:r w:rsidR="0034545B">
          <w:rPr>
            <w:rFonts w:asciiTheme="minorHAnsi" w:eastAsiaTheme="minorEastAsia" w:hAnsiTheme="minorHAnsi" w:cstheme="minorBidi"/>
            <w:noProof/>
            <w:sz w:val="22"/>
            <w:szCs w:val="22"/>
          </w:rPr>
          <w:tab/>
        </w:r>
        <w:r w:rsidR="0034545B" w:rsidRPr="00E20196">
          <w:rPr>
            <w:rStyle w:val="Hyperlink"/>
            <w:noProof/>
          </w:rPr>
          <w:t>Association Referenced System of Units</w:t>
        </w:r>
        <w:r w:rsidR="0034545B">
          <w:rPr>
            <w:noProof/>
            <w:webHidden/>
          </w:rPr>
          <w:tab/>
        </w:r>
        <w:r w:rsidR="0034545B">
          <w:rPr>
            <w:noProof/>
            <w:webHidden/>
          </w:rPr>
          <w:fldChar w:fldCharType="begin"/>
        </w:r>
        <w:r w:rsidR="0034545B">
          <w:rPr>
            <w:noProof/>
            <w:webHidden/>
          </w:rPr>
          <w:instrText xml:space="preserve"> PAGEREF _Toc451803432 \h </w:instrText>
        </w:r>
        <w:r w:rsidR="0034545B">
          <w:rPr>
            <w:noProof/>
            <w:webHidden/>
          </w:rPr>
        </w:r>
        <w:r w:rsidR="0034545B">
          <w:rPr>
            <w:noProof/>
            <w:webHidden/>
          </w:rPr>
          <w:fldChar w:fldCharType="separate"/>
        </w:r>
        <w:r w:rsidR="0034545B">
          <w:rPr>
            <w:noProof/>
            <w:webHidden/>
          </w:rPr>
          <w:t>104</w:t>
        </w:r>
        <w:r w:rsidR="0034545B">
          <w:rPr>
            <w:noProof/>
            <w:webHidden/>
          </w:rPr>
          <w:fldChar w:fldCharType="end"/>
        </w:r>
      </w:hyperlink>
    </w:p>
    <w:p w14:paraId="4DBA44C7" w14:textId="6026C85F" w:rsidR="0034545B" w:rsidRDefault="007507A0">
      <w:pPr>
        <w:pStyle w:val="TOC3"/>
        <w:rPr>
          <w:rFonts w:asciiTheme="minorHAnsi" w:eastAsiaTheme="minorEastAsia" w:hAnsiTheme="minorHAnsi" w:cstheme="minorBidi"/>
          <w:noProof/>
          <w:sz w:val="22"/>
          <w:szCs w:val="22"/>
        </w:rPr>
      </w:pPr>
      <w:hyperlink w:anchor="_Toc451803433" w:history="1">
        <w:r w:rsidR="0034545B" w:rsidRPr="00E20196">
          <w:rPr>
            <w:rStyle w:val="Hyperlink"/>
            <w:noProof/>
          </w:rPr>
          <w:t>6.14.9</w:t>
        </w:r>
        <w:r w:rsidR="0034545B">
          <w:rPr>
            <w:rFonts w:asciiTheme="minorHAnsi" w:eastAsiaTheme="minorEastAsia" w:hAnsiTheme="minorHAnsi" w:cstheme="minorBidi"/>
            <w:noProof/>
            <w:sz w:val="22"/>
            <w:szCs w:val="22"/>
          </w:rPr>
          <w:tab/>
        </w:r>
        <w:r w:rsidR="0034545B" w:rsidRPr="00E20196">
          <w:rPr>
            <w:rStyle w:val="Hyperlink"/>
            <w:noProof/>
          </w:rPr>
          <w:t>Class System of Units</w:t>
        </w:r>
        <w:r w:rsidR="0034545B">
          <w:rPr>
            <w:noProof/>
            <w:webHidden/>
          </w:rPr>
          <w:tab/>
        </w:r>
        <w:r w:rsidR="0034545B">
          <w:rPr>
            <w:noProof/>
            <w:webHidden/>
          </w:rPr>
          <w:fldChar w:fldCharType="begin"/>
        </w:r>
        <w:r w:rsidR="0034545B">
          <w:rPr>
            <w:noProof/>
            <w:webHidden/>
          </w:rPr>
          <w:instrText xml:space="preserve"> PAGEREF _Toc451803433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7DED68BF" w14:textId="25318039" w:rsidR="0034545B" w:rsidRDefault="007507A0">
      <w:pPr>
        <w:pStyle w:val="TOC3"/>
        <w:rPr>
          <w:rFonts w:asciiTheme="minorHAnsi" w:eastAsiaTheme="minorEastAsia" w:hAnsiTheme="minorHAnsi" w:cstheme="minorBidi"/>
          <w:noProof/>
          <w:sz w:val="22"/>
          <w:szCs w:val="22"/>
        </w:rPr>
      </w:pPr>
      <w:hyperlink w:anchor="_Toc451803434" w:history="1">
        <w:r w:rsidR="0034545B" w:rsidRPr="00E20196">
          <w:rPr>
            <w:rStyle w:val="Hyperlink"/>
            <w:noProof/>
          </w:rPr>
          <w:t>6.14.10</w:t>
        </w:r>
        <w:r w:rsidR="0034545B">
          <w:rPr>
            <w:rFonts w:asciiTheme="minorHAnsi" w:eastAsiaTheme="minorEastAsia" w:hAnsiTheme="minorHAnsi" w:cstheme="minorBidi"/>
            <w:noProof/>
            <w:sz w:val="22"/>
            <w:szCs w:val="22"/>
          </w:rPr>
          <w:tab/>
        </w:r>
        <w:r w:rsidR="0034545B" w:rsidRPr="00E20196">
          <w:rPr>
            <w:rStyle w:val="Hyperlink"/>
            <w:noProof/>
          </w:rPr>
          <w:t>Class Text</w:t>
        </w:r>
        <w:r w:rsidR="0034545B">
          <w:rPr>
            <w:noProof/>
            <w:webHidden/>
          </w:rPr>
          <w:tab/>
        </w:r>
        <w:r w:rsidR="0034545B">
          <w:rPr>
            <w:noProof/>
            <w:webHidden/>
          </w:rPr>
          <w:fldChar w:fldCharType="begin"/>
        </w:r>
        <w:r w:rsidR="0034545B">
          <w:rPr>
            <w:noProof/>
            <w:webHidden/>
          </w:rPr>
          <w:instrText xml:space="preserve"> PAGEREF _Toc451803434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17D85B27" w14:textId="395F8E72" w:rsidR="0034545B" w:rsidRDefault="007507A0">
      <w:pPr>
        <w:pStyle w:val="TOC3"/>
        <w:rPr>
          <w:rFonts w:asciiTheme="minorHAnsi" w:eastAsiaTheme="minorEastAsia" w:hAnsiTheme="minorHAnsi" w:cstheme="minorBidi"/>
          <w:noProof/>
          <w:sz w:val="22"/>
          <w:szCs w:val="22"/>
        </w:rPr>
      </w:pPr>
      <w:hyperlink w:anchor="_Toc451803435" w:history="1">
        <w:r w:rsidR="0034545B" w:rsidRPr="00E20196">
          <w:rPr>
            <w:rStyle w:val="Hyperlink"/>
            <w:noProof/>
          </w:rPr>
          <w:t>6.14.11</w:t>
        </w:r>
        <w:r w:rsidR="0034545B">
          <w:rPr>
            <w:rFonts w:asciiTheme="minorHAnsi" w:eastAsiaTheme="minorEastAsia" w:hAnsiTheme="minorHAnsi" w:cstheme="minorBidi"/>
            <w:noProof/>
            <w:sz w:val="22"/>
            <w:szCs w:val="22"/>
          </w:rPr>
          <w:tab/>
        </w:r>
        <w:r w:rsidR="0034545B" w:rsidRPr="00E20196">
          <w:rPr>
            <w:rStyle w:val="Hyperlink"/>
            <w:noProof/>
          </w:rPr>
          <w:t>Class Unit Type</w:t>
        </w:r>
        <w:r w:rsidR="0034545B">
          <w:rPr>
            <w:noProof/>
            <w:webHidden/>
          </w:rPr>
          <w:tab/>
        </w:r>
        <w:r w:rsidR="0034545B">
          <w:rPr>
            <w:noProof/>
            <w:webHidden/>
          </w:rPr>
          <w:fldChar w:fldCharType="begin"/>
        </w:r>
        <w:r w:rsidR="0034545B">
          <w:rPr>
            <w:noProof/>
            <w:webHidden/>
          </w:rPr>
          <w:instrText xml:space="preserve"> PAGEREF _Toc451803435 \h </w:instrText>
        </w:r>
        <w:r w:rsidR="0034545B">
          <w:rPr>
            <w:noProof/>
            <w:webHidden/>
          </w:rPr>
        </w:r>
        <w:r w:rsidR="0034545B">
          <w:rPr>
            <w:noProof/>
            <w:webHidden/>
          </w:rPr>
          <w:fldChar w:fldCharType="separate"/>
        </w:r>
        <w:r w:rsidR="0034545B">
          <w:rPr>
            <w:noProof/>
            <w:webHidden/>
          </w:rPr>
          <w:t>105</w:t>
        </w:r>
        <w:r w:rsidR="0034545B">
          <w:rPr>
            <w:noProof/>
            <w:webHidden/>
          </w:rPr>
          <w:fldChar w:fldCharType="end"/>
        </w:r>
      </w:hyperlink>
    </w:p>
    <w:p w14:paraId="622DB312" w14:textId="338CB6F7" w:rsidR="0034545B" w:rsidRDefault="007507A0">
      <w:pPr>
        <w:pStyle w:val="TOC3"/>
        <w:rPr>
          <w:rFonts w:asciiTheme="minorHAnsi" w:eastAsiaTheme="minorEastAsia" w:hAnsiTheme="minorHAnsi" w:cstheme="minorBidi"/>
          <w:noProof/>
          <w:sz w:val="22"/>
          <w:szCs w:val="22"/>
        </w:rPr>
      </w:pPr>
      <w:hyperlink w:anchor="_Toc451803436" w:history="1">
        <w:r w:rsidR="0034545B" w:rsidRPr="00E20196">
          <w:rPr>
            <w:rStyle w:val="Hyperlink"/>
            <w:noProof/>
          </w:rPr>
          <w:t>6.14.12</w:t>
        </w:r>
        <w:r w:rsidR="0034545B">
          <w:rPr>
            <w:rFonts w:asciiTheme="minorHAnsi" w:eastAsiaTheme="minorEastAsia" w:hAnsiTheme="minorHAnsi" w:cstheme="minorBidi"/>
            <w:noProof/>
            <w:sz w:val="22"/>
            <w:szCs w:val="22"/>
          </w:rPr>
          <w:tab/>
        </w:r>
        <w:r w:rsidR="0034545B" w:rsidRPr="00E20196">
          <w:rPr>
            <w:rStyle w:val="Hyperlink"/>
            <w:noProof/>
          </w:rPr>
          <w:t>Class Value</w:t>
        </w:r>
        <w:r w:rsidR="0034545B">
          <w:rPr>
            <w:noProof/>
            <w:webHidden/>
          </w:rPr>
          <w:tab/>
        </w:r>
        <w:r w:rsidR="0034545B">
          <w:rPr>
            <w:noProof/>
            <w:webHidden/>
          </w:rPr>
          <w:fldChar w:fldCharType="begin"/>
        </w:r>
        <w:r w:rsidR="0034545B">
          <w:rPr>
            <w:noProof/>
            <w:webHidden/>
          </w:rPr>
          <w:instrText xml:space="preserve"> PAGEREF _Toc451803436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0E3B9375" w14:textId="56F694A4" w:rsidR="0034545B" w:rsidRDefault="007507A0">
      <w:pPr>
        <w:pStyle w:val="TOC3"/>
        <w:rPr>
          <w:rFonts w:asciiTheme="minorHAnsi" w:eastAsiaTheme="minorEastAsia" w:hAnsiTheme="minorHAnsi" w:cstheme="minorBidi"/>
          <w:noProof/>
          <w:sz w:val="22"/>
          <w:szCs w:val="22"/>
        </w:rPr>
      </w:pPr>
      <w:hyperlink w:anchor="_Toc451803437" w:history="1">
        <w:r w:rsidR="0034545B" w:rsidRPr="00E20196">
          <w:rPr>
            <w:rStyle w:val="Hyperlink"/>
            <w:noProof/>
          </w:rPr>
          <w:t>6.14.13</w:t>
        </w:r>
        <w:r w:rsidR="0034545B">
          <w:rPr>
            <w:rFonts w:asciiTheme="minorHAnsi" w:eastAsiaTheme="minorEastAsia" w:hAnsiTheme="minorHAnsi" w:cstheme="minorBidi"/>
            <w:noProof/>
            <w:sz w:val="22"/>
            <w:szCs w:val="22"/>
          </w:rPr>
          <w:tab/>
        </w:r>
        <w:r w:rsidR="0034545B" w:rsidRPr="00E20196">
          <w:rPr>
            <w:rStyle w:val="Hyperlink"/>
            <w:noProof/>
          </w:rPr>
          <w:t>Class Value Type</w:t>
        </w:r>
        <w:r w:rsidR="0034545B">
          <w:rPr>
            <w:noProof/>
            <w:webHidden/>
          </w:rPr>
          <w:tab/>
        </w:r>
        <w:r w:rsidR="0034545B">
          <w:rPr>
            <w:noProof/>
            <w:webHidden/>
          </w:rPr>
          <w:fldChar w:fldCharType="begin"/>
        </w:r>
        <w:r w:rsidR="0034545B">
          <w:rPr>
            <w:noProof/>
            <w:webHidden/>
          </w:rPr>
          <w:instrText xml:space="preserve"> PAGEREF _Toc451803437 \h </w:instrText>
        </w:r>
        <w:r w:rsidR="0034545B">
          <w:rPr>
            <w:noProof/>
            <w:webHidden/>
          </w:rPr>
        </w:r>
        <w:r w:rsidR="0034545B">
          <w:rPr>
            <w:noProof/>
            <w:webHidden/>
          </w:rPr>
          <w:fldChar w:fldCharType="separate"/>
        </w:r>
        <w:r w:rsidR="0034545B">
          <w:rPr>
            <w:noProof/>
            <w:webHidden/>
          </w:rPr>
          <w:t>106</w:t>
        </w:r>
        <w:r w:rsidR="0034545B">
          <w:rPr>
            <w:noProof/>
            <w:webHidden/>
          </w:rPr>
          <w:fldChar w:fldCharType="end"/>
        </w:r>
      </w:hyperlink>
    </w:p>
    <w:p w14:paraId="1E94A1C8" w14:textId="30067EF6" w:rsidR="0034545B" w:rsidRDefault="007507A0">
      <w:pPr>
        <w:pStyle w:val="TOC1"/>
        <w:tabs>
          <w:tab w:val="left" w:pos="1512"/>
        </w:tabs>
        <w:rPr>
          <w:rFonts w:asciiTheme="minorHAnsi" w:eastAsiaTheme="minorEastAsia" w:hAnsiTheme="minorHAnsi" w:cstheme="minorBidi"/>
          <w:noProof/>
          <w:sz w:val="22"/>
          <w:szCs w:val="22"/>
        </w:rPr>
      </w:pPr>
      <w:hyperlink w:anchor="_Toc451803438" w:history="1">
        <w:r w:rsidR="0034545B" w:rsidRPr="00E20196">
          <w:rPr>
            <w:rStyle w:val="Hyperlink"/>
            <w:noProof/>
          </w:rPr>
          <w:t>7</w:t>
        </w:r>
        <w:r w:rsidR="0034545B">
          <w:rPr>
            <w:rFonts w:asciiTheme="minorHAnsi" w:eastAsiaTheme="minorEastAsia" w:hAnsiTheme="minorHAnsi" w:cstheme="minorBidi"/>
            <w:noProof/>
            <w:sz w:val="22"/>
            <w:szCs w:val="22"/>
          </w:rPr>
          <w:tab/>
        </w:r>
        <w:r w:rsidR="0034545B" w:rsidRPr="00E20196">
          <w:rPr>
            <w:rStyle w:val="Hyperlink"/>
            <w:noProof/>
          </w:rPr>
          <w:t>Foundational Assumptions (Normative)</w:t>
        </w:r>
        <w:r w:rsidR="0034545B">
          <w:rPr>
            <w:noProof/>
            <w:webHidden/>
          </w:rPr>
          <w:tab/>
        </w:r>
        <w:r w:rsidR="0034545B">
          <w:rPr>
            <w:noProof/>
            <w:webHidden/>
          </w:rPr>
          <w:fldChar w:fldCharType="begin"/>
        </w:r>
        <w:r w:rsidR="0034545B">
          <w:rPr>
            <w:noProof/>
            <w:webHidden/>
          </w:rPr>
          <w:instrText xml:space="preserve"> PAGEREF _Toc451803438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70F4AED" w14:textId="5271AD98" w:rsidR="0034545B" w:rsidRDefault="007507A0">
      <w:pPr>
        <w:pStyle w:val="TOC2"/>
        <w:rPr>
          <w:rFonts w:asciiTheme="minorHAnsi" w:eastAsiaTheme="minorEastAsia" w:hAnsiTheme="minorHAnsi" w:cstheme="minorBidi"/>
          <w:noProof/>
          <w:sz w:val="22"/>
          <w:szCs w:val="22"/>
        </w:rPr>
      </w:pPr>
      <w:hyperlink w:anchor="_Toc451803439" w:history="1">
        <w:r w:rsidR="0034545B" w:rsidRPr="00E20196">
          <w:rPr>
            <w:rStyle w:val="Hyperlink"/>
            <w:noProof/>
          </w:rPr>
          <w:t>7.1</w:t>
        </w:r>
        <w:r w:rsidR="0034545B">
          <w:rPr>
            <w:rFonts w:asciiTheme="minorHAnsi" w:eastAsiaTheme="minorEastAsia" w:hAnsiTheme="minorHAnsi" w:cstheme="minorBidi"/>
            <w:noProof/>
            <w:sz w:val="22"/>
            <w:szCs w:val="22"/>
          </w:rPr>
          <w:tab/>
        </w:r>
        <w:r w:rsidR="0034545B" w:rsidRPr="00E20196">
          <w:rPr>
            <w:rStyle w:val="Hyperlink"/>
            <w:noProof/>
          </w:rPr>
          <w:t>Multiple representations of overlapping concepts</w:t>
        </w:r>
        <w:r w:rsidR="0034545B">
          <w:rPr>
            <w:noProof/>
            <w:webHidden/>
          </w:rPr>
          <w:tab/>
        </w:r>
        <w:r w:rsidR="0034545B">
          <w:rPr>
            <w:noProof/>
            <w:webHidden/>
          </w:rPr>
          <w:fldChar w:fldCharType="begin"/>
        </w:r>
        <w:r w:rsidR="0034545B">
          <w:rPr>
            <w:noProof/>
            <w:webHidden/>
          </w:rPr>
          <w:instrText xml:space="preserve"> PAGEREF _Toc451803439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30BA34B3" w14:textId="5ABD1AE2" w:rsidR="0034545B" w:rsidRDefault="007507A0">
      <w:pPr>
        <w:pStyle w:val="TOC2"/>
        <w:rPr>
          <w:rFonts w:asciiTheme="minorHAnsi" w:eastAsiaTheme="minorEastAsia" w:hAnsiTheme="minorHAnsi" w:cstheme="minorBidi"/>
          <w:noProof/>
          <w:sz w:val="22"/>
          <w:szCs w:val="22"/>
        </w:rPr>
      </w:pPr>
      <w:hyperlink w:anchor="_Toc451803440" w:history="1">
        <w:r w:rsidR="0034545B" w:rsidRPr="00E20196">
          <w:rPr>
            <w:rStyle w:val="Hyperlink"/>
            <w:noProof/>
          </w:rPr>
          <w:t>7.2</w:t>
        </w:r>
        <w:r w:rsidR="0034545B">
          <w:rPr>
            <w:rFonts w:asciiTheme="minorHAnsi" w:eastAsiaTheme="minorEastAsia" w:hAnsiTheme="minorHAnsi" w:cstheme="minorBidi"/>
            <w:noProof/>
            <w:sz w:val="22"/>
            <w:szCs w:val="22"/>
          </w:rPr>
          <w:tab/>
        </w:r>
        <w:r w:rsidR="0034545B" w:rsidRPr="00E20196">
          <w:rPr>
            <w:rStyle w:val="Hyperlink"/>
            <w:noProof/>
          </w:rPr>
          <w:t>Models may include “ground facts”</w:t>
        </w:r>
        <w:r w:rsidR="0034545B">
          <w:rPr>
            <w:noProof/>
            <w:webHidden/>
          </w:rPr>
          <w:tab/>
        </w:r>
        <w:r w:rsidR="0034545B">
          <w:rPr>
            <w:noProof/>
            <w:webHidden/>
          </w:rPr>
          <w:fldChar w:fldCharType="begin"/>
        </w:r>
        <w:r w:rsidR="0034545B">
          <w:rPr>
            <w:noProof/>
            <w:webHidden/>
          </w:rPr>
          <w:instrText xml:space="preserve"> PAGEREF _Toc451803440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72847F41" w14:textId="42B78C6B" w:rsidR="0034545B" w:rsidRDefault="007507A0">
      <w:pPr>
        <w:pStyle w:val="TOC2"/>
        <w:rPr>
          <w:rFonts w:asciiTheme="minorHAnsi" w:eastAsiaTheme="minorEastAsia" w:hAnsiTheme="minorHAnsi" w:cstheme="minorBidi"/>
          <w:noProof/>
          <w:sz w:val="22"/>
          <w:szCs w:val="22"/>
        </w:rPr>
      </w:pPr>
      <w:hyperlink w:anchor="_Toc451803441" w:history="1">
        <w:r w:rsidR="0034545B" w:rsidRPr="00E20196">
          <w:rPr>
            <w:rStyle w:val="Hyperlink"/>
            <w:noProof/>
          </w:rPr>
          <w:t>7.3</w:t>
        </w:r>
        <w:r w:rsidR="0034545B">
          <w:rPr>
            <w:rFonts w:asciiTheme="minorHAnsi" w:eastAsiaTheme="minorEastAsia" w:hAnsiTheme="minorHAnsi" w:cstheme="minorBidi"/>
            <w:noProof/>
            <w:sz w:val="22"/>
            <w:szCs w:val="22"/>
          </w:rPr>
          <w:tab/>
        </w:r>
        <w:r w:rsidR="0034545B" w:rsidRPr="00E20196">
          <w:rPr>
            <w:rStyle w:val="Hyperlink"/>
            <w:noProof/>
          </w:rPr>
          <w:t>Conceptual Models</w:t>
        </w:r>
        <w:r w:rsidR="0034545B">
          <w:rPr>
            <w:noProof/>
            <w:webHidden/>
          </w:rPr>
          <w:tab/>
        </w:r>
        <w:r w:rsidR="0034545B">
          <w:rPr>
            <w:noProof/>
            <w:webHidden/>
          </w:rPr>
          <w:fldChar w:fldCharType="begin"/>
        </w:r>
        <w:r w:rsidR="0034545B">
          <w:rPr>
            <w:noProof/>
            <w:webHidden/>
          </w:rPr>
          <w:instrText xml:space="preserve"> PAGEREF _Toc451803441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6012E4B6" w14:textId="5DDBAC75" w:rsidR="0034545B" w:rsidRDefault="007507A0">
      <w:pPr>
        <w:pStyle w:val="TOC2"/>
        <w:rPr>
          <w:rFonts w:asciiTheme="minorHAnsi" w:eastAsiaTheme="minorEastAsia" w:hAnsiTheme="minorHAnsi" w:cstheme="minorBidi"/>
          <w:noProof/>
          <w:sz w:val="22"/>
          <w:szCs w:val="22"/>
        </w:rPr>
      </w:pPr>
      <w:hyperlink w:anchor="_Toc451803442" w:history="1">
        <w:r w:rsidR="0034545B" w:rsidRPr="00E20196">
          <w:rPr>
            <w:rStyle w:val="Hyperlink"/>
            <w:noProof/>
          </w:rPr>
          <w:t>7.4</w:t>
        </w:r>
        <w:r w:rsidR="0034545B">
          <w:rPr>
            <w:rFonts w:asciiTheme="minorHAnsi" w:eastAsiaTheme="minorEastAsia" w:hAnsiTheme="minorHAnsi" w:cstheme="minorBidi"/>
            <w:noProof/>
            <w:sz w:val="22"/>
            <w:szCs w:val="22"/>
          </w:rPr>
          <w:tab/>
        </w:r>
        <w:r w:rsidR="0034545B" w:rsidRPr="00E20196">
          <w:rPr>
            <w:rStyle w:val="Hyperlink"/>
            <w:noProof/>
          </w:rPr>
          <w:t>Identity and identifiers</w:t>
        </w:r>
        <w:r w:rsidR="0034545B">
          <w:rPr>
            <w:noProof/>
            <w:webHidden/>
          </w:rPr>
          <w:tab/>
        </w:r>
        <w:r w:rsidR="0034545B">
          <w:rPr>
            <w:noProof/>
            <w:webHidden/>
          </w:rPr>
          <w:fldChar w:fldCharType="begin"/>
        </w:r>
        <w:r w:rsidR="0034545B">
          <w:rPr>
            <w:noProof/>
            <w:webHidden/>
          </w:rPr>
          <w:instrText xml:space="preserve"> PAGEREF _Toc451803442 \h </w:instrText>
        </w:r>
        <w:r w:rsidR="0034545B">
          <w:rPr>
            <w:noProof/>
            <w:webHidden/>
          </w:rPr>
        </w:r>
        <w:r w:rsidR="0034545B">
          <w:rPr>
            <w:noProof/>
            <w:webHidden/>
          </w:rPr>
          <w:fldChar w:fldCharType="separate"/>
        </w:r>
        <w:r w:rsidR="0034545B">
          <w:rPr>
            <w:noProof/>
            <w:webHidden/>
          </w:rPr>
          <w:t>107</w:t>
        </w:r>
        <w:r w:rsidR="0034545B">
          <w:rPr>
            <w:noProof/>
            <w:webHidden/>
          </w:rPr>
          <w:fldChar w:fldCharType="end"/>
        </w:r>
      </w:hyperlink>
    </w:p>
    <w:p w14:paraId="4FDCFCF2" w14:textId="031A8255" w:rsidR="0034545B" w:rsidRDefault="007507A0">
      <w:pPr>
        <w:pStyle w:val="TOC2"/>
        <w:rPr>
          <w:rFonts w:asciiTheme="minorHAnsi" w:eastAsiaTheme="minorEastAsia" w:hAnsiTheme="minorHAnsi" w:cstheme="minorBidi"/>
          <w:noProof/>
          <w:sz w:val="22"/>
          <w:szCs w:val="22"/>
        </w:rPr>
      </w:pPr>
      <w:hyperlink w:anchor="_Toc451803443" w:history="1">
        <w:r w:rsidR="0034545B" w:rsidRPr="00E20196">
          <w:rPr>
            <w:rStyle w:val="Hyperlink"/>
            <w:noProof/>
          </w:rPr>
          <w:t>7.5</w:t>
        </w:r>
        <w:r w:rsidR="0034545B">
          <w:rPr>
            <w:rFonts w:asciiTheme="minorHAnsi" w:eastAsiaTheme="minorEastAsia" w:hAnsiTheme="minorHAnsi" w:cstheme="minorBidi"/>
            <w:noProof/>
            <w:sz w:val="22"/>
            <w:szCs w:val="22"/>
          </w:rPr>
          <w:tab/>
        </w:r>
        <w:r w:rsidR="0034545B" w:rsidRPr="00E20196">
          <w:rPr>
            <w:rStyle w:val="Hyperlink"/>
            <w:noProof/>
          </w:rPr>
          <w:t>Facts &amp; propositions</w:t>
        </w:r>
        <w:r w:rsidR="0034545B">
          <w:rPr>
            <w:noProof/>
            <w:webHidden/>
          </w:rPr>
          <w:tab/>
        </w:r>
        <w:r w:rsidR="0034545B">
          <w:rPr>
            <w:noProof/>
            <w:webHidden/>
          </w:rPr>
          <w:fldChar w:fldCharType="begin"/>
        </w:r>
        <w:r w:rsidR="0034545B">
          <w:rPr>
            <w:noProof/>
            <w:webHidden/>
          </w:rPr>
          <w:instrText xml:space="preserve"> PAGEREF _Toc451803443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6BE0C027" w14:textId="4656B434" w:rsidR="0034545B" w:rsidRDefault="007507A0">
      <w:pPr>
        <w:pStyle w:val="TOC2"/>
        <w:rPr>
          <w:rFonts w:asciiTheme="minorHAnsi" w:eastAsiaTheme="minorEastAsia" w:hAnsiTheme="minorHAnsi" w:cstheme="minorBidi"/>
          <w:noProof/>
          <w:sz w:val="22"/>
          <w:szCs w:val="22"/>
        </w:rPr>
      </w:pPr>
      <w:hyperlink w:anchor="_Toc451803444" w:history="1">
        <w:r w:rsidR="0034545B" w:rsidRPr="00E20196">
          <w:rPr>
            <w:rStyle w:val="Hyperlink"/>
            <w:noProof/>
          </w:rPr>
          <w:t>7.6</w:t>
        </w:r>
        <w:r w:rsidR="0034545B">
          <w:rPr>
            <w:rFonts w:asciiTheme="minorHAnsi" w:eastAsiaTheme="minorEastAsia" w:hAnsiTheme="minorHAnsi" w:cstheme="minorBidi"/>
            <w:noProof/>
            <w:sz w:val="22"/>
            <w:szCs w:val="22"/>
          </w:rPr>
          <w:tab/>
        </w:r>
        <w:r w:rsidR="0034545B" w:rsidRPr="00E20196">
          <w:rPr>
            <w:rStyle w:val="Hyperlink"/>
            <w:noProof/>
          </w:rPr>
          <w:t>Representations of a concept</w:t>
        </w:r>
        <w:r w:rsidR="0034545B">
          <w:rPr>
            <w:noProof/>
            <w:webHidden/>
          </w:rPr>
          <w:tab/>
        </w:r>
        <w:r w:rsidR="0034545B">
          <w:rPr>
            <w:noProof/>
            <w:webHidden/>
          </w:rPr>
          <w:fldChar w:fldCharType="begin"/>
        </w:r>
        <w:r w:rsidR="0034545B">
          <w:rPr>
            <w:noProof/>
            <w:webHidden/>
          </w:rPr>
          <w:instrText xml:space="preserve"> PAGEREF _Toc451803444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8389C1E" w14:textId="0C55B41A" w:rsidR="0034545B" w:rsidRDefault="007507A0">
      <w:pPr>
        <w:pStyle w:val="TOC3"/>
        <w:rPr>
          <w:rFonts w:asciiTheme="minorHAnsi" w:eastAsiaTheme="minorEastAsia" w:hAnsiTheme="minorHAnsi" w:cstheme="minorBidi"/>
          <w:noProof/>
          <w:sz w:val="22"/>
          <w:szCs w:val="22"/>
        </w:rPr>
      </w:pPr>
      <w:hyperlink w:anchor="_Toc451803445" w:history="1">
        <w:r w:rsidR="0034545B" w:rsidRPr="00E20196">
          <w:rPr>
            <w:rStyle w:val="Hyperlink"/>
            <w:noProof/>
          </w:rPr>
          <w:t>7.6.1</w:t>
        </w:r>
        <w:r w:rsidR="0034545B">
          <w:rPr>
            <w:rFonts w:asciiTheme="minorHAnsi" w:eastAsiaTheme="minorEastAsia" w:hAnsiTheme="minorHAnsi" w:cstheme="minorBidi"/>
            <w:noProof/>
            <w:sz w:val="22"/>
            <w:szCs w:val="22"/>
          </w:rPr>
          <w:tab/>
        </w:r>
        <w:r w:rsidR="0034545B" w:rsidRPr="00E20196">
          <w:rPr>
            <w:rStyle w:val="Hyperlink"/>
            <w:noProof/>
          </w:rPr>
          <w:t>Represents Relation</w:t>
        </w:r>
        <w:r w:rsidR="0034545B">
          <w:rPr>
            <w:noProof/>
            <w:webHidden/>
          </w:rPr>
          <w:tab/>
        </w:r>
        <w:r w:rsidR="0034545B">
          <w:rPr>
            <w:noProof/>
            <w:webHidden/>
          </w:rPr>
          <w:fldChar w:fldCharType="begin"/>
        </w:r>
        <w:r w:rsidR="0034545B">
          <w:rPr>
            <w:noProof/>
            <w:webHidden/>
          </w:rPr>
          <w:instrText xml:space="preserve"> PAGEREF _Toc451803445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1EC9FFCB" w14:textId="4CFEF3F8" w:rsidR="0034545B" w:rsidRDefault="007507A0">
      <w:pPr>
        <w:pStyle w:val="TOC2"/>
        <w:rPr>
          <w:rFonts w:asciiTheme="minorHAnsi" w:eastAsiaTheme="minorEastAsia" w:hAnsiTheme="minorHAnsi" w:cstheme="minorBidi"/>
          <w:noProof/>
          <w:sz w:val="22"/>
          <w:szCs w:val="22"/>
        </w:rPr>
      </w:pPr>
      <w:hyperlink w:anchor="_Toc451803446" w:history="1">
        <w:r w:rsidR="0034545B" w:rsidRPr="00E20196">
          <w:rPr>
            <w:rStyle w:val="Hyperlink"/>
            <w:noProof/>
          </w:rPr>
          <w:t>7.7</w:t>
        </w:r>
        <w:r w:rsidR="0034545B">
          <w:rPr>
            <w:rFonts w:asciiTheme="minorHAnsi" w:eastAsiaTheme="minorEastAsia" w:hAnsiTheme="minorHAnsi" w:cstheme="minorBidi"/>
            <w:noProof/>
            <w:sz w:val="22"/>
            <w:szCs w:val="22"/>
          </w:rPr>
          <w:tab/>
        </w:r>
        <w:r w:rsidR="0034545B" w:rsidRPr="00E20196">
          <w:rPr>
            <w:rStyle w:val="Hyperlink"/>
            <w:noProof/>
          </w:rPr>
          <w:t>Representation identifiers</w:t>
        </w:r>
        <w:r w:rsidR="0034545B">
          <w:rPr>
            <w:noProof/>
            <w:webHidden/>
          </w:rPr>
          <w:tab/>
        </w:r>
        <w:r w:rsidR="0034545B">
          <w:rPr>
            <w:noProof/>
            <w:webHidden/>
          </w:rPr>
          <w:fldChar w:fldCharType="begin"/>
        </w:r>
        <w:r w:rsidR="0034545B">
          <w:rPr>
            <w:noProof/>
            <w:webHidden/>
          </w:rPr>
          <w:instrText xml:space="preserve"> PAGEREF _Toc451803446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4666E0DE" w14:textId="26A60A3B" w:rsidR="0034545B" w:rsidRDefault="007507A0">
      <w:pPr>
        <w:pStyle w:val="TOC3"/>
        <w:rPr>
          <w:rFonts w:asciiTheme="minorHAnsi" w:eastAsiaTheme="minorEastAsia" w:hAnsiTheme="minorHAnsi" w:cstheme="minorBidi"/>
          <w:noProof/>
          <w:sz w:val="22"/>
          <w:szCs w:val="22"/>
        </w:rPr>
      </w:pPr>
      <w:hyperlink w:anchor="_Toc451803447" w:history="1">
        <w:r w:rsidR="0034545B" w:rsidRPr="00E20196">
          <w:rPr>
            <w:rStyle w:val="Hyperlink"/>
            <w:noProof/>
          </w:rPr>
          <w:t>7.7.1</w:t>
        </w:r>
        <w:r w:rsidR="0034545B">
          <w:rPr>
            <w:rFonts w:asciiTheme="minorHAnsi" w:eastAsiaTheme="minorEastAsia" w:hAnsiTheme="minorHAnsi" w:cstheme="minorBidi"/>
            <w:noProof/>
            <w:sz w:val="22"/>
            <w:szCs w:val="22"/>
          </w:rPr>
          <w:tab/>
        </w:r>
        <w:r w:rsidR="0034545B" w:rsidRPr="00E20196">
          <w:rPr>
            <w:rStyle w:val="Hyperlink"/>
            <w:noProof/>
          </w:rPr>
          <w:t>Example physical identifiers</w:t>
        </w:r>
        <w:r w:rsidR="0034545B">
          <w:rPr>
            <w:noProof/>
            <w:webHidden/>
          </w:rPr>
          <w:tab/>
        </w:r>
        <w:r w:rsidR="0034545B">
          <w:rPr>
            <w:noProof/>
            <w:webHidden/>
          </w:rPr>
          <w:fldChar w:fldCharType="begin"/>
        </w:r>
        <w:r w:rsidR="0034545B">
          <w:rPr>
            <w:noProof/>
            <w:webHidden/>
          </w:rPr>
          <w:instrText xml:space="preserve"> PAGEREF _Toc451803447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73CD817B" w14:textId="28D1096E" w:rsidR="0034545B" w:rsidRDefault="007507A0">
      <w:pPr>
        <w:pStyle w:val="TOC2"/>
        <w:rPr>
          <w:rFonts w:asciiTheme="minorHAnsi" w:eastAsiaTheme="minorEastAsia" w:hAnsiTheme="minorHAnsi" w:cstheme="minorBidi"/>
          <w:noProof/>
          <w:sz w:val="22"/>
          <w:szCs w:val="22"/>
        </w:rPr>
      </w:pPr>
      <w:hyperlink w:anchor="_Toc451803448" w:history="1">
        <w:r w:rsidR="0034545B" w:rsidRPr="00E20196">
          <w:rPr>
            <w:rStyle w:val="Hyperlink"/>
            <w:noProof/>
          </w:rPr>
          <w:t>7.8</w:t>
        </w:r>
        <w:r w:rsidR="0034545B">
          <w:rPr>
            <w:rFonts w:asciiTheme="minorHAnsi" w:eastAsiaTheme="minorEastAsia" w:hAnsiTheme="minorHAnsi" w:cstheme="minorBidi"/>
            <w:noProof/>
            <w:sz w:val="22"/>
            <w:szCs w:val="22"/>
          </w:rPr>
          <w:tab/>
        </w:r>
        <w:r w:rsidR="0034545B" w:rsidRPr="00E20196">
          <w:rPr>
            <w:rStyle w:val="Hyperlink"/>
            <w:noProof/>
          </w:rPr>
          <w:t>Sources</w:t>
        </w:r>
        <w:r w:rsidR="0034545B">
          <w:rPr>
            <w:noProof/>
            <w:webHidden/>
          </w:rPr>
          <w:tab/>
        </w:r>
        <w:r w:rsidR="0034545B">
          <w:rPr>
            <w:noProof/>
            <w:webHidden/>
          </w:rPr>
          <w:fldChar w:fldCharType="begin"/>
        </w:r>
        <w:r w:rsidR="0034545B">
          <w:rPr>
            <w:noProof/>
            <w:webHidden/>
          </w:rPr>
          <w:instrText xml:space="preserve"> PAGEREF _Toc451803448 \h </w:instrText>
        </w:r>
        <w:r w:rsidR="0034545B">
          <w:rPr>
            <w:noProof/>
            <w:webHidden/>
          </w:rPr>
        </w:r>
        <w:r w:rsidR="0034545B">
          <w:rPr>
            <w:noProof/>
            <w:webHidden/>
          </w:rPr>
          <w:fldChar w:fldCharType="separate"/>
        </w:r>
        <w:r w:rsidR="0034545B">
          <w:rPr>
            <w:noProof/>
            <w:webHidden/>
          </w:rPr>
          <w:t>108</w:t>
        </w:r>
        <w:r w:rsidR="0034545B">
          <w:rPr>
            <w:noProof/>
            <w:webHidden/>
          </w:rPr>
          <w:fldChar w:fldCharType="end"/>
        </w:r>
      </w:hyperlink>
    </w:p>
    <w:p w14:paraId="2DED4DE9" w14:textId="1C3D9F85" w:rsidR="0034545B" w:rsidRDefault="007507A0">
      <w:pPr>
        <w:pStyle w:val="TOC2"/>
        <w:rPr>
          <w:rFonts w:asciiTheme="minorHAnsi" w:eastAsiaTheme="minorEastAsia" w:hAnsiTheme="minorHAnsi" w:cstheme="minorBidi"/>
          <w:noProof/>
          <w:sz w:val="22"/>
          <w:szCs w:val="22"/>
        </w:rPr>
      </w:pPr>
      <w:hyperlink w:anchor="_Toc451803449" w:history="1">
        <w:r w:rsidR="0034545B" w:rsidRPr="00E20196">
          <w:rPr>
            <w:rStyle w:val="Hyperlink"/>
            <w:noProof/>
          </w:rPr>
          <w:t>7.9</w:t>
        </w:r>
        <w:r w:rsidR="0034545B">
          <w:rPr>
            <w:rFonts w:asciiTheme="minorHAnsi" w:eastAsiaTheme="minorEastAsia" w:hAnsiTheme="minorHAnsi" w:cstheme="minorBidi"/>
            <w:noProof/>
            <w:sz w:val="22"/>
            <w:szCs w:val="22"/>
          </w:rPr>
          <w:tab/>
        </w:r>
        <w:r w:rsidR="0034545B" w:rsidRPr="00E20196">
          <w:rPr>
            <w:rStyle w:val="Hyperlink"/>
            <w:noProof/>
          </w:rPr>
          <w:t>Ownership</w:t>
        </w:r>
        <w:r w:rsidR="0034545B">
          <w:rPr>
            <w:noProof/>
            <w:webHidden/>
          </w:rPr>
          <w:tab/>
        </w:r>
        <w:r w:rsidR="0034545B">
          <w:rPr>
            <w:noProof/>
            <w:webHidden/>
          </w:rPr>
          <w:fldChar w:fldCharType="begin"/>
        </w:r>
        <w:r w:rsidR="0034545B">
          <w:rPr>
            <w:noProof/>
            <w:webHidden/>
          </w:rPr>
          <w:instrText xml:space="preserve"> PAGEREF _Toc451803449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03D2B1CC" w14:textId="1A957472" w:rsidR="0034545B" w:rsidRDefault="007507A0">
      <w:pPr>
        <w:pStyle w:val="TOC2"/>
        <w:rPr>
          <w:rFonts w:asciiTheme="minorHAnsi" w:eastAsiaTheme="minorEastAsia" w:hAnsiTheme="minorHAnsi" w:cstheme="minorBidi"/>
          <w:noProof/>
          <w:sz w:val="22"/>
          <w:szCs w:val="22"/>
        </w:rPr>
      </w:pPr>
      <w:hyperlink w:anchor="_Toc451803450" w:history="1">
        <w:r w:rsidR="0034545B" w:rsidRPr="00E20196">
          <w:rPr>
            <w:rStyle w:val="Hyperlink"/>
            <w:noProof/>
          </w:rPr>
          <w:t>7.10</w:t>
        </w:r>
        <w:r w:rsidR="0034545B">
          <w:rPr>
            <w:rFonts w:asciiTheme="minorHAnsi" w:eastAsiaTheme="minorEastAsia" w:hAnsiTheme="minorHAnsi" w:cstheme="minorBidi"/>
            <w:noProof/>
            <w:sz w:val="22"/>
            <w:szCs w:val="22"/>
          </w:rPr>
          <w:tab/>
        </w:r>
        <w:r w:rsidR="0034545B" w:rsidRPr="00E20196">
          <w:rPr>
            <w:rStyle w:val="Hyperlink"/>
            <w:noProof/>
          </w:rPr>
          <w:t>Lifetime and context of facts</w:t>
        </w:r>
        <w:r w:rsidR="0034545B">
          <w:rPr>
            <w:noProof/>
            <w:webHidden/>
          </w:rPr>
          <w:tab/>
        </w:r>
        <w:r w:rsidR="0034545B">
          <w:rPr>
            <w:noProof/>
            <w:webHidden/>
          </w:rPr>
          <w:fldChar w:fldCharType="begin"/>
        </w:r>
        <w:r w:rsidR="0034545B">
          <w:rPr>
            <w:noProof/>
            <w:webHidden/>
          </w:rPr>
          <w:instrText xml:space="preserve"> PAGEREF _Toc451803450 \h </w:instrText>
        </w:r>
        <w:r w:rsidR="0034545B">
          <w:rPr>
            <w:noProof/>
            <w:webHidden/>
          </w:rPr>
        </w:r>
        <w:r w:rsidR="0034545B">
          <w:rPr>
            <w:noProof/>
            <w:webHidden/>
          </w:rPr>
          <w:fldChar w:fldCharType="separate"/>
        </w:r>
        <w:r w:rsidR="0034545B">
          <w:rPr>
            <w:noProof/>
            <w:webHidden/>
          </w:rPr>
          <w:t>109</w:t>
        </w:r>
        <w:r w:rsidR="0034545B">
          <w:rPr>
            <w:noProof/>
            <w:webHidden/>
          </w:rPr>
          <w:fldChar w:fldCharType="end"/>
        </w:r>
      </w:hyperlink>
    </w:p>
    <w:p w14:paraId="44FBA3E5" w14:textId="4012449F" w:rsidR="0034545B" w:rsidRDefault="007507A0">
      <w:pPr>
        <w:pStyle w:val="TOC1"/>
        <w:tabs>
          <w:tab w:val="left" w:pos="1512"/>
        </w:tabs>
        <w:rPr>
          <w:rFonts w:asciiTheme="minorHAnsi" w:eastAsiaTheme="minorEastAsia" w:hAnsiTheme="minorHAnsi" w:cstheme="minorBidi"/>
          <w:noProof/>
          <w:sz w:val="22"/>
          <w:szCs w:val="22"/>
        </w:rPr>
      </w:pPr>
      <w:hyperlink w:anchor="_Toc451803451" w:history="1">
        <w:r w:rsidR="0034545B" w:rsidRPr="00E20196">
          <w:rPr>
            <w:rStyle w:val="Hyperlink"/>
            <w:noProof/>
          </w:rPr>
          <w:t>8</w:t>
        </w:r>
        <w:r w:rsidR="0034545B">
          <w:rPr>
            <w:rFonts w:asciiTheme="minorHAnsi" w:eastAsiaTheme="minorEastAsia" w:hAnsiTheme="minorHAnsi" w:cstheme="minorBidi"/>
            <w:noProof/>
            <w:sz w:val="22"/>
            <w:szCs w:val="22"/>
          </w:rPr>
          <w:tab/>
        </w:r>
        <w:r w:rsidR="0034545B" w:rsidRPr="00E20196">
          <w:rPr>
            <w:rStyle w:val="Hyperlink"/>
            <w:noProof/>
          </w:rPr>
          <w:t>Mapping to OWL 2 (normative)</w:t>
        </w:r>
        <w:r w:rsidR="0034545B">
          <w:rPr>
            <w:noProof/>
            <w:webHidden/>
          </w:rPr>
          <w:tab/>
        </w:r>
        <w:r w:rsidR="0034545B">
          <w:rPr>
            <w:noProof/>
            <w:webHidden/>
          </w:rPr>
          <w:fldChar w:fldCharType="begin"/>
        </w:r>
        <w:r w:rsidR="0034545B">
          <w:rPr>
            <w:noProof/>
            <w:webHidden/>
          </w:rPr>
          <w:instrText xml:space="preserve"> PAGEREF _Toc451803451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4CB584B" w14:textId="664A79AA" w:rsidR="0034545B" w:rsidRDefault="007507A0">
      <w:pPr>
        <w:pStyle w:val="TOC2"/>
        <w:rPr>
          <w:rFonts w:asciiTheme="minorHAnsi" w:eastAsiaTheme="minorEastAsia" w:hAnsiTheme="minorHAnsi" w:cstheme="minorBidi"/>
          <w:noProof/>
          <w:sz w:val="22"/>
          <w:szCs w:val="22"/>
        </w:rPr>
      </w:pPr>
      <w:hyperlink w:anchor="_Toc451803452" w:history="1">
        <w:r w:rsidR="0034545B" w:rsidRPr="00E20196">
          <w:rPr>
            <w:rStyle w:val="Hyperlink"/>
            <w:noProof/>
          </w:rPr>
          <w:t>8.1</w:t>
        </w:r>
        <w:r w:rsidR="0034545B">
          <w:rPr>
            <w:rFonts w:asciiTheme="minorHAnsi" w:eastAsiaTheme="minorEastAsia" w:hAnsiTheme="minorHAnsi" w:cstheme="minorBidi"/>
            <w:noProof/>
            <w:sz w:val="22"/>
            <w:szCs w:val="22"/>
          </w:rPr>
          <w:tab/>
        </w:r>
        <w:r w:rsidR="0034545B" w:rsidRPr="00E20196">
          <w:rPr>
            <w:rStyle w:val="Hyperlink"/>
            <w:noProof/>
          </w:rPr>
          <w:t>Class</w:t>
        </w:r>
        <w:r w:rsidR="0034545B">
          <w:rPr>
            <w:noProof/>
            <w:webHidden/>
          </w:rPr>
          <w:tab/>
        </w:r>
        <w:r w:rsidR="0034545B">
          <w:rPr>
            <w:noProof/>
            <w:webHidden/>
          </w:rPr>
          <w:fldChar w:fldCharType="begin"/>
        </w:r>
        <w:r w:rsidR="0034545B">
          <w:rPr>
            <w:noProof/>
            <w:webHidden/>
          </w:rPr>
          <w:instrText xml:space="preserve"> PAGEREF _Toc451803452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806EF65" w14:textId="629168F6" w:rsidR="0034545B" w:rsidRDefault="007507A0">
      <w:pPr>
        <w:pStyle w:val="TOC2"/>
        <w:rPr>
          <w:rFonts w:asciiTheme="minorHAnsi" w:eastAsiaTheme="minorEastAsia" w:hAnsiTheme="minorHAnsi" w:cstheme="minorBidi"/>
          <w:noProof/>
          <w:sz w:val="22"/>
          <w:szCs w:val="22"/>
        </w:rPr>
      </w:pPr>
      <w:hyperlink w:anchor="_Toc451803453" w:history="1">
        <w:r w:rsidR="0034545B" w:rsidRPr="00E20196">
          <w:rPr>
            <w:rStyle w:val="Hyperlink"/>
            <w:noProof/>
          </w:rPr>
          <w:t>8.2</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_Toc451803453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0D1AA75F" w14:textId="365BC364" w:rsidR="0034545B" w:rsidRDefault="007507A0">
      <w:pPr>
        <w:pStyle w:val="TOC2"/>
        <w:rPr>
          <w:rFonts w:asciiTheme="minorHAnsi" w:eastAsiaTheme="minorEastAsia" w:hAnsiTheme="minorHAnsi" w:cstheme="minorBidi"/>
          <w:noProof/>
          <w:sz w:val="22"/>
          <w:szCs w:val="22"/>
        </w:rPr>
      </w:pPr>
      <w:hyperlink w:anchor="_Toc451803454" w:history="1">
        <w:r w:rsidR="0034545B" w:rsidRPr="00E20196">
          <w:rPr>
            <w:rStyle w:val="Hyperlink"/>
            <w:noProof/>
          </w:rPr>
          <w:t>8.3</w:t>
        </w:r>
        <w:r w:rsidR="0034545B">
          <w:rPr>
            <w:rFonts w:asciiTheme="minorHAnsi" w:eastAsiaTheme="minorEastAsia" w:hAnsiTheme="minorHAnsi" w:cstheme="minorBidi"/>
            <w:noProof/>
            <w:sz w:val="22"/>
            <w:szCs w:val="22"/>
          </w:rPr>
          <w:tab/>
        </w:r>
        <w:r w:rsidR="0034545B" w:rsidRPr="00E20196">
          <w:rPr>
            <w:rStyle w:val="Hyperlink"/>
            <w:noProof/>
          </w:rPr>
          <w:t>Class with Datatype Property</w:t>
        </w:r>
        <w:r w:rsidR="0034545B">
          <w:rPr>
            <w:noProof/>
            <w:webHidden/>
          </w:rPr>
          <w:tab/>
        </w:r>
        <w:r w:rsidR="0034545B">
          <w:rPr>
            <w:noProof/>
            <w:webHidden/>
          </w:rPr>
          <w:fldChar w:fldCharType="begin"/>
        </w:r>
        <w:r w:rsidR="0034545B">
          <w:rPr>
            <w:noProof/>
            <w:webHidden/>
          </w:rPr>
          <w:instrText xml:space="preserve"> PAGEREF _Toc451803454 \h </w:instrText>
        </w:r>
        <w:r w:rsidR="0034545B">
          <w:rPr>
            <w:noProof/>
            <w:webHidden/>
          </w:rPr>
        </w:r>
        <w:r w:rsidR="0034545B">
          <w:rPr>
            <w:noProof/>
            <w:webHidden/>
          </w:rPr>
          <w:fldChar w:fldCharType="separate"/>
        </w:r>
        <w:r w:rsidR="0034545B">
          <w:rPr>
            <w:noProof/>
            <w:webHidden/>
          </w:rPr>
          <w:t>110</w:t>
        </w:r>
        <w:r w:rsidR="0034545B">
          <w:rPr>
            <w:noProof/>
            <w:webHidden/>
          </w:rPr>
          <w:fldChar w:fldCharType="end"/>
        </w:r>
      </w:hyperlink>
    </w:p>
    <w:p w14:paraId="5293AB65" w14:textId="72A7BF88" w:rsidR="0034545B" w:rsidRDefault="007507A0">
      <w:pPr>
        <w:pStyle w:val="TOC2"/>
        <w:rPr>
          <w:rFonts w:asciiTheme="minorHAnsi" w:eastAsiaTheme="minorEastAsia" w:hAnsiTheme="minorHAnsi" w:cstheme="minorBidi"/>
          <w:noProof/>
          <w:sz w:val="22"/>
          <w:szCs w:val="22"/>
        </w:rPr>
      </w:pPr>
      <w:hyperlink w:anchor="_Toc451803455" w:history="1">
        <w:r w:rsidR="0034545B" w:rsidRPr="00E20196">
          <w:rPr>
            <w:rStyle w:val="Hyperlink"/>
            <w:noProof/>
          </w:rPr>
          <w:t>8.4</w:t>
        </w:r>
        <w:r w:rsidR="0034545B">
          <w:rPr>
            <w:rFonts w:asciiTheme="minorHAnsi" w:eastAsiaTheme="minorEastAsia" w:hAnsiTheme="minorHAnsi" w:cstheme="minorBidi"/>
            <w:noProof/>
            <w:sz w:val="22"/>
            <w:szCs w:val="22"/>
          </w:rPr>
          <w:tab/>
        </w:r>
        <w:r w:rsidR="0034545B" w:rsidRPr="00E20196">
          <w:rPr>
            <w:rStyle w:val="Hyperlink"/>
            <w:noProof/>
          </w:rPr>
          <w:t>Class with Self-Referential Object Property</w:t>
        </w:r>
        <w:r w:rsidR="0034545B">
          <w:rPr>
            <w:noProof/>
            <w:webHidden/>
          </w:rPr>
          <w:tab/>
        </w:r>
        <w:r w:rsidR="0034545B">
          <w:rPr>
            <w:noProof/>
            <w:webHidden/>
          </w:rPr>
          <w:fldChar w:fldCharType="begin"/>
        </w:r>
        <w:r w:rsidR="0034545B">
          <w:rPr>
            <w:noProof/>
            <w:webHidden/>
          </w:rPr>
          <w:instrText xml:space="preserve"> PAGEREF _Toc451803455 \h </w:instrText>
        </w:r>
        <w:r w:rsidR="0034545B">
          <w:rPr>
            <w:noProof/>
            <w:webHidden/>
          </w:rPr>
        </w:r>
        <w:r w:rsidR="0034545B">
          <w:rPr>
            <w:noProof/>
            <w:webHidden/>
          </w:rPr>
          <w:fldChar w:fldCharType="separate"/>
        </w:r>
        <w:r w:rsidR="0034545B">
          <w:rPr>
            <w:noProof/>
            <w:webHidden/>
          </w:rPr>
          <w:t>111</w:t>
        </w:r>
        <w:r w:rsidR="0034545B">
          <w:rPr>
            <w:noProof/>
            <w:webHidden/>
          </w:rPr>
          <w:fldChar w:fldCharType="end"/>
        </w:r>
      </w:hyperlink>
    </w:p>
    <w:p w14:paraId="06233143" w14:textId="304455B6" w:rsidR="0034545B" w:rsidRDefault="007507A0">
      <w:pPr>
        <w:pStyle w:val="TOC2"/>
        <w:rPr>
          <w:rFonts w:asciiTheme="minorHAnsi" w:eastAsiaTheme="minorEastAsia" w:hAnsiTheme="minorHAnsi" w:cstheme="minorBidi"/>
          <w:noProof/>
          <w:sz w:val="22"/>
          <w:szCs w:val="22"/>
        </w:rPr>
      </w:pPr>
      <w:hyperlink w:anchor="_Toc451803456" w:history="1">
        <w:r w:rsidR="0034545B" w:rsidRPr="00E20196">
          <w:rPr>
            <w:rStyle w:val="Hyperlink"/>
            <w:noProof/>
          </w:rPr>
          <w:t>8.5</w:t>
        </w:r>
        <w:r w:rsidR="0034545B">
          <w:rPr>
            <w:rFonts w:asciiTheme="minorHAnsi" w:eastAsiaTheme="minorEastAsia" w:hAnsiTheme="minorHAnsi" w:cstheme="minorBidi"/>
            <w:noProof/>
            <w:sz w:val="22"/>
            <w:szCs w:val="22"/>
          </w:rPr>
          <w:tab/>
        </w:r>
        <w:r w:rsidR="0034545B" w:rsidRPr="00E20196">
          <w:rPr>
            <w:rStyle w:val="Hyperlink"/>
            <w:noProof/>
          </w:rPr>
          <w:t>Class with Object Property</w:t>
        </w:r>
        <w:r w:rsidR="0034545B">
          <w:rPr>
            <w:noProof/>
            <w:webHidden/>
          </w:rPr>
          <w:tab/>
        </w:r>
        <w:r w:rsidR="0034545B">
          <w:rPr>
            <w:noProof/>
            <w:webHidden/>
          </w:rPr>
          <w:fldChar w:fldCharType="begin"/>
        </w:r>
        <w:r w:rsidR="0034545B">
          <w:rPr>
            <w:noProof/>
            <w:webHidden/>
          </w:rPr>
          <w:instrText xml:space="preserve"> PAGEREF _Toc451803456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0F259C94" w14:textId="4086A53C" w:rsidR="0034545B" w:rsidRDefault="007507A0">
      <w:pPr>
        <w:pStyle w:val="TOC2"/>
        <w:rPr>
          <w:rFonts w:asciiTheme="minorHAnsi" w:eastAsiaTheme="minorEastAsia" w:hAnsiTheme="minorHAnsi" w:cstheme="minorBidi"/>
          <w:noProof/>
          <w:sz w:val="22"/>
          <w:szCs w:val="22"/>
        </w:rPr>
      </w:pPr>
      <w:hyperlink w:anchor="_Toc451803457" w:history="1">
        <w:r w:rsidR="0034545B" w:rsidRPr="00E20196">
          <w:rPr>
            <w:rStyle w:val="Hyperlink"/>
            <w:noProof/>
          </w:rPr>
          <w:t>8.6</w:t>
        </w:r>
        <w:r w:rsidR="0034545B">
          <w:rPr>
            <w:rFonts w:asciiTheme="minorHAnsi" w:eastAsiaTheme="minorEastAsia" w:hAnsiTheme="minorHAnsi" w:cstheme="minorBidi"/>
            <w:noProof/>
            <w:sz w:val="22"/>
            <w:szCs w:val="22"/>
          </w:rPr>
          <w:tab/>
        </w:r>
        <w:r w:rsidR="0034545B" w:rsidRPr="00E20196">
          <w:rPr>
            <w:rStyle w:val="Hyperlink"/>
            <w:noProof/>
          </w:rPr>
          <w:t>&lt;&lt;Anything&gt;&gt; with Datatype Property</w:t>
        </w:r>
        <w:r w:rsidR="0034545B">
          <w:rPr>
            <w:noProof/>
            <w:webHidden/>
          </w:rPr>
          <w:tab/>
        </w:r>
        <w:r w:rsidR="0034545B">
          <w:rPr>
            <w:noProof/>
            <w:webHidden/>
          </w:rPr>
          <w:fldChar w:fldCharType="begin"/>
        </w:r>
        <w:r w:rsidR="0034545B">
          <w:rPr>
            <w:noProof/>
            <w:webHidden/>
          </w:rPr>
          <w:instrText xml:space="preserve"> PAGEREF _Toc451803457 \h </w:instrText>
        </w:r>
        <w:r w:rsidR="0034545B">
          <w:rPr>
            <w:noProof/>
            <w:webHidden/>
          </w:rPr>
        </w:r>
        <w:r w:rsidR="0034545B">
          <w:rPr>
            <w:noProof/>
            <w:webHidden/>
          </w:rPr>
          <w:fldChar w:fldCharType="separate"/>
        </w:r>
        <w:r w:rsidR="0034545B">
          <w:rPr>
            <w:noProof/>
            <w:webHidden/>
          </w:rPr>
          <w:t>112</w:t>
        </w:r>
        <w:r w:rsidR="0034545B">
          <w:rPr>
            <w:noProof/>
            <w:webHidden/>
          </w:rPr>
          <w:fldChar w:fldCharType="end"/>
        </w:r>
      </w:hyperlink>
    </w:p>
    <w:p w14:paraId="30F486F3" w14:textId="4BCDCD6F" w:rsidR="0034545B" w:rsidRDefault="007507A0">
      <w:pPr>
        <w:pStyle w:val="TOC2"/>
        <w:rPr>
          <w:rFonts w:asciiTheme="minorHAnsi" w:eastAsiaTheme="minorEastAsia" w:hAnsiTheme="minorHAnsi" w:cstheme="minorBidi"/>
          <w:noProof/>
          <w:sz w:val="22"/>
          <w:szCs w:val="22"/>
        </w:rPr>
      </w:pPr>
      <w:hyperlink w:anchor="_Toc451803458" w:history="1">
        <w:r w:rsidR="0034545B" w:rsidRPr="00E20196">
          <w:rPr>
            <w:rStyle w:val="Hyperlink"/>
            <w:noProof/>
          </w:rPr>
          <w:t>8.7</w:t>
        </w:r>
        <w:r w:rsidR="0034545B">
          <w:rPr>
            <w:rFonts w:asciiTheme="minorHAnsi" w:eastAsiaTheme="minorEastAsia" w:hAnsiTheme="minorHAnsi" w:cstheme="minorBidi"/>
            <w:noProof/>
            <w:sz w:val="22"/>
            <w:szCs w:val="22"/>
          </w:rPr>
          <w:tab/>
        </w:r>
        <w:r w:rsidR="0034545B" w:rsidRPr="00E20196">
          <w:rPr>
            <w:rStyle w:val="Hyperlink"/>
            <w:noProof/>
          </w:rPr>
          <w:t>&lt;&lt;Anything&gt;&gt;with Self-Referential Object Property</w:t>
        </w:r>
        <w:r w:rsidR="0034545B">
          <w:rPr>
            <w:noProof/>
            <w:webHidden/>
          </w:rPr>
          <w:tab/>
        </w:r>
        <w:r w:rsidR="0034545B">
          <w:rPr>
            <w:noProof/>
            <w:webHidden/>
          </w:rPr>
          <w:fldChar w:fldCharType="begin"/>
        </w:r>
        <w:r w:rsidR="0034545B">
          <w:rPr>
            <w:noProof/>
            <w:webHidden/>
          </w:rPr>
          <w:instrText xml:space="preserve"> PAGEREF _Toc451803458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2FE9E00F" w14:textId="379BBDEA" w:rsidR="0034545B" w:rsidRDefault="007507A0">
      <w:pPr>
        <w:pStyle w:val="TOC2"/>
        <w:rPr>
          <w:rFonts w:asciiTheme="minorHAnsi" w:eastAsiaTheme="minorEastAsia" w:hAnsiTheme="minorHAnsi" w:cstheme="minorBidi"/>
          <w:noProof/>
          <w:sz w:val="22"/>
          <w:szCs w:val="22"/>
        </w:rPr>
      </w:pPr>
      <w:hyperlink w:anchor="_Toc451803459" w:history="1">
        <w:r w:rsidR="0034545B" w:rsidRPr="00E20196">
          <w:rPr>
            <w:rStyle w:val="Hyperlink"/>
            <w:noProof/>
          </w:rPr>
          <w:t>8.8</w:t>
        </w:r>
        <w:r w:rsidR="0034545B">
          <w:rPr>
            <w:rFonts w:asciiTheme="minorHAnsi" w:eastAsiaTheme="minorEastAsia" w:hAnsiTheme="minorHAnsi" w:cstheme="minorBidi"/>
            <w:noProof/>
            <w:sz w:val="22"/>
            <w:szCs w:val="22"/>
          </w:rPr>
          <w:tab/>
        </w:r>
        <w:r w:rsidR="0034545B" w:rsidRPr="00E20196">
          <w:rPr>
            <w:rStyle w:val="Hyperlink"/>
            <w:noProof/>
          </w:rPr>
          <w:t>&lt;&lt;Anything&gt;&gt; with Object Property</w:t>
        </w:r>
        <w:r w:rsidR="0034545B">
          <w:rPr>
            <w:noProof/>
            <w:webHidden/>
          </w:rPr>
          <w:tab/>
        </w:r>
        <w:r w:rsidR="0034545B">
          <w:rPr>
            <w:noProof/>
            <w:webHidden/>
          </w:rPr>
          <w:fldChar w:fldCharType="begin"/>
        </w:r>
        <w:r w:rsidR="0034545B">
          <w:rPr>
            <w:noProof/>
            <w:webHidden/>
          </w:rPr>
          <w:instrText xml:space="preserve"> PAGEREF _Toc451803459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3A4579BD" w14:textId="16C0F796" w:rsidR="0034545B" w:rsidRDefault="007507A0">
      <w:pPr>
        <w:pStyle w:val="TOC2"/>
        <w:rPr>
          <w:rFonts w:asciiTheme="minorHAnsi" w:eastAsiaTheme="minorEastAsia" w:hAnsiTheme="minorHAnsi" w:cstheme="minorBidi"/>
          <w:noProof/>
          <w:sz w:val="22"/>
          <w:szCs w:val="22"/>
        </w:rPr>
      </w:pPr>
      <w:hyperlink w:anchor="_Toc451803460" w:history="1">
        <w:r w:rsidR="0034545B" w:rsidRPr="00E20196">
          <w:rPr>
            <w:rStyle w:val="Hyperlink"/>
            <w:noProof/>
          </w:rPr>
          <w:t>8.9</w:t>
        </w:r>
        <w:r w:rsidR="0034545B">
          <w:rPr>
            <w:rFonts w:asciiTheme="minorHAnsi" w:eastAsiaTheme="minorEastAsia" w:hAnsiTheme="minorHAnsi" w:cstheme="minorBidi"/>
            <w:noProof/>
            <w:sz w:val="22"/>
            <w:szCs w:val="22"/>
          </w:rPr>
          <w:tab/>
        </w:r>
        <w:r w:rsidR="0034545B" w:rsidRPr="00E20196">
          <w:rPr>
            <w:rStyle w:val="Hyperlink"/>
            <w:noProof/>
          </w:rPr>
          <w:t>Class with Object Property without Range</w:t>
        </w:r>
        <w:r w:rsidR="0034545B">
          <w:rPr>
            <w:noProof/>
            <w:webHidden/>
          </w:rPr>
          <w:tab/>
        </w:r>
        <w:r w:rsidR="0034545B">
          <w:rPr>
            <w:noProof/>
            <w:webHidden/>
          </w:rPr>
          <w:fldChar w:fldCharType="begin"/>
        </w:r>
        <w:r w:rsidR="0034545B">
          <w:rPr>
            <w:noProof/>
            <w:webHidden/>
          </w:rPr>
          <w:instrText xml:space="preserve"> PAGEREF _Toc451803460 \h </w:instrText>
        </w:r>
        <w:r w:rsidR="0034545B">
          <w:rPr>
            <w:noProof/>
            <w:webHidden/>
          </w:rPr>
        </w:r>
        <w:r w:rsidR="0034545B">
          <w:rPr>
            <w:noProof/>
            <w:webHidden/>
          </w:rPr>
          <w:fldChar w:fldCharType="separate"/>
        </w:r>
        <w:r w:rsidR="0034545B">
          <w:rPr>
            <w:noProof/>
            <w:webHidden/>
          </w:rPr>
          <w:t>113</w:t>
        </w:r>
        <w:r w:rsidR="0034545B">
          <w:rPr>
            <w:noProof/>
            <w:webHidden/>
          </w:rPr>
          <w:fldChar w:fldCharType="end"/>
        </w:r>
      </w:hyperlink>
    </w:p>
    <w:p w14:paraId="165C1CC8" w14:textId="2DAC6711" w:rsidR="0034545B" w:rsidRDefault="007507A0">
      <w:pPr>
        <w:pStyle w:val="TOC2"/>
        <w:rPr>
          <w:rFonts w:asciiTheme="minorHAnsi" w:eastAsiaTheme="minorEastAsia" w:hAnsiTheme="minorHAnsi" w:cstheme="minorBidi"/>
          <w:noProof/>
          <w:sz w:val="22"/>
          <w:szCs w:val="22"/>
        </w:rPr>
      </w:pPr>
      <w:hyperlink w:anchor="_Toc451803461" w:history="1">
        <w:r w:rsidR="0034545B" w:rsidRPr="00E20196">
          <w:rPr>
            <w:rStyle w:val="Hyperlink"/>
            <w:noProof/>
          </w:rPr>
          <w:t>8.10</w:t>
        </w:r>
        <w:r w:rsidR="0034545B">
          <w:rPr>
            <w:rFonts w:asciiTheme="minorHAnsi" w:eastAsiaTheme="minorEastAsia" w:hAnsiTheme="minorHAnsi" w:cstheme="minorBidi"/>
            <w:noProof/>
            <w:sz w:val="22"/>
            <w:szCs w:val="22"/>
          </w:rPr>
          <w:tab/>
        </w:r>
        <w:r w:rsidR="0034545B" w:rsidRPr="00E20196">
          <w:rPr>
            <w:rStyle w:val="Hyperlink"/>
            <w:noProof/>
          </w:rPr>
          <w:t>Class with Subproperty</w:t>
        </w:r>
        <w:r w:rsidR="0034545B">
          <w:rPr>
            <w:noProof/>
            <w:webHidden/>
          </w:rPr>
          <w:tab/>
        </w:r>
        <w:r w:rsidR="0034545B">
          <w:rPr>
            <w:noProof/>
            <w:webHidden/>
          </w:rPr>
          <w:fldChar w:fldCharType="begin"/>
        </w:r>
        <w:r w:rsidR="0034545B">
          <w:rPr>
            <w:noProof/>
            <w:webHidden/>
          </w:rPr>
          <w:instrText xml:space="preserve"> PAGEREF _Toc451803461 \h </w:instrText>
        </w:r>
        <w:r w:rsidR="0034545B">
          <w:rPr>
            <w:noProof/>
            <w:webHidden/>
          </w:rPr>
        </w:r>
        <w:r w:rsidR="0034545B">
          <w:rPr>
            <w:noProof/>
            <w:webHidden/>
          </w:rPr>
          <w:fldChar w:fldCharType="separate"/>
        </w:r>
        <w:r w:rsidR="0034545B">
          <w:rPr>
            <w:noProof/>
            <w:webHidden/>
          </w:rPr>
          <w:t>114</w:t>
        </w:r>
        <w:r w:rsidR="0034545B">
          <w:rPr>
            <w:noProof/>
            <w:webHidden/>
          </w:rPr>
          <w:fldChar w:fldCharType="end"/>
        </w:r>
      </w:hyperlink>
    </w:p>
    <w:p w14:paraId="66C8E551" w14:textId="1C62AA26" w:rsidR="0034545B" w:rsidRDefault="007507A0">
      <w:pPr>
        <w:pStyle w:val="TOC2"/>
        <w:rPr>
          <w:rFonts w:asciiTheme="minorHAnsi" w:eastAsiaTheme="minorEastAsia" w:hAnsiTheme="minorHAnsi" w:cstheme="minorBidi"/>
          <w:noProof/>
          <w:sz w:val="22"/>
          <w:szCs w:val="22"/>
        </w:rPr>
      </w:pPr>
      <w:hyperlink w:anchor="_Toc451803462" w:history="1">
        <w:r w:rsidR="0034545B" w:rsidRPr="00E20196">
          <w:rPr>
            <w:rStyle w:val="Hyperlink"/>
            <w:noProof/>
          </w:rPr>
          <w:t>8.11</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w:t>
        </w:r>
        <w:r w:rsidR="0034545B">
          <w:rPr>
            <w:noProof/>
            <w:webHidden/>
          </w:rPr>
          <w:tab/>
        </w:r>
        <w:r w:rsidR="0034545B">
          <w:rPr>
            <w:noProof/>
            <w:webHidden/>
          </w:rPr>
          <w:fldChar w:fldCharType="begin"/>
        </w:r>
        <w:r w:rsidR="0034545B">
          <w:rPr>
            <w:noProof/>
            <w:webHidden/>
          </w:rPr>
          <w:instrText xml:space="preserve"> PAGEREF _Toc451803462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44124B43" w14:textId="4165928C" w:rsidR="0034545B" w:rsidRDefault="007507A0">
      <w:pPr>
        <w:pStyle w:val="TOC2"/>
        <w:rPr>
          <w:rFonts w:asciiTheme="minorHAnsi" w:eastAsiaTheme="minorEastAsia" w:hAnsiTheme="minorHAnsi" w:cstheme="minorBidi"/>
          <w:noProof/>
          <w:sz w:val="22"/>
          <w:szCs w:val="22"/>
        </w:rPr>
      </w:pPr>
      <w:hyperlink w:anchor="_Toc451803463" w:history="1">
        <w:r w:rsidR="0034545B" w:rsidRPr="00E20196">
          <w:rPr>
            <w:rStyle w:val="Hyperlink"/>
            <w:noProof/>
          </w:rPr>
          <w:t>8.12</w:t>
        </w:r>
        <w:r w:rsidR="0034545B">
          <w:rPr>
            <w:rFonts w:asciiTheme="minorHAnsi" w:eastAsiaTheme="minorEastAsia" w:hAnsiTheme="minorHAnsi" w:cstheme="minorBidi"/>
            <w:noProof/>
            <w:sz w:val="22"/>
            <w:szCs w:val="22"/>
          </w:rPr>
          <w:tab/>
        </w:r>
        <w:r w:rsidR="0034545B" w:rsidRPr="00E20196">
          <w:rPr>
            <w:rStyle w:val="Hyperlink"/>
            <w:noProof/>
          </w:rPr>
          <w:t>Class with Universal Quantification Constraint on Property II</w:t>
        </w:r>
        <w:r w:rsidR="0034545B">
          <w:rPr>
            <w:noProof/>
            <w:webHidden/>
          </w:rPr>
          <w:tab/>
        </w:r>
        <w:r w:rsidR="0034545B">
          <w:rPr>
            <w:noProof/>
            <w:webHidden/>
          </w:rPr>
          <w:fldChar w:fldCharType="begin"/>
        </w:r>
        <w:r w:rsidR="0034545B">
          <w:rPr>
            <w:noProof/>
            <w:webHidden/>
          </w:rPr>
          <w:instrText xml:space="preserve"> PAGEREF _Toc451803463 \h </w:instrText>
        </w:r>
        <w:r w:rsidR="0034545B">
          <w:rPr>
            <w:noProof/>
            <w:webHidden/>
          </w:rPr>
        </w:r>
        <w:r w:rsidR="0034545B">
          <w:rPr>
            <w:noProof/>
            <w:webHidden/>
          </w:rPr>
          <w:fldChar w:fldCharType="separate"/>
        </w:r>
        <w:r w:rsidR="0034545B">
          <w:rPr>
            <w:noProof/>
            <w:webHidden/>
          </w:rPr>
          <w:t>115</w:t>
        </w:r>
        <w:r w:rsidR="0034545B">
          <w:rPr>
            <w:noProof/>
            <w:webHidden/>
          </w:rPr>
          <w:fldChar w:fldCharType="end"/>
        </w:r>
      </w:hyperlink>
    </w:p>
    <w:p w14:paraId="0CDE2654" w14:textId="6C2681B6" w:rsidR="0034545B" w:rsidRDefault="007507A0">
      <w:pPr>
        <w:pStyle w:val="TOC2"/>
        <w:rPr>
          <w:rFonts w:asciiTheme="minorHAnsi" w:eastAsiaTheme="minorEastAsia" w:hAnsiTheme="minorHAnsi" w:cstheme="minorBidi"/>
          <w:noProof/>
          <w:sz w:val="22"/>
          <w:szCs w:val="22"/>
        </w:rPr>
      </w:pPr>
      <w:hyperlink w:anchor="_Toc451803464" w:history="1">
        <w:r w:rsidR="0034545B" w:rsidRPr="00E20196">
          <w:rPr>
            <w:rStyle w:val="Hyperlink"/>
            <w:noProof/>
          </w:rPr>
          <w:t>8.13</w:t>
        </w:r>
        <w:r w:rsidR="0034545B">
          <w:rPr>
            <w:rFonts w:asciiTheme="minorHAnsi" w:eastAsiaTheme="minorEastAsia" w:hAnsiTheme="minorHAnsi" w:cstheme="minorBidi"/>
            <w:noProof/>
            <w:sz w:val="22"/>
            <w:szCs w:val="22"/>
          </w:rPr>
          <w:tab/>
        </w:r>
        <w:r w:rsidR="0034545B" w:rsidRPr="00E20196">
          <w:rPr>
            <w:rStyle w:val="Hyperlink"/>
            <w:noProof/>
          </w:rPr>
          <w:t>Class with Existential Quantification Constraint on Property</w:t>
        </w:r>
        <w:r w:rsidR="0034545B">
          <w:rPr>
            <w:noProof/>
            <w:webHidden/>
          </w:rPr>
          <w:tab/>
        </w:r>
        <w:r w:rsidR="0034545B">
          <w:rPr>
            <w:noProof/>
            <w:webHidden/>
          </w:rPr>
          <w:fldChar w:fldCharType="begin"/>
        </w:r>
        <w:r w:rsidR="0034545B">
          <w:rPr>
            <w:noProof/>
            <w:webHidden/>
          </w:rPr>
          <w:instrText xml:space="preserve"> PAGEREF _Toc451803464 \h </w:instrText>
        </w:r>
        <w:r w:rsidR="0034545B">
          <w:rPr>
            <w:noProof/>
            <w:webHidden/>
          </w:rPr>
        </w:r>
        <w:r w:rsidR="0034545B">
          <w:rPr>
            <w:noProof/>
            <w:webHidden/>
          </w:rPr>
          <w:fldChar w:fldCharType="separate"/>
        </w:r>
        <w:r w:rsidR="0034545B">
          <w:rPr>
            <w:noProof/>
            <w:webHidden/>
          </w:rPr>
          <w:t>116</w:t>
        </w:r>
        <w:r w:rsidR="0034545B">
          <w:rPr>
            <w:noProof/>
            <w:webHidden/>
          </w:rPr>
          <w:fldChar w:fldCharType="end"/>
        </w:r>
      </w:hyperlink>
    </w:p>
    <w:p w14:paraId="417127F4" w14:textId="4D7FEC64" w:rsidR="0034545B" w:rsidRDefault="007507A0">
      <w:pPr>
        <w:pStyle w:val="TOC2"/>
        <w:rPr>
          <w:rFonts w:asciiTheme="minorHAnsi" w:eastAsiaTheme="minorEastAsia" w:hAnsiTheme="minorHAnsi" w:cstheme="minorBidi"/>
          <w:noProof/>
          <w:sz w:val="22"/>
          <w:szCs w:val="22"/>
        </w:rPr>
      </w:pPr>
      <w:hyperlink w:anchor="_Toc451803465" w:history="1">
        <w:r w:rsidR="0034545B" w:rsidRPr="00E20196">
          <w:rPr>
            <w:rStyle w:val="Hyperlink"/>
            <w:noProof/>
          </w:rPr>
          <w:t>8.14</w:t>
        </w:r>
        <w:r w:rsidR="0034545B">
          <w:rPr>
            <w:rFonts w:asciiTheme="minorHAnsi" w:eastAsiaTheme="minorEastAsia" w:hAnsiTheme="minorHAnsi" w:cstheme="minorBidi"/>
            <w:noProof/>
            <w:sz w:val="22"/>
            <w:szCs w:val="22"/>
          </w:rPr>
          <w:tab/>
        </w:r>
        <w:r w:rsidR="0034545B" w:rsidRPr="00E20196">
          <w:rPr>
            <w:rStyle w:val="Hyperlink"/>
            <w:noProof/>
          </w:rPr>
          <w:t>&lt;&lt;Anything&gt;&gt; with Self-Referential Subproperty</w:t>
        </w:r>
        <w:r w:rsidR="0034545B">
          <w:rPr>
            <w:noProof/>
            <w:webHidden/>
          </w:rPr>
          <w:tab/>
        </w:r>
        <w:r w:rsidR="0034545B">
          <w:rPr>
            <w:noProof/>
            <w:webHidden/>
          </w:rPr>
          <w:fldChar w:fldCharType="begin"/>
        </w:r>
        <w:r w:rsidR="0034545B">
          <w:rPr>
            <w:noProof/>
            <w:webHidden/>
          </w:rPr>
          <w:instrText xml:space="preserve"> PAGEREF _Toc451803465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2D168166" w14:textId="02625C49" w:rsidR="0034545B" w:rsidRDefault="007507A0">
      <w:pPr>
        <w:pStyle w:val="TOC2"/>
        <w:rPr>
          <w:rFonts w:asciiTheme="minorHAnsi" w:eastAsiaTheme="minorEastAsia" w:hAnsiTheme="minorHAnsi" w:cstheme="minorBidi"/>
          <w:noProof/>
          <w:sz w:val="22"/>
          <w:szCs w:val="22"/>
        </w:rPr>
      </w:pPr>
      <w:hyperlink w:anchor="_Toc451803466" w:history="1">
        <w:r w:rsidR="0034545B" w:rsidRPr="00E20196">
          <w:rPr>
            <w:rStyle w:val="Hyperlink"/>
            <w:noProof/>
          </w:rPr>
          <w:t>8.15</w:t>
        </w:r>
        <w:r w:rsidR="0034545B">
          <w:rPr>
            <w:rFonts w:asciiTheme="minorHAnsi" w:eastAsiaTheme="minorEastAsia" w:hAnsiTheme="minorHAnsi" w:cstheme="minorBidi"/>
            <w:noProof/>
            <w:sz w:val="22"/>
            <w:szCs w:val="22"/>
          </w:rPr>
          <w:tab/>
        </w:r>
        <w:r w:rsidR="0034545B" w:rsidRPr="00E20196">
          <w:rPr>
            <w:rStyle w:val="Hyperlink"/>
            <w:noProof/>
          </w:rPr>
          <w:t>&lt;&lt;Anything&gt;&gt; Holder with Subproperty</w:t>
        </w:r>
        <w:r w:rsidR="0034545B">
          <w:rPr>
            <w:noProof/>
            <w:webHidden/>
          </w:rPr>
          <w:tab/>
        </w:r>
        <w:r w:rsidR="0034545B">
          <w:rPr>
            <w:noProof/>
            <w:webHidden/>
          </w:rPr>
          <w:fldChar w:fldCharType="begin"/>
        </w:r>
        <w:r w:rsidR="0034545B">
          <w:rPr>
            <w:noProof/>
            <w:webHidden/>
          </w:rPr>
          <w:instrText xml:space="preserve"> PAGEREF _Toc451803466 \h </w:instrText>
        </w:r>
        <w:r w:rsidR="0034545B">
          <w:rPr>
            <w:noProof/>
            <w:webHidden/>
          </w:rPr>
        </w:r>
        <w:r w:rsidR="0034545B">
          <w:rPr>
            <w:noProof/>
            <w:webHidden/>
          </w:rPr>
          <w:fldChar w:fldCharType="separate"/>
        </w:r>
        <w:r w:rsidR="0034545B">
          <w:rPr>
            <w:noProof/>
            <w:webHidden/>
          </w:rPr>
          <w:t>117</w:t>
        </w:r>
        <w:r w:rsidR="0034545B">
          <w:rPr>
            <w:noProof/>
            <w:webHidden/>
          </w:rPr>
          <w:fldChar w:fldCharType="end"/>
        </w:r>
      </w:hyperlink>
    </w:p>
    <w:p w14:paraId="536F0404" w14:textId="2173C647" w:rsidR="0034545B" w:rsidRDefault="007507A0">
      <w:pPr>
        <w:pStyle w:val="TOC2"/>
        <w:rPr>
          <w:rFonts w:asciiTheme="minorHAnsi" w:eastAsiaTheme="minorEastAsia" w:hAnsiTheme="minorHAnsi" w:cstheme="minorBidi"/>
          <w:noProof/>
          <w:sz w:val="22"/>
          <w:szCs w:val="22"/>
        </w:rPr>
      </w:pPr>
      <w:hyperlink w:anchor="_Toc451803467" w:history="1">
        <w:r w:rsidR="0034545B" w:rsidRPr="00E20196">
          <w:rPr>
            <w:rStyle w:val="Hyperlink"/>
            <w:noProof/>
          </w:rPr>
          <w:t>8.16</w:t>
        </w:r>
        <w:r w:rsidR="0034545B">
          <w:rPr>
            <w:rFonts w:asciiTheme="minorHAnsi" w:eastAsiaTheme="minorEastAsia" w:hAnsiTheme="minorHAnsi" w:cstheme="minorBidi"/>
            <w:noProof/>
            <w:sz w:val="22"/>
            <w:szCs w:val="22"/>
          </w:rPr>
          <w:tab/>
        </w:r>
        <w:r w:rsidR="0034545B" w:rsidRPr="00E20196">
          <w:rPr>
            <w:rStyle w:val="Hyperlink"/>
            <w:noProof/>
          </w:rPr>
          <w:t>Class with Subproperty without a Range</w:t>
        </w:r>
        <w:r w:rsidR="0034545B">
          <w:rPr>
            <w:noProof/>
            <w:webHidden/>
          </w:rPr>
          <w:tab/>
        </w:r>
        <w:r w:rsidR="0034545B">
          <w:rPr>
            <w:noProof/>
            <w:webHidden/>
          </w:rPr>
          <w:fldChar w:fldCharType="begin"/>
        </w:r>
        <w:r w:rsidR="0034545B">
          <w:rPr>
            <w:noProof/>
            <w:webHidden/>
          </w:rPr>
          <w:instrText xml:space="preserve"> PAGEREF _Toc451803467 \h </w:instrText>
        </w:r>
        <w:r w:rsidR="0034545B">
          <w:rPr>
            <w:noProof/>
            <w:webHidden/>
          </w:rPr>
        </w:r>
        <w:r w:rsidR="0034545B">
          <w:rPr>
            <w:noProof/>
            <w:webHidden/>
          </w:rPr>
          <w:fldChar w:fldCharType="separate"/>
        </w:r>
        <w:r w:rsidR="0034545B">
          <w:rPr>
            <w:noProof/>
            <w:webHidden/>
          </w:rPr>
          <w:t>118</w:t>
        </w:r>
        <w:r w:rsidR="0034545B">
          <w:rPr>
            <w:noProof/>
            <w:webHidden/>
          </w:rPr>
          <w:fldChar w:fldCharType="end"/>
        </w:r>
      </w:hyperlink>
    </w:p>
    <w:p w14:paraId="64F9DEC0" w14:textId="1D5FEE23" w:rsidR="0034545B" w:rsidRDefault="007507A0">
      <w:pPr>
        <w:pStyle w:val="TOC2"/>
        <w:rPr>
          <w:rFonts w:asciiTheme="minorHAnsi" w:eastAsiaTheme="minorEastAsia" w:hAnsiTheme="minorHAnsi" w:cstheme="minorBidi"/>
          <w:noProof/>
          <w:sz w:val="22"/>
          <w:szCs w:val="22"/>
        </w:rPr>
      </w:pPr>
      <w:hyperlink w:anchor="_Toc451803468" w:history="1">
        <w:r w:rsidR="0034545B" w:rsidRPr="00E20196">
          <w:rPr>
            <w:rStyle w:val="Hyperlink"/>
            <w:noProof/>
          </w:rPr>
          <w:t>8.17</w:t>
        </w:r>
        <w:r w:rsidR="0034545B">
          <w:rPr>
            <w:rFonts w:asciiTheme="minorHAnsi" w:eastAsiaTheme="minorEastAsia" w:hAnsiTheme="minorHAnsi" w:cstheme="minorBidi"/>
            <w:noProof/>
            <w:sz w:val="22"/>
            <w:szCs w:val="22"/>
          </w:rPr>
          <w:tab/>
        </w:r>
        <w:r w:rsidR="0034545B" w:rsidRPr="00E20196">
          <w:rPr>
            <w:rStyle w:val="Hyperlink"/>
            <w:noProof/>
          </w:rPr>
          <w:t>Class with Necessary and Sufficient Property</w:t>
        </w:r>
        <w:r w:rsidR="0034545B">
          <w:rPr>
            <w:noProof/>
            <w:webHidden/>
          </w:rPr>
          <w:tab/>
        </w:r>
        <w:r w:rsidR="0034545B">
          <w:rPr>
            <w:noProof/>
            <w:webHidden/>
          </w:rPr>
          <w:fldChar w:fldCharType="begin"/>
        </w:r>
        <w:r w:rsidR="0034545B">
          <w:rPr>
            <w:noProof/>
            <w:webHidden/>
          </w:rPr>
          <w:instrText xml:space="preserve"> PAGEREF _Toc451803468 \h </w:instrText>
        </w:r>
        <w:r w:rsidR="0034545B">
          <w:rPr>
            <w:noProof/>
            <w:webHidden/>
          </w:rPr>
        </w:r>
        <w:r w:rsidR="0034545B">
          <w:rPr>
            <w:noProof/>
            <w:webHidden/>
          </w:rPr>
          <w:fldChar w:fldCharType="separate"/>
        </w:r>
        <w:r w:rsidR="0034545B">
          <w:rPr>
            <w:noProof/>
            <w:webHidden/>
          </w:rPr>
          <w:t>119</w:t>
        </w:r>
        <w:r w:rsidR="0034545B">
          <w:rPr>
            <w:noProof/>
            <w:webHidden/>
          </w:rPr>
          <w:fldChar w:fldCharType="end"/>
        </w:r>
      </w:hyperlink>
    </w:p>
    <w:p w14:paraId="60E348A9" w14:textId="4BE4D523" w:rsidR="0034545B" w:rsidRDefault="007507A0">
      <w:pPr>
        <w:pStyle w:val="TOC2"/>
        <w:rPr>
          <w:rFonts w:asciiTheme="minorHAnsi" w:eastAsiaTheme="minorEastAsia" w:hAnsiTheme="minorHAnsi" w:cstheme="minorBidi"/>
          <w:noProof/>
          <w:sz w:val="22"/>
          <w:szCs w:val="22"/>
        </w:rPr>
      </w:pPr>
      <w:hyperlink w:anchor="_Toc451803469" w:history="1">
        <w:r w:rsidR="0034545B" w:rsidRPr="00E20196">
          <w:rPr>
            <w:rStyle w:val="Hyperlink"/>
            <w:noProof/>
          </w:rPr>
          <w:t>8.18</w:t>
        </w:r>
        <w:r w:rsidR="0034545B">
          <w:rPr>
            <w:rFonts w:asciiTheme="minorHAnsi" w:eastAsiaTheme="minorEastAsia" w:hAnsiTheme="minorHAnsi" w:cstheme="minorBidi"/>
            <w:noProof/>
            <w:sz w:val="22"/>
            <w:szCs w:val="22"/>
          </w:rPr>
          <w:tab/>
        </w:r>
        <w:r w:rsidR="0034545B" w:rsidRPr="00E20196">
          <w:rPr>
            <w:rStyle w:val="Hyperlink"/>
            <w:noProof/>
          </w:rPr>
          <w:t>Class With Property Having Unspecified Multiplicity</w:t>
        </w:r>
        <w:r w:rsidR="0034545B">
          <w:rPr>
            <w:noProof/>
            <w:webHidden/>
          </w:rPr>
          <w:tab/>
        </w:r>
        <w:r w:rsidR="0034545B">
          <w:rPr>
            <w:noProof/>
            <w:webHidden/>
          </w:rPr>
          <w:fldChar w:fldCharType="begin"/>
        </w:r>
        <w:r w:rsidR="0034545B">
          <w:rPr>
            <w:noProof/>
            <w:webHidden/>
          </w:rPr>
          <w:instrText xml:space="preserve"> PAGEREF _Toc451803469 \h </w:instrText>
        </w:r>
        <w:r w:rsidR="0034545B">
          <w:rPr>
            <w:noProof/>
            <w:webHidden/>
          </w:rPr>
        </w:r>
        <w:r w:rsidR="0034545B">
          <w:rPr>
            <w:noProof/>
            <w:webHidden/>
          </w:rPr>
          <w:fldChar w:fldCharType="separate"/>
        </w:r>
        <w:r w:rsidR="0034545B">
          <w:rPr>
            <w:noProof/>
            <w:webHidden/>
          </w:rPr>
          <w:t>120</w:t>
        </w:r>
        <w:r w:rsidR="0034545B">
          <w:rPr>
            <w:noProof/>
            <w:webHidden/>
          </w:rPr>
          <w:fldChar w:fldCharType="end"/>
        </w:r>
      </w:hyperlink>
    </w:p>
    <w:p w14:paraId="0A675E3B" w14:textId="0A89276D" w:rsidR="0034545B" w:rsidRDefault="007507A0">
      <w:pPr>
        <w:pStyle w:val="TOC1"/>
        <w:tabs>
          <w:tab w:val="left" w:pos="1512"/>
        </w:tabs>
        <w:rPr>
          <w:rFonts w:asciiTheme="minorHAnsi" w:eastAsiaTheme="minorEastAsia" w:hAnsiTheme="minorHAnsi" w:cstheme="minorBidi"/>
          <w:noProof/>
          <w:sz w:val="22"/>
          <w:szCs w:val="22"/>
        </w:rPr>
      </w:pPr>
      <w:hyperlink w:anchor="_Toc451803470" w:history="1">
        <w:r w:rsidR="0034545B" w:rsidRPr="00E20196">
          <w:rPr>
            <w:rStyle w:val="Hyperlink"/>
            <w:noProof/>
          </w:rPr>
          <w:t>9</w:t>
        </w:r>
        <w:r w:rsidR="0034545B">
          <w:rPr>
            <w:rFonts w:asciiTheme="minorHAnsi" w:eastAsiaTheme="minorEastAsia" w:hAnsiTheme="minorHAnsi" w:cstheme="minorBidi"/>
            <w:noProof/>
            <w:sz w:val="22"/>
            <w:szCs w:val="22"/>
          </w:rPr>
          <w:tab/>
        </w:r>
        <w:r w:rsidR="0034545B" w:rsidRPr="00E20196">
          <w:rPr>
            <w:rStyle w:val="Hyperlink"/>
            <w:noProof/>
          </w:rPr>
          <w:t>Annex A: UML Conceptual Modeling Profile Semantics (normative)</w:t>
        </w:r>
        <w:r w:rsidR="0034545B">
          <w:rPr>
            <w:noProof/>
            <w:webHidden/>
          </w:rPr>
          <w:tab/>
        </w:r>
        <w:r w:rsidR="0034545B">
          <w:rPr>
            <w:noProof/>
            <w:webHidden/>
          </w:rPr>
          <w:fldChar w:fldCharType="begin"/>
        </w:r>
        <w:r w:rsidR="0034545B">
          <w:rPr>
            <w:noProof/>
            <w:webHidden/>
          </w:rPr>
          <w:instrText xml:space="preserve"> PAGEREF _Toc451803470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A96A0F3" w14:textId="5C4ECD72" w:rsidR="0034545B" w:rsidRDefault="007507A0">
      <w:pPr>
        <w:pStyle w:val="TOC2"/>
        <w:rPr>
          <w:rFonts w:asciiTheme="minorHAnsi" w:eastAsiaTheme="minorEastAsia" w:hAnsiTheme="minorHAnsi" w:cstheme="minorBidi"/>
          <w:noProof/>
          <w:sz w:val="22"/>
          <w:szCs w:val="22"/>
        </w:rPr>
      </w:pPr>
      <w:hyperlink w:anchor="_Toc451803471" w:history="1">
        <w:r w:rsidR="0034545B" w:rsidRPr="00E20196">
          <w:rPr>
            <w:rStyle w:val="Hyperlink"/>
            <w:noProof/>
          </w:rPr>
          <w:t>9.1</w:t>
        </w:r>
        <w:r w:rsidR="0034545B">
          <w:rPr>
            <w:rFonts w:asciiTheme="minorHAnsi" w:eastAsiaTheme="minorEastAsia" w:hAnsiTheme="minorHAnsi" w:cstheme="minorBidi"/>
            <w:noProof/>
            <w:sz w:val="22"/>
            <w:szCs w:val="22"/>
          </w:rPr>
          <w:tab/>
        </w:r>
        <w:r w:rsidR="0034545B" w:rsidRPr="00E20196">
          <w:rPr>
            <w:rStyle w:val="Hyperlink"/>
            <w:noProof/>
          </w:rPr>
          <w:t>Introduction</w:t>
        </w:r>
        <w:r w:rsidR="0034545B">
          <w:rPr>
            <w:noProof/>
            <w:webHidden/>
          </w:rPr>
          <w:tab/>
        </w:r>
        <w:r w:rsidR="0034545B">
          <w:rPr>
            <w:noProof/>
            <w:webHidden/>
          </w:rPr>
          <w:fldChar w:fldCharType="begin"/>
        </w:r>
        <w:r w:rsidR="0034545B">
          <w:rPr>
            <w:noProof/>
            <w:webHidden/>
          </w:rPr>
          <w:instrText xml:space="preserve"> PAGEREF _Toc451803471 \h </w:instrText>
        </w:r>
        <w:r w:rsidR="0034545B">
          <w:rPr>
            <w:noProof/>
            <w:webHidden/>
          </w:rPr>
        </w:r>
        <w:r w:rsidR="0034545B">
          <w:rPr>
            <w:noProof/>
            <w:webHidden/>
          </w:rPr>
          <w:fldChar w:fldCharType="separate"/>
        </w:r>
        <w:r w:rsidR="0034545B">
          <w:rPr>
            <w:noProof/>
            <w:webHidden/>
          </w:rPr>
          <w:t>121</w:t>
        </w:r>
        <w:r w:rsidR="0034545B">
          <w:rPr>
            <w:noProof/>
            <w:webHidden/>
          </w:rPr>
          <w:fldChar w:fldCharType="end"/>
        </w:r>
      </w:hyperlink>
    </w:p>
    <w:p w14:paraId="3FA967DD" w14:textId="1B5B8BC7" w:rsidR="0034545B" w:rsidRDefault="007507A0">
      <w:pPr>
        <w:pStyle w:val="TOC3"/>
        <w:rPr>
          <w:rFonts w:asciiTheme="minorHAnsi" w:eastAsiaTheme="minorEastAsia" w:hAnsiTheme="minorHAnsi" w:cstheme="minorBidi"/>
          <w:noProof/>
          <w:sz w:val="22"/>
          <w:szCs w:val="22"/>
        </w:rPr>
      </w:pPr>
      <w:hyperlink w:anchor="_Toc451803472" w:history="1">
        <w:r w:rsidR="0034545B" w:rsidRPr="00E20196">
          <w:rPr>
            <w:rStyle w:val="Hyperlink"/>
            <w:noProof/>
          </w:rPr>
          <w:t>9.1.1</w:t>
        </w:r>
        <w:r w:rsidR="0034545B">
          <w:rPr>
            <w:rFonts w:asciiTheme="minorHAnsi" w:eastAsiaTheme="minorEastAsia" w:hAnsiTheme="minorHAnsi" w:cstheme="minorBidi"/>
            <w:noProof/>
            <w:sz w:val="22"/>
            <w:szCs w:val="22"/>
          </w:rPr>
          <w:tab/>
        </w:r>
        <w:r w:rsidR="0034545B" w:rsidRPr="00E20196">
          <w:rPr>
            <w:rStyle w:val="Hyperlink"/>
            <w:noProof/>
          </w:rPr>
          <w:t>Classes</w:t>
        </w:r>
        <w:r w:rsidR="0034545B">
          <w:rPr>
            <w:noProof/>
            <w:webHidden/>
          </w:rPr>
          <w:tab/>
        </w:r>
        <w:r w:rsidR="0034545B">
          <w:rPr>
            <w:noProof/>
            <w:webHidden/>
          </w:rPr>
          <w:fldChar w:fldCharType="begin"/>
        </w:r>
        <w:r w:rsidR="0034545B">
          <w:rPr>
            <w:noProof/>
            <w:webHidden/>
          </w:rPr>
          <w:instrText xml:space="preserve"> PAGEREF _Toc451803472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61025E1A" w14:textId="69DD4DA6" w:rsidR="0034545B" w:rsidRDefault="007507A0">
      <w:pPr>
        <w:pStyle w:val="TOC3"/>
        <w:rPr>
          <w:rFonts w:asciiTheme="minorHAnsi" w:eastAsiaTheme="minorEastAsia" w:hAnsiTheme="minorHAnsi" w:cstheme="minorBidi"/>
          <w:noProof/>
          <w:sz w:val="22"/>
          <w:szCs w:val="22"/>
        </w:rPr>
      </w:pPr>
      <w:hyperlink w:anchor="_Toc451803473" w:history="1">
        <w:r w:rsidR="0034545B" w:rsidRPr="00E20196">
          <w:rPr>
            <w:rStyle w:val="Hyperlink"/>
            <w:noProof/>
          </w:rPr>
          <w:t>9.1.2</w:t>
        </w:r>
        <w:r w:rsidR="0034545B">
          <w:rPr>
            <w:rFonts w:asciiTheme="minorHAnsi" w:eastAsiaTheme="minorEastAsia" w:hAnsiTheme="minorHAnsi" w:cstheme="minorBidi"/>
            <w:noProof/>
            <w:sz w:val="22"/>
            <w:szCs w:val="22"/>
          </w:rPr>
          <w:tab/>
        </w:r>
        <w:r w:rsidR="0034545B" w:rsidRPr="00E20196">
          <w:rPr>
            <w:rStyle w:val="Hyperlink"/>
            <w:noProof/>
          </w:rPr>
          <w:t>Instances</w:t>
        </w:r>
        <w:r w:rsidR="0034545B">
          <w:rPr>
            <w:noProof/>
            <w:webHidden/>
          </w:rPr>
          <w:tab/>
        </w:r>
        <w:r w:rsidR="0034545B">
          <w:rPr>
            <w:noProof/>
            <w:webHidden/>
          </w:rPr>
          <w:fldChar w:fldCharType="begin"/>
        </w:r>
        <w:r w:rsidR="0034545B">
          <w:rPr>
            <w:noProof/>
            <w:webHidden/>
          </w:rPr>
          <w:instrText xml:space="preserve"> PAGEREF _Toc451803473 \h </w:instrText>
        </w:r>
        <w:r w:rsidR="0034545B">
          <w:rPr>
            <w:noProof/>
            <w:webHidden/>
          </w:rPr>
        </w:r>
        <w:r w:rsidR="0034545B">
          <w:rPr>
            <w:noProof/>
            <w:webHidden/>
          </w:rPr>
          <w:fldChar w:fldCharType="separate"/>
        </w:r>
        <w:r w:rsidR="0034545B">
          <w:rPr>
            <w:noProof/>
            <w:webHidden/>
          </w:rPr>
          <w:t>122</w:t>
        </w:r>
        <w:r w:rsidR="0034545B">
          <w:rPr>
            <w:noProof/>
            <w:webHidden/>
          </w:rPr>
          <w:fldChar w:fldCharType="end"/>
        </w:r>
      </w:hyperlink>
    </w:p>
    <w:p w14:paraId="32E0FCF6" w14:textId="17C71B65" w:rsidR="0034545B" w:rsidRDefault="007507A0">
      <w:pPr>
        <w:pStyle w:val="TOC3"/>
        <w:rPr>
          <w:rFonts w:asciiTheme="minorHAnsi" w:eastAsiaTheme="minorEastAsia" w:hAnsiTheme="minorHAnsi" w:cstheme="minorBidi"/>
          <w:noProof/>
          <w:sz w:val="22"/>
          <w:szCs w:val="22"/>
        </w:rPr>
      </w:pPr>
      <w:hyperlink w:anchor="_Toc451803474" w:history="1">
        <w:r w:rsidR="0034545B" w:rsidRPr="00E20196">
          <w:rPr>
            <w:rStyle w:val="Hyperlink"/>
            <w:noProof/>
          </w:rPr>
          <w:t>9.1.3</w:t>
        </w:r>
        <w:r w:rsidR="0034545B">
          <w:rPr>
            <w:rFonts w:asciiTheme="minorHAnsi" w:eastAsiaTheme="minorEastAsia" w:hAnsiTheme="minorHAnsi" w:cstheme="minorBidi"/>
            <w:noProof/>
            <w:sz w:val="22"/>
            <w:szCs w:val="22"/>
          </w:rPr>
          <w:tab/>
        </w:r>
        <w:r w:rsidR="0034545B" w:rsidRPr="00E20196">
          <w:rPr>
            <w:rStyle w:val="Hyperlink"/>
            <w:noProof/>
          </w:rPr>
          <w:t>Class Generalization</w:t>
        </w:r>
        <w:r w:rsidR="0034545B">
          <w:rPr>
            <w:noProof/>
            <w:webHidden/>
          </w:rPr>
          <w:tab/>
        </w:r>
        <w:r w:rsidR="0034545B">
          <w:rPr>
            <w:noProof/>
            <w:webHidden/>
          </w:rPr>
          <w:fldChar w:fldCharType="begin"/>
        </w:r>
        <w:r w:rsidR="0034545B">
          <w:rPr>
            <w:noProof/>
            <w:webHidden/>
          </w:rPr>
          <w:instrText xml:space="preserve"> PAGEREF _Toc451803474 \h </w:instrText>
        </w:r>
        <w:r w:rsidR="0034545B">
          <w:rPr>
            <w:noProof/>
            <w:webHidden/>
          </w:rPr>
        </w:r>
        <w:r w:rsidR="0034545B">
          <w:rPr>
            <w:noProof/>
            <w:webHidden/>
          </w:rPr>
          <w:fldChar w:fldCharType="separate"/>
        </w:r>
        <w:r w:rsidR="0034545B">
          <w:rPr>
            <w:noProof/>
            <w:webHidden/>
          </w:rPr>
          <w:t>123</w:t>
        </w:r>
        <w:r w:rsidR="0034545B">
          <w:rPr>
            <w:noProof/>
            <w:webHidden/>
          </w:rPr>
          <w:fldChar w:fldCharType="end"/>
        </w:r>
      </w:hyperlink>
    </w:p>
    <w:p w14:paraId="7C554A52" w14:textId="423DF66A" w:rsidR="0034545B" w:rsidRDefault="007507A0">
      <w:pPr>
        <w:pStyle w:val="TOC3"/>
        <w:rPr>
          <w:rFonts w:asciiTheme="minorHAnsi" w:eastAsiaTheme="minorEastAsia" w:hAnsiTheme="minorHAnsi" w:cstheme="minorBidi"/>
          <w:noProof/>
          <w:sz w:val="22"/>
          <w:szCs w:val="22"/>
        </w:rPr>
      </w:pPr>
      <w:hyperlink w:anchor="_Toc451803475" w:history="1">
        <w:r w:rsidR="0034545B" w:rsidRPr="00E20196">
          <w:rPr>
            <w:rStyle w:val="Hyperlink"/>
            <w:noProof/>
          </w:rPr>
          <w:t>9.1.4</w:t>
        </w:r>
        <w:r w:rsidR="0034545B">
          <w:rPr>
            <w:rFonts w:asciiTheme="minorHAnsi" w:eastAsiaTheme="minorEastAsia" w:hAnsiTheme="minorHAnsi" w:cstheme="minorBidi"/>
            <w:noProof/>
            <w:sz w:val="22"/>
            <w:szCs w:val="22"/>
          </w:rPr>
          <w:tab/>
        </w:r>
        <w:r w:rsidR="0034545B" w:rsidRPr="00E20196">
          <w:rPr>
            <w:rStyle w:val="Hyperlink"/>
            <w:noProof/>
          </w:rPr>
          <w:t>Properties</w:t>
        </w:r>
        <w:r w:rsidR="0034545B">
          <w:rPr>
            <w:noProof/>
            <w:webHidden/>
          </w:rPr>
          <w:tab/>
        </w:r>
        <w:r w:rsidR="0034545B">
          <w:rPr>
            <w:noProof/>
            <w:webHidden/>
          </w:rPr>
          <w:fldChar w:fldCharType="begin"/>
        </w:r>
        <w:r w:rsidR="0034545B">
          <w:rPr>
            <w:noProof/>
            <w:webHidden/>
          </w:rPr>
          <w:instrText xml:space="preserve"> PAGEREF _Toc451803475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6F112DA3" w14:textId="61F69066" w:rsidR="0034545B" w:rsidRDefault="007507A0">
      <w:pPr>
        <w:pStyle w:val="TOC3"/>
        <w:rPr>
          <w:rFonts w:asciiTheme="minorHAnsi" w:eastAsiaTheme="minorEastAsia" w:hAnsiTheme="minorHAnsi" w:cstheme="minorBidi"/>
          <w:noProof/>
          <w:sz w:val="22"/>
          <w:szCs w:val="22"/>
        </w:rPr>
      </w:pPr>
      <w:hyperlink w:anchor="_Toc451803476" w:history="1">
        <w:r w:rsidR="0034545B" w:rsidRPr="00E20196">
          <w:rPr>
            <w:rStyle w:val="Hyperlink"/>
            <w:noProof/>
          </w:rPr>
          <w:t>9.1.5</w:t>
        </w:r>
        <w:r w:rsidR="0034545B">
          <w:rPr>
            <w:rFonts w:asciiTheme="minorHAnsi" w:eastAsiaTheme="minorEastAsia" w:hAnsiTheme="minorHAnsi" w:cstheme="minorBidi"/>
            <w:noProof/>
            <w:sz w:val="22"/>
            <w:szCs w:val="22"/>
          </w:rPr>
          <w:tab/>
        </w:r>
        <w:r w:rsidR="0034545B" w:rsidRPr="00E20196">
          <w:rPr>
            <w:rStyle w:val="Hyperlink"/>
            <w:noProof/>
          </w:rPr>
          <w:t>Associations</w:t>
        </w:r>
        <w:r w:rsidR="0034545B">
          <w:rPr>
            <w:noProof/>
            <w:webHidden/>
          </w:rPr>
          <w:tab/>
        </w:r>
        <w:r w:rsidR="0034545B">
          <w:rPr>
            <w:noProof/>
            <w:webHidden/>
          </w:rPr>
          <w:fldChar w:fldCharType="begin"/>
        </w:r>
        <w:r w:rsidR="0034545B">
          <w:rPr>
            <w:noProof/>
            <w:webHidden/>
          </w:rPr>
          <w:instrText xml:space="preserve"> PAGEREF _Toc451803476 \h </w:instrText>
        </w:r>
        <w:r w:rsidR="0034545B">
          <w:rPr>
            <w:noProof/>
            <w:webHidden/>
          </w:rPr>
        </w:r>
        <w:r w:rsidR="0034545B">
          <w:rPr>
            <w:noProof/>
            <w:webHidden/>
          </w:rPr>
          <w:fldChar w:fldCharType="separate"/>
        </w:r>
        <w:r w:rsidR="0034545B">
          <w:rPr>
            <w:noProof/>
            <w:webHidden/>
          </w:rPr>
          <w:t>128</w:t>
        </w:r>
        <w:r w:rsidR="0034545B">
          <w:rPr>
            <w:noProof/>
            <w:webHidden/>
          </w:rPr>
          <w:fldChar w:fldCharType="end"/>
        </w:r>
      </w:hyperlink>
    </w:p>
    <w:p w14:paraId="0110BE2E" w14:textId="5E5B95A2" w:rsidR="0034545B" w:rsidRDefault="007507A0">
      <w:pPr>
        <w:pStyle w:val="TOC3"/>
        <w:rPr>
          <w:rFonts w:asciiTheme="minorHAnsi" w:eastAsiaTheme="minorEastAsia" w:hAnsiTheme="minorHAnsi" w:cstheme="minorBidi"/>
          <w:noProof/>
          <w:sz w:val="22"/>
          <w:szCs w:val="22"/>
        </w:rPr>
      </w:pPr>
      <w:hyperlink w:anchor="_Toc451803477" w:history="1">
        <w:r w:rsidR="0034545B" w:rsidRPr="00E20196">
          <w:rPr>
            <w:rStyle w:val="Hyperlink"/>
            <w:noProof/>
          </w:rPr>
          <w:t>9.1.6</w:t>
        </w:r>
        <w:r w:rsidR="0034545B">
          <w:rPr>
            <w:rFonts w:asciiTheme="minorHAnsi" w:eastAsiaTheme="minorEastAsia" w:hAnsiTheme="minorHAnsi" w:cstheme="minorBidi"/>
            <w:noProof/>
            <w:sz w:val="22"/>
            <w:szCs w:val="22"/>
          </w:rPr>
          <w:tab/>
        </w:r>
        <w:r w:rsidR="0034545B" w:rsidRPr="00E20196">
          <w:rPr>
            <w:rStyle w:val="Hyperlink"/>
            <w:noProof/>
          </w:rPr>
          <w:t>Property and association end hierarchies</w:t>
        </w:r>
        <w:r w:rsidR="0034545B">
          <w:rPr>
            <w:noProof/>
            <w:webHidden/>
          </w:rPr>
          <w:tab/>
        </w:r>
        <w:r w:rsidR="0034545B">
          <w:rPr>
            <w:noProof/>
            <w:webHidden/>
          </w:rPr>
          <w:fldChar w:fldCharType="begin"/>
        </w:r>
        <w:r w:rsidR="0034545B">
          <w:rPr>
            <w:noProof/>
            <w:webHidden/>
          </w:rPr>
          <w:instrText xml:space="preserve"> PAGEREF _Toc451803477 \h </w:instrText>
        </w:r>
        <w:r w:rsidR="0034545B">
          <w:rPr>
            <w:noProof/>
            <w:webHidden/>
          </w:rPr>
        </w:r>
        <w:r w:rsidR="0034545B">
          <w:rPr>
            <w:noProof/>
            <w:webHidden/>
          </w:rPr>
          <w:fldChar w:fldCharType="separate"/>
        </w:r>
        <w:r w:rsidR="0034545B">
          <w:rPr>
            <w:noProof/>
            <w:webHidden/>
          </w:rPr>
          <w:t>129</w:t>
        </w:r>
        <w:r w:rsidR="0034545B">
          <w:rPr>
            <w:noProof/>
            <w:webHidden/>
          </w:rPr>
          <w:fldChar w:fldCharType="end"/>
        </w:r>
      </w:hyperlink>
    </w:p>
    <w:p w14:paraId="7A5C96D7" w14:textId="38C48951" w:rsidR="0034545B" w:rsidRDefault="007507A0">
      <w:pPr>
        <w:pStyle w:val="TOC3"/>
        <w:rPr>
          <w:rFonts w:asciiTheme="minorHAnsi" w:eastAsiaTheme="minorEastAsia" w:hAnsiTheme="minorHAnsi" w:cstheme="minorBidi"/>
          <w:noProof/>
          <w:sz w:val="22"/>
          <w:szCs w:val="22"/>
        </w:rPr>
      </w:pPr>
      <w:hyperlink w:anchor="_Toc451803478" w:history="1">
        <w:r w:rsidR="0034545B" w:rsidRPr="00E20196">
          <w:rPr>
            <w:rStyle w:val="Hyperlink"/>
            <w:noProof/>
          </w:rPr>
          <w:t>9.1.7</w:t>
        </w:r>
        <w:r w:rsidR="0034545B">
          <w:rPr>
            <w:rFonts w:asciiTheme="minorHAnsi" w:eastAsiaTheme="minorEastAsia" w:hAnsiTheme="minorHAnsi" w:cstheme="minorBidi"/>
            <w:noProof/>
            <w:sz w:val="22"/>
            <w:szCs w:val="22"/>
          </w:rPr>
          <w:tab/>
        </w:r>
        <w:r w:rsidR="0034545B" w:rsidRPr="00E20196">
          <w:rPr>
            <w:rStyle w:val="Hyperlink"/>
            <w:noProof/>
          </w:rPr>
          <w:t>Association Classes</w:t>
        </w:r>
        <w:r w:rsidR="0034545B">
          <w:rPr>
            <w:noProof/>
            <w:webHidden/>
          </w:rPr>
          <w:tab/>
        </w:r>
        <w:r w:rsidR="0034545B">
          <w:rPr>
            <w:noProof/>
            <w:webHidden/>
          </w:rPr>
          <w:fldChar w:fldCharType="begin"/>
        </w:r>
        <w:r w:rsidR="0034545B">
          <w:rPr>
            <w:noProof/>
            <w:webHidden/>
          </w:rPr>
          <w:instrText xml:space="preserve"> PAGEREF _Toc451803478 \h </w:instrText>
        </w:r>
        <w:r w:rsidR="0034545B">
          <w:rPr>
            <w:noProof/>
            <w:webHidden/>
          </w:rPr>
        </w:r>
        <w:r w:rsidR="0034545B">
          <w:rPr>
            <w:noProof/>
            <w:webHidden/>
          </w:rPr>
          <w:fldChar w:fldCharType="separate"/>
        </w:r>
        <w:r w:rsidR="0034545B">
          <w:rPr>
            <w:noProof/>
            <w:webHidden/>
          </w:rPr>
          <w:t>130</w:t>
        </w:r>
        <w:r w:rsidR="0034545B">
          <w:rPr>
            <w:noProof/>
            <w:webHidden/>
          </w:rPr>
          <w:fldChar w:fldCharType="end"/>
        </w:r>
      </w:hyperlink>
    </w:p>
    <w:p w14:paraId="4D13B5C9" w14:textId="72CD0EA0" w:rsidR="0034545B" w:rsidRDefault="007507A0">
      <w:pPr>
        <w:pStyle w:val="TOC3"/>
        <w:rPr>
          <w:rFonts w:asciiTheme="minorHAnsi" w:eastAsiaTheme="minorEastAsia" w:hAnsiTheme="minorHAnsi" w:cstheme="minorBidi"/>
          <w:noProof/>
          <w:sz w:val="22"/>
          <w:szCs w:val="22"/>
        </w:rPr>
      </w:pPr>
      <w:hyperlink w:anchor="_Toc451803479" w:history="1">
        <w:r w:rsidR="0034545B" w:rsidRPr="00E20196">
          <w:rPr>
            <w:rStyle w:val="Hyperlink"/>
            <w:noProof/>
          </w:rPr>
          <w:t>9.1.8</w:t>
        </w:r>
        <w:r w:rsidR="0034545B">
          <w:rPr>
            <w:rFonts w:asciiTheme="minorHAnsi" w:eastAsiaTheme="minorEastAsia" w:hAnsiTheme="minorHAnsi" w:cstheme="minorBidi"/>
            <w:noProof/>
            <w:sz w:val="22"/>
            <w:szCs w:val="22"/>
          </w:rPr>
          <w:tab/>
        </w:r>
        <w:r w:rsidR="0034545B" w:rsidRPr="00E20196">
          <w:rPr>
            <w:rStyle w:val="Hyperlink"/>
            <w:noProof/>
          </w:rPr>
          <w:t>Annotation</w:t>
        </w:r>
        <w:r w:rsidR="0034545B">
          <w:rPr>
            <w:noProof/>
            <w:webHidden/>
          </w:rPr>
          <w:tab/>
        </w:r>
        <w:r w:rsidR="0034545B">
          <w:rPr>
            <w:noProof/>
            <w:webHidden/>
          </w:rPr>
          <w:fldChar w:fldCharType="begin"/>
        </w:r>
        <w:r w:rsidR="0034545B">
          <w:rPr>
            <w:noProof/>
            <w:webHidden/>
          </w:rPr>
          <w:instrText xml:space="preserve"> PAGEREF _Toc451803479 \h </w:instrText>
        </w:r>
        <w:r w:rsidR="0034545B">
          <w:rPr>
            <w:noProof/>
            <w:webHidden/>
          </w:rPr>
        </w:r>
        <w:r w:rsidR="0034545B">
          <w:rPr>
            <w:noProof/>
            <w:webHidden/>
          </w:rPr>
          <w:fldChar w:fldCharType="separate"/>
        </w:r>
        <w:r w:rsidR="0034545B">
          <w:rPr>
            <w:noProof/>
            <w:webHidden/>
          </w:rPr>
          <w:t>131</w:t>
        </w:r>
        <w:r w:rsidR="0034545B">
          <w:rPr>
            <w:noProof/>
            <w:webHidden/>
          </w:rPr>
          <w:fldChar w:fldCharType="end"/>
        </w:r>
      </w:hyperlink>
    </w:p>
    <w:p w14:paraId="0831B2D2" w14:textId="3ABA5B64" w:rsidR="0034545B" w:rsidRDefault="007507A0">
      <w:pPr>
        <w:pStyle w:val="TOC3"/>
        <w:rPr>
          <w:rFonts w:asciiTheme="minorHAnsi" w:eastAsiaTheme="minorEastAsia" w:hAnsiTheme="minorHAnsi" w:cstheme="minorBidi"/>
          <w:noProof/>
          <w:sz w:val="22"/>
          <w:szCs w:val="22"/>
        </w:rPr>
      </w:pPr>
      <w:hyperlink w:anchor="_Toc451803480" w:history="1">
        <w:r w:rsidR="0034545B" w:rsidRPr="00E20196">
          <w:rPr>
            <w:rStyle w:val="Hyperlink"/>
            <w:noProof/>
          </w:rPr>
          <w:t>9.1.9</w:t>
        </w:r>
        <w:r w:rsidR="0034545B">
          <w:rPr>
            <w:rFonts w:asciiTheme="minorHAnsi" w:eastAsiaTheme="minorEastAsia" w:hAnsiTheme="minorHAnsi" w:cstheme="minorBidi"/>
            <w:noProof/>
            <w:sz w:val="22"/>
            <w:szCs w:val="22"/>
          </w:rPr>
          <w:tab/>
        </w:r>
        <w:r w:rsidR="0034545B" w:rsidRPr="00E20196">
          <w:rPr>
            <w:rStyle w:val="Hyperlink"/>
            <w:noProof/>
          </w:rPr>
          <w:t>Specific kinds of classes</w:t>
        </w:r>
        <w:r w:rsidR="0034545B">
          <w:rPr>
            <w:noProof/>
            <w:webHidden/>
          </w:rPr>
          <w:tab/>
        </w:r>
        <w:r w:rsidR="0034545B">
          <w:rPr>
            <w:noProof/>
            <w:webHidden/>
          </w:rPr>
          <w:fldChar w:fldCharType="begin"/>
        </w:r>
        <w:r w:rsidR="0034545B">
          <w:rPr>
            <w:noProof/>
            <w:webHidden/>
          </w:rPr>
          <w:instrText xml:space="preserve"> PAGEREF _Toc451803480 \h </w:instrText>
        </w:r>
        <w:r w:rsidR="0034545B">
          <w:rPr>
            <w:noProof/>
            <w:webHidden/>
          </w:rPr>
        </w:r>
        <w:r w:rsidR="0034545B">
          <w:rPr>
            <w:noProof/>
            <w:webHidden/>
          </w:rPr>
          <w:fldChar w:fldCharType="separate"/>
        </w:r>
        <w:r w:rsidR="0034545B">
          <w:rPr>
            <w:noProof/>
            <w:webHidden/>
          </w:rPr>
          <w:t>132</w:t>
        </w:r>
        <w:r w:rsidR="0034545B">
          <w:rPr>
            <w:noProof/>
            <w:webHidden/>
          </w:rPr>
          <w:fldChar w:fldCharType="end"/>
        </w:r>
      </w:hyperlink>
    </w:p>
    <w:p w14:paraId="75A5CABF" w14:textId="05F71148" w:rsidR="0034545B" w:rsidRDefault="007507A0">
      <w:pPr>
        <w:pStyle w:val="TOC3"/>
        <w:rPr>
          <w:rFonts w:asciiTheme="minorHAnsi" w:eastAsiaTheme="minorEastAsia" w:hAnsiTheme="minorHAnsi" w:cstheme="minorBidi"/>
          <w:noProof/>
          <w:sz w:val="22"/>
          <w:szCs w:val="22"/>
        </w:rPr>
      </w:pPr>
      <w:hyperlink w:anchor="_Toc451803481" w:history="1">
        <w:r w:rsidR="0034545B" w:rsidRPr="00E20196">
          <w:rPr>
            <w:rStyle w:val="Hyperlink"/>
            <w:noProof/>
          </w:rPr>
          <w:t>9.1.10</w:t>
        </w:r>
        <w:r w:rsidR="0034545B">
          <w:rPr>
            <w:rFonts w:asciiTheme="minorHAnsi" w:eastAsiaTheme="minorEastAsia" w:hAnsiTheme="minorHAnsi" w:cstheme="minorBidi"/>
            <w:noProof/>
            <w:sz w:val="22"/>
            <w:szCs w:val="22"/>
          </w:rPr>
          <w:tab/>
        </w:r>
        <w:r w:rsidR="0034545B" w:rsidRPr="00E20196">
          <w:rPr>
            <w:rStyle w:val="Hyperlink"/>
            <w:noProof/>
          </w:rPr>
          <w:t>Assertions about concepts</w:t>
        </w:r>
        <w:r w:rsidR="0034545B">
          <w:rPr>
            <w:noProof/>
            <w:webHidden/>
          </w:rPr>
          <w:tab/>
        </w:r>
        <w:r w:rsidR="0034545B">
          <w:rPr>
            <w:noProof/>
            <w:webHidden/>
          </w:rPr>
          <w:fldChar w:fldCharType="begin"/>
        </w:r>
        <w:r w:rsidR="0034545B">
          <w:rPr>
            <w:noProof/>
            <w:webHidden/>
          </w:rPr>
          <w:instrText xml:space="preserve"> PAGEREF _Toc451803481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746004E2" w14:textId="4E01B1AB" w:rsidR="0034545B" w:rsidRDefault="007507A0">
      <w:pPr>
        <w:pStyle w:val="TOC3"/>
        <w:rPr>
          <w:rFonts w:asciiTheme="minorHAnsi" w:eastAsiaTheme="minorEastAsia" w:hAnsiTheme="minorHAnsi" w:cstheme="minorBidi"/>
          <w:noProof/>
          <w:sz w:val="22"/>
          <w:szCs w:val="22"/>
        </w:rPr>
      </w:pPr>
      <w:hyperlink w:anchor="_Toc451803482" w:history="1">
        <w:r w:rsidR="0034545B" w:rsidRPr="00E20196">
          <w:rPr>
            <w:rStyle w:val="Hyperlink"/>
            <w:noProof/>
          </w:rPr>
          <w:t>9.1.11</w:t>
        </w:r>
        <w:r w:rsidR="0034545B">
          <w:rPr>
            <w:rFonts w:asciiTheme="minorHAnsi" w:eastAsiaTheme="minorEastAsia" w:hAnsiTheme="minorHAnsi" w:cstheme="minorBidi"/>
            <w:noProof/>
            <w:sz w:val="22"/>
            <w:szCs w:val="22"/>
          </w:rPr>
          <w:tab/>
        </w:r>
        <w:r w:rsidR="0034545B" w:rsidRPr="00E20196">
          <w:rPr>
            <w:rStyle w:val="Hyperlink"/>
            <w:noProof/>
          </w:rPr>
          <w:t>Constraining properties and associations</w:t>
        </w:r>
        <w:r w:rsidR="0034545B">
          <w:rPr>
            <w:noProof/>
            <w:webHidden/>
          </w:rPr>
          <w:tab/>
        </w:r>
        <w:r w:rsidR="0034545B">
          <w:rPr>
            <w:noProof/>
            <w:webHidden/>
          </w:rPr>
          <w:fldChar w:fldCharType="begin"/>
        </w:r>
        <w:r w:rsidR="0034545B">
          <w:rPr>
            <w:noProof/>
            <w:webHidden/>
          </w:rPr>
          <w:instrText xml:space="preserve"> PAGEREF _Toc451803482 \h </w:instrText>
        </w:r>
        <w:r w:rsidR="0034545B">
          <w:rPr>
            <w:noProof/>
            <w:webHidden/>
          </w:rPr>
        </w:r>
        <w:r w:rsidR="0034545B">
          <w:rPr>
            <w:noProof/>
            <w:webHidden/>
          </w:rPr>
          <w:fldChar w:fldCharType="separate"/>
        </w:r>
        <w:r w:rsidR="0034545B">
          <w:rPr>
            <w:noProof/>
            <w:webHidden/>
          </w:rPr>
          <w:t>135</w:t>
        </w:r>
        <w:r w:rsidR="0034545B">
          <w:rPr>
            <w:noProof/>
            <w:webHidden/>
          </w:rPr>
          <w:fldChar w:fldCharType="end"/>
        </w:r>
      </w:hyperlink>
    </w:p>
    <w:p w14:paraId="22A849EA" w14:textId="0951DFAD" w:rsidR="0034545B" w:rsidRDefault="007507A0">
      <w:pPr>
        <w:pStyle w:val="TOC3"/>
        <w:rPr>
          <w:rFonts w:asciiTheme="minorHAnsi" w:eastAsiaTheme="minorEastAsia" w:hAnsiTheme="minorHAnsi" w:cstheme="minorBidi"/>
          <w:noProof/>
          <w:sz w:val="22"/>
          <w:szCs w:val="22"/>
        </w:rPr>
      </w:pPr>
      <w:hyperlink w:anchor="_Toc451803483" w:history="1">
        <w:r w:rsidR="0034545B" w:rsidRPr="00E20196">
          <w:rPr>
            <w:rStyle w:val="Hyperlink"/>
            <w:noProof/>
          </w:rPr>
          <w:t>9.1.12</w:t>
        </w:r>
        <w:r w:rsidR="0034545B">
          <w:rPr>
            <w:rFonts w:asciiTheme="minorHAnsi" w:eastAsiaTheme="minorEastAsia" w:hAnsiTheme="minorHAnsi" w:cstheme="minorBidi"/>
            <w:noProof/>
            <w:sz w:val="22"/>
            <w:szCs w:val="22"/>
          </w:rPr>
          <w:tab/>
        </w:r>
        <w:r w:rsidR="0034545B" w:rsidRPr="00E20196">
          <w:rPr>
            <w:rStyle w:val="Hyperlink"/>
            <w:noProof/>
          </w:rPr>
          <w:t>Tightening a property’s type</w:t>
        </w:r>
        <w:r w:rsidR="0034545B">
          <w:rPr>
            <w:noProof/>
            <w:webHidden/>
          </w:rPr>
          <w:tab/>
        </w:r>
        <w:r w:rsidR="0034545B">
          <w:rPr>
            <w:noProof/>
            <w:webHidden/>
          </w:rPr>
          <w:fldChar w:fldCharType="begin"/>
        </w:r>
        <w:r w:rsidR="0034545B">
          <w:rPr>
            <w:noProof/>
            <w:webHidden/>
          </w:rPr>
          <w:instrText xml:space="preserve"> PAGEREF _Toc451803483 \h </w:instrText>
        </w:r>
        <w:r w:rsidR="0034545B">
          <w:rPr>
            <w:noProof/>
            <w:webHidden/>
          </w:rPr>
        </w:r>
        <w:r w:rsidR="0034545B">
          <w:rPr>
            <w:noProof/>
            <w:webHidden/>
          </w:rPr>
          <w:fldChar w:fldCharType="separate"/>
        </w:r>
        <w:r w:rsidR="0034545B">
          <w:rPr>
            <w:noProof/>
            <w:webHidden/>
          </w:rPr>
          <w:t>136</w:t>
        </w:r>
        <w:r w:rsidR="0034545B">
          <w:rPr>
            <w:noProof/>
            <w:webHidden/>
          </w:rPr>
          <w:fldChar w:fldCharType="end"/>
        </w:r>
      </w:hyperlink>
    </w:p>
    <w:p w14:paraId="2D285A92" w14:textId="2C0E1A6B" w:rsidR="0034545B" w:rsidRDefault="007507A0">
      <w:pPr>
        <w:pStyle w:val="TOC3"/>
        <w:rPr>
          <w:rFonts w:asciiTheme="minorHAnsi" w:eastAsiaTheme="minorEastAsia" w:hAnsiTheme="minorHAnsi" w:cstheme="minorBidi"/>
          <w:noProof/>
          <w:sz w:val="22"/>
          <w:szCs w:val="22"/>
        </w:rPr>
      </w:pPr>
      <w:hyperlink w:anchor="_Toc451803484" w:history="1">
        <w:r w:rsidR="0034545B" w:rsidRPr="00E20196">
          <w:rPr>
            <w:rStyle w:val="Hyperlink"/>
            <w:noProof/>
          </w:rPr>
          <w:t>9.1.13</w:t>
        </w:r>
        <w:r w:rsidR="0034545B">
          <w:rPr>
            <w:rFonts w:asciiTheme="minorHAnsi" w:eastAsiaTheme="minorEastAsia" w:hAnsiTheme="minorHAnsi" w:cstheme="minorBidi"/>
            <w:noProof/>
            <w:sz w:val="22"/>
            <w:szCs w:val="22"/>
          </w:rPr>
          <w:tab/>
        </w:r>
        <w:r w:rsidR="0034545B" w:rsidRPr="00E20196">
          <w:rPr>
            <w:rStyle w:val="Hyperlink"/>
            <w:noProof/>
          </w:rPr>
          <w:t>Inferring a type from its properties</w:t>
        </w:r>
        <w:r w:rsidR="0034545B">
          <w:rPr>
            <w:noProof/>
            <w:webHidden/>
          </w:rPr>
          <w:tab/>
        </w:r>
        <w:r w:rsidR="0034545B">
          <w:rPr>
            <w:noProof/>
            <w:webHidden/>
          </w:rPr>
          <w:fldChar w:fldCharType="begin"/>
        </w:r>
        <w:r w:rsidR="0034545B">
          <w:rPr>
            <w:noProof/>
            <w:webHidden/>
          </w:rPr>
          <w:instrText xml:space="preserve"> PAGEREF _Toc451803484 \h </w:instrText>
        </w:r>
        <w:r w:rsidR="0034545B">
          <w:rPr>
            <w:noProof/>
            <w:webHidden/>
          </w:rPr>
        </w:r>
        <w:r w:rsidR="0034545B">
          <w:rPr>
            <w:noProof/>
            <w:webHidden/>
          </w:rPr>
          <w:fldChar w:fldCharType="separate"/>
        </w:r>
        <w:r w:rsidR="0034545B">
          <w:rPr>
            <w:noProof/>
            <w:webHidden/>
          </w:rPr>
          <w:t>138</w:t>
        </w:r>
        <w:r w:rsidR="0034545B">
          <w:rPr>
            <w:noProof/>
            <w:webHidden/>
          </w:rPr>
          <w:fldChar w:fldCharType="end"/>
        </w:r>
      </w:hyperlink>
    </w:p>
    <w:p w14:paraId="00274E3D" w14:textId="47FDA812" w:rsidR="0034545B" w:rsidRDefault="007507A0">
      <w:pPr>
        <w:pStyle w:val="TOC3"/>
        <w:rPr>
          <w:rFonts w:asciiTheme="minorHAnsi" w:eastAsiaTheme="minorEastAsia" w:hAnsiTheme="minorHAnsi" w:cstheme="minorBidi"/>
          <w:noProof/>
          <w:sz w:val="22"/>
          <w:szCs w:val="22"/>
        </w:rPr>
      </w:pPr>
      <w:hyperlink w:anchor="_Toc451803485" w:history="1">
        <w:r w:rsidR="0034545B" w:rsidRPr="00E20196">
          <w:rPr>
            <w:rStyle w:val="Hyperlink"/>
            <w:noProof/>
          </w:rPr>
          <w:t>9.1.14</w:t>
        </w:r>
        <w:r w:rsidR="0034545B">
          <w:rPr>
            <w:rFonts w:asciiTheme="minorHAnsi" w:eastAsiaTheme="minorEastAsia" w:hAnsiTheme="minorHAnsi" w:cstheme="minorBidi"/>
            <w:noProof/>
            <w:sz w:val="22"/>
            <w:szCs w:val="22"/>
          </w:rPr>
          <w:tab/>
        </w:r>
        <w:r w:rsidR="0034545B" w:rsidRPr="00E20196">
          <w:rPr>
            <w:rStyle w:val="Hyperlink"/>
            <w:noProof/>
          </w:rPr>
          <w:t>Property Chain</w:t>
        </w:r>
        <w:r w:rsidR="0034545B">
          <w:rPr>
            <w:noProof/>
            <w:webHidden/>
          </w:rPr>
          <w:tab/>
        </w:r>
        <w:r w:rsidR="0034545B">
          <w:rPr>
            <w:noProof/>
            <w:webHidden/>
          </w:rPr>
          <w:fldChar w:fldCharType="begin"/>
        </w:r>
        <w:r w:rsidR="0034545B">
          <w:rPr>
            <w:noProof/>
            <w:webHidden/>
          </w:rPr>
          <w:instrText xml:space="preserve"> PAGEREF _Toc451803485 \h </w:instrText>
        </w:r>
        <w:r w:rsidR="0034545B">
          <w:rPr>
            <w:noProof/>
            <w:webHidden/>
          </w:rPr>
        </w:r>
        <w:r w:rsidR="0034545B">
          <w:rPr>
            <w:noProof/>
            <w:webHidden/>
          </w:rPr>
          <w:fldChar w:fldCharType="separate"/>
        </w:r>
        <w:r w:rsidR="0034545B">
          <w:rPr>
            <w:noProof/>
            <w:webHidden/>
          </w:rPr>
          <w:t>139</w:t>
        </w:r>
        <w:r w:rsidR="0034545B">
          <w:rPr>
            <w:noProof/>
            <w:webHidden/>
          </w:rPr>
          <w:fldChar w:fldCharType="end"/>
        </w:r>
      </w:hyperlink>
    </w:p>
    <w:p w14:paraId="7EF11A4D" w14:textId="75C98200" w:rsidR="0034545B" w:rsidRDefault="007507A0">
      <w:pPr>
        <w:pStyle w:val="TOC3"/>
        <w:rPr>
          <w:rFonts w:asciiTheme="minorHAnsi" w:eastAsiaTheme="minorEastAsia" w:hAnsiTheme="minorHAnsi" w:cstheme="minorBidi"/>
          <w:noProof/>
          <w:sz w:val="22"/>
          <w:szCs w:val="22"/>
        </w:rPr>
      </w:pPr>
      <w:hyperlink w:anchor="_Toc451803486" w:history="1">
        <w:r w:rsidR="0034545B" w:rsidRPr="00E20196">
          <w:rPr>
            <w:rStyle w:val="Hyperlink"/>
            <w:noProof/>
          </w:rPr>
          <w:t>9.1.15</w:t>
        </w:r>
        <w:r w:rsidR="0034545B">
          <w:rPr>
            <w:rFonts w:asciiTheme="minorHAnsi" w:eastAsiaTheme="minorEastAsia" w:hAnsiTheme="minorHAnsi" w:cstheme="minorBidi"/>
            <w:noProof/>
            <w:sz w:val="22"/>
            <w:szCs w:val="22"/>
          </w:rPr>
          <w:tab/>
        </w:r>
        <w:r w:rsidR="0034545B" w:rsidRPr="00E20196">
          <w:rPr>
            <w:rStyle w:val="Hyperlink"/>
            <w:noProof/>
          </w:rPr>
          <w:t>Equivalent Property</w:t>
        </w:r>
        <w:r w:rsidR="0034545B">
          <w:rPr>
            <w:noProof/>
            <w:webHidden/>
          </w:rPr>
          <w:tab/>
        </w:r>
        <w:r w:rsidR="0034545B">
          <w:rPr>
            <w:noProof/>
            <w:webHidden/>
          </w:rPr>
          <w:fldChar w:fldCharType="begin"/>
        </w:r>
        <w:r w:rsidR="0034545B">
          <w:rPr>
            <w:noProof/>
            <w:webHidden/>
          </w:rPr>
          <w:instrText xml:space="preserve"> PAGEREF _Toc451803486 \h </w:instrText>
        </w:r>
        <w:r w:rsidR="0034545B">
          <w:rPr>
            <w:noProof/>
            <w:webHidden/>
          </w:rPr>
        </w:r>
        <w:r w:rsidR="0034545B">
          <w:rPr>
            <w:noProof/>
            <w:webHidden/>
          </w:rPr>
          <w:fldChar w:fldCharType="separate"/>
        </w:r>
        <w:r w:rsidR="0034545B">
          <w:rPr>
            <w:noProof/>
            <w:webHidden/>
          </w:rPr>
          <w:t>140</w:t>
        </w:r>
        <w:r w:rsidR="0034545B">
          <w:rPr>
            <w:noProof/>
            <w:webHidden/>
          </w:rPr>
          <w:fldChar w:fldCharType="end"/>
        </w:r>
      </w:hyperlink>
    </w:p>
    <w:p w14:paraId="028AF942" w14:textId="289E73FF" w:rsidR="0034545B" w:rsidRDefault="007507A0">
      <w:pPr>
        <w:pStyle w:val="TOC3"/>
        <w:rPr>
          <w:rFonts w:asciiTheme="minorHAnsi" w:eastAsiaTheme="minorEastAsia" w:hAnsiTheme="minorHAnsi" w:cstheme="minorBidi"/>
          <w:noProof/>
          <w:sz w:val="22"/>
          <w:szCs w:val="22"/>
        </w:rPr>
      </w:pPr>
      <w:hyperlink w:anchor="_Toc451803487" w:history="1">
        <w:r w:rsidR="0034545B" w:rsidRPr="00E20196">
          <w:rPr>
            <w:rStyle w:val="Hyperlink"/>
            <w:noProof/>
          </w:rPr>
          <w:t>9.1.16</w:t>
        </w:r>
        <w:r w:rsidR="0034545B">
          <w:rPr>
            <w:rFonts w:asciiTheme="minorHAnsi" w:eastAsiaTheme="minorEastAsia" w:hAnsiTheme="minorHAnsi" w:cstheme="minorBidi"/>
            <w:noProof/>
            <w:sz w:val="22"/>
            <w:szCs w:val="22"/>
          </w:rPr>
          <w:tab/>
        </w:r>
        <w:r w:rsidR="0034545B" w:rsidRPr="00E20196">
          <w:rPr>
            <w:rStyle w:val="Hyperlink"/>
            <w:noProof/>
          </w:rPr>
          <w:t>Equivalent Class</w:t>
        </w:r>
        <w:r w:rsidR="0034545B">
          <w:rPr>
            <w:noProof/>
            <w:webHidden/>
          </w:rPr>
          <w:tab/>
        </w:r>
        <w:r w:rsidR="0034545B">
          <w:rPr>
            <w:noProof/>
            <w:webHidden/>
          </w:rPr>
          <w:fldChar w:fldCharType="begin"/>
        </w:r>
        <w:r w:rsidR="0034545B">
          <w:rPr>
            <w:noProof/>
            <w:webHidden/>
          </w:rPr>
          <w:instrText xml:space="preserve"> PAGEREF _Toc451803487 \h </w:instrText>
        </w:r>
        <w:r w:rsidR="0034545B">
          <w:rPr>
            <w:noProof/>
            <w:webHidden/>
          </w:rPr>
        </w:r>
        <w:r w:rsidR="0034545B">
          <w:rPr>
            <w:noProof/>
            <w:webHidden/>
          </w:rPr>
          <w:fldChar w:fldCharType="separate"/>
        </w:r>
        <w:r w:rsidR="0034545B">
          <w:rPr>
            <w:noProof/>
            <w:webHidden/>
          </w:rPr>
          <w:t>141</w:t>
        </w:r>
        <w:r w:rsidR="0034545B">
          <w:rPr>
            <w:noProof/>
            <w:webHidden/>
          </w:rPr>
          <w:fldChar w:fldCharType="end"/>
        </w:r>
      </w:hyperlink>
    </w:p>
    <w:p w14:paraId="28890F74" w14:textId="27362E67" w:rsidR="0034545B" w:rsidRDefault="007507A0">
      <w:pPr>
        <w:pStyle w:val="TOC2"/>
        <w:rPr>
          <w:rFonts w:asciiTheme="minorHAnsi" w:eastAsiaTheme="minorEastAsia" w:hAnsiTheme="minorHAnsi" w:cstheme="minorBidi"/>
          <w:noProof/>
          <w:sz w:val="22"/>
          <w:szCs w:val="22"/>
        </w:rPr>
      </w:pPr>
      <w:hyperlink w:anchor="_Toc451803488" w:history="1">
        <w:r w:rsidR="0034545B" w:rsidRPr="00E20196">
          <w:rPr>
            <w:rStyle w:val="Hyperlink"/>
            <w:noProof/>
          </w:rPr>
          <w:t>9.2</w:t>
        </w:r>
        <w:r w:rsidR="0034545B">
          <w:rPr>
            <w:rFonts w:asciiTheme="minorHAnsi" w:eastAsiaTheme="minorEastAsia" w:hAnsiTheme="minorHAnsi" w:cstheme="minorBidi"/>
            <w:noProof/>
            <w:sz w:val="22"/>
            <w:szCs w:val="22"/>
          </w:rPr>
          <w:tab/>
        </w:r>
        <w:r w:rsidR="0034545B" w:rsidRPr="00E20196">
          <w:rPr>
            <w:rStyle w:val="Hyperlink"/>
            <w:noProof/>
          </w:rPr>
          <w:t>SIMF Profile::SIMF Concept Modeling Profile Reference</w:t>
        </w:r>
        <w:r w:rsidR="0034545B">
          <w:rPr>
            <w:noProof/>
            <w:webHidden/>
          </w:rPr>
          <w:tab/>
        </w:r>
        <w:r w:rsidR="0034545B">
          <w:rPr>
            <w:noProof/>
            <w:webHidden/>
          </w:rPr>
          <w:fldChar w:fldCharType="begin"/>
        </w:r>
        <w:r w:rsidR="0034545B">
          <w:rPr>
            <w:noProof/>
            <w:webHidden/>
          </w:rPr>
          <w:instrText xml:space="preserve"> PAGEREF _Toc451803488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D228AA5" w14:textId="58DE1BB4" w:rsidR="0034545B" w:rsidRDefault="007507A0">
      <w:pPr>
        <w:pStyle w:val="TOC3"/>
        <w:rPr>
          <w:rFonts w:asciiTheme="minorHAnsi" w:eastAsiaTheme="minorEastAsia" w:hAnsiTheme="minorHAnsi" w:cstheme="minorBidi"/>
          <w:noProof/>
          <w:sz w:val="22"/>
          <w:szCs w:val="22"/>
        </w:rPr>
      </w:pPr>
      <w:hyperlink w:anchor="_Toc451803489" w:history="1">
        <w:r w:rsidR="0034545B" w:rsidRPr="00E20196">
          <w:rPr>
            <w:rStyle w:val="Hyperlink"/>
            <w:noProof/>
          </w:rPr>
          <w:t>9.2.1</w:t>
        </w:r>
        <w:r w:rsidR="0034545B">
          <w:rPr>
            <w:rFonts w:asciiTheme="minorHAnsi" w:eastAsiaTheme="minorEastAsia" w:hAnsiTheme="minorHAnsi" w:cstheme="minorBidi"/>
            <w:noProof/>
            <w:sz w:val="22"/>
            <w:szCs w:val="22"/>
          </w:rPr>
          <w:tab/>
        </w:r>
        <w:r w:rsidR="0034545B" w:rsidRPr="00E20196">
          <w:rPr>
            <w:rStyle w:val="Hyperlink"/>
            <w:noProof/>
          </w:rPr>
          <w:t>Diagram SIMF Conceptual Modeling Profile</w:t>
        </w:r>
        <w:r w:rsidR="0034545B">
          <w:rPr>
            <w:noProof/>
            <w:webHidden/>
          </w:rPr>
          <w:tab/>
        </w:r>
        <w:r w:rsidR="0034545B">
          <w:rPr>
            <w:noProof/>
            <w:webHidden/>
          </w:rPr>
          <w:fldChar w:fldCharType="begin"/>
        </w:r>
        <w:r w:rsidR="0034545B">
          <w:rPr>
            <w:noProof/>
            <w:webHidden/>
          </w:rPr>
          <w:instrText xml:space="preserve"> PAGEREF _Toc451803489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212D9A95" w14:textId="2DBD2D98" w:rsidR="0034545B" w:rsidRDefault="007507A0">
      <w:pPr>
        <w:pStyle w:val="TOC3"/>
        <w:rPr>
          <w:rFonts w:asciiTheme="minorHAnsi" w:eastAsiaTheme="minorEastAsia" w:hAnsiTheme="minorHAnsi" w:cstheme="minorBidi"/>
          <w:noProof/>
          <w:sz w:val="22"/>
          <w:szCs w:val="22"/>
        </w:rPr>
      </w:pPr>
      <w:hyperlink w:anchor="_Toc451803490" w:history="1">
        <w:r w:rsidR="0034545B" w:rsidRPr="00E20196">
          <w:rPr>
            <w:rStyle w:val="Hyperlink"/>
            <w:noProof/>
          </w:rPr>
          <w:t>9.2.2</w:t>
        </w:r>
        <w:r w:rsidR="0034545B">
          <w:rPr>
            <w:rFonts w:asciiTheme="minorHAnsi" w:eastAsiaTheme="minorEastAsia" w:hAnsiTheme="minorHAnsi" w:cstheme="minorBidi"/>
            <w:noProof/>
            <w:sz w:val="22"/>
            <w:szCs w:val="22"/>
          </w:rPr>
          <w:tab/>
        </w:r>
        <w:r w:rsidR="0034545B" w:rsidRPr="00E20196">
          <w:rPr>
            <w:rStyle w:val="Hyperlink"/>
            <w:noProof/>
          </w:rPr>
          <w:t>Stereotype Annotation</w:t>
        </w:r>
        <w:r w:rsidR="0034545B">
          <w:rPr>
            <w:noProof/>
            <w:webHidden/>
          </w:rPr>
          <w:tab/>
        </w:r>
        <w:r w:rsidR="0034545B">
          <w:rPr>
            <w:noProof/>
            <w:webHidden/>
          </w:rPr>
          <w:fldChar w:fldCharType="begin"/>
        </w:r>
        <w:r w:rsidR="0034545B">
          <w:rPr>
            <w:noProof/>
            <w:webHidden/>
          </w:rPr>
          <w:instrText xml:space="preserve"> PAGEREF _Toc451803490 \h </w:instrText>
        </w:r>
        <w:r w:rsidR="0034545B">
          <w:rPr>
            <w:noProof/>
            <w:webHidden/>
          </w:rPr>
        </w:r>
        <w:r w:rsidR="0034545B">
          <w:rPr>
            <w:noProof/>
            <w:webHidden/>
          </w:rPr>
          <w:fldChar w:fldCharType="separate"/>
        </w:r>
        <w:r w:rsidR="0034545B">
          <w:rPr>
            <w:noProof/>
            <w:webHidden/>
          </w:rPr>
          <w:t>142</w:t>
        </w:r>
        <w:r w:rsidR="0034545B">
          <w:rPr>
            <w:noProof/>
            <w:webHidden/>
          </w:rPr>
          <w:fldChar w:fldCharType="end"/>
        </w:r>
      </w:hyperlink>
    </w:p>
    <w:p w14:paraId="6D901A45" w14:textId="1B93743E" w:rsidR="0034545B" w:rsidRDefault="007507A0">
      <w:pPr>
        <w:pStyle w:val="TOC3"/>
        <w:rPr>
          <w:rFonts w:asciiTheme="minorHAnsi" w:eastAsiaTheme="minorEastAsia" w:hAnsiTheme="minorHAnsi" w:cstheme="minorBidi"/>
          <w:noProof/>
          <w:sz w:val="22"/>
          <w:szCs w:val="22"/>
        </w:rPr>
      </w:pPr>
      <w:hyperlink w:anchor="_Toc451803491" w:history="1">
        <w:r w:rsidR="0034545B" w:rsidRPr="00E20196">
          <w:rPr>
            <w:rStyle w:val="Hyperlink"/>
            <w:noProof/>
          </w:rPr>
          <w:t>9.2.3</w:t>
        </w:r>
        <w:r w:rsidR="0034545B">
          <w:rPr>
            <w:rFonts w:asciiTheme="minorHAnsi" w:eastAsiaTheme="minorEastAsia" w:hAnsiTheme="minorHAnsi" w:cstheme="minorBidi"/>
            <w:noProof/>
            <w:sz w:val="22"/>
            <w:szCs w:val="22"/>
          </w:rPr>
          <w:tab/>
        </w:r>
        <w:r w:rsidR="0034545B" w:rsidRPr="00E20196">
          <w:rPr>
            <w:rStyle w:val="Hyperlink"/>
            <w:noProof/>
          </w:rPr>
          <w:t>Stereotype Annotation Property</w:t>
        </w:r>
        <w:r w:rsidR="0034545B">
          <w:rPr>
            <w:noProof/>
            <w:webHidden/>
          </w:rPr>
          <w:tab/>
        </w:r>
        <w:r w:rsidR="0034545B">
          <w:rPr>
            <w:noProof/>
            <w:webHidden/>
          </w:rPr>
          <w:fldChar w:fldCharType="begin"/>
        </w:r>
        <w:r w:rsidR="0034545B">
          <w:rPr>
            <w:noProof/>
            <w:webHidden/>
          </w:rPr>
          <w:instrText xml:space="preserve"> PAGEREF _Toc451803491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4C4CC898" w14:textId="40C7EAB5" w:rsidR="0034545B" w:rsidRDefault="007507A0">
      <w:pPr>
        <w:pStyle w:val="TOC3"/>
        <w:rPr>
          <w:rFonts w:asciiTheme="minorHAnsi" w:eastAsiaTheme="minorEastAsia" w:hAnsiTheme="minorHAnsi" w:cstheme="minorBidi"/>
          <w:noProof/>
          <w:sz w:val="22"/>
          <w:szCs w:val="22"/>
        </w:rPr>
      </w:pPr>
      <w:hyperlink w:anchor="_Toc451803492" w:history="1">
        <w:r w:rsidR="0034545B" w:rsidRPr="00E20196">
          <w:rPr>
            <w:rStyle w:val="Hyperlink"/>
            <w:noProof/>
          </w:rPr>
          <w:t>9.2.4</w:t>
        </w:r>
        <w:r w:rsidR="0034545B">
          <w:rPr>
            <w:rFonts w:asciiTheme="minorHAnsi" w:eastAsiaTheme="minorEastAsia" w:hAnsiTheme="minorHAnsi" w:cstheme="minorBidi"/>
            <w:noProof/>
            <w:sz w:val="22"/>
            <w:szCs w:val="22"/>
          </w:rPr>
          <w:tab/>
        </w:r>
        <w:r w:rsidR="0034545B" w:rsidRPr="00E20196">
          <w:rPr>
            <w:rStyle w:val="Hyperlink"/>
            <w:noProof/>
          </w:rPr>
          <w:t>Stereotype Anything</w:t>
        </w:r>
        <w:r w:rsidR="0034545B">
          <w:rPr>
            <w:noProof/>
            <w:webHidden/>
          </w:rPr>
          <w:tab/>
        </w:r>
        <w:r w:rsidR="0034545B">
          <w:rPr>
            <w:noProof/>
            <w:webHidden/>
          </w:rPr>
          <w:fldChar w:fldCharType="begin"/>
        </w:r>
        <w:r w:rsidR="0034545B">
          <w:rPr>
            <w:noProof/>
            <w:webHidden/>
          </w:rPr>
          <w:instrText xml:space="preserve"> PAGEREF _Toc451803492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38B84F0E" w14:textId="5A5D94DC" w:rsidR="0034545B" w:rsidRDefault="007507A0">
      <w:pPr>
        <w:pStyle w:val="TOC3"/>
        <w:rPr>
          <w:rFonts w:asciiTheme="minorHAnsi" w:eastAsiaTheme="minorEastAsia" w:hAnsiTheme="minorHAnsi" w:cstheme="minorBidi"/>
          <w:noProof/>
          <w:sz w:val="22"/>
          <w:szCs w:val="22"/>
        </w:rPr>
      </w:pPr>
      <w:hyperlink w:anchor="_Toc451803493" w:history="1">
        <w:r w:rsidR="0034545B" w:rsidRPr="00E20196">
          <w:rPr>
            <w:rStyle w:val="Hyperlink"/>
            <w:noProof/>
          </w:rPr>
          <w:t>9.2.5</w:t>
        </w:r>
        <w:r w:rsidR="0034545B">
          <w:rPr>
            <w:rFonts w:asciiTheme="minorHAnsi" w:eastAsiaTheme="minorEastAsia" w:hAnsiTheme="minorHAnsi" w:cstheme="minorBidi"/>
            <w:noProof/>
            <w:sz w:val="22"/>
            <w:szCs w:val="22"/>
          </w:rPr>
          <w:tab/>
        </w:r>
        <w:r w:rsidR="0034545B" w:rsidRPr="00E20196">
          <w:rPr>
            <w:rStyle w:val="Hyperlink"/>
            <w:noProof/>
          </w:rPr>
          <w:t>Stereotype Base Unit Type</w:t>
        </w:r>
        <w:r w:rsidR="0034545B">
          <w:rPr>
            <w:noProof/>
            <w:webHidden/>
          </w:rPr>
          <w:tab/>
        </w:r>
        <w:r w:rsidR="0034545B">
          <w:rPr>
            <w:noProof/>
            <w:webHidden/>
          </w:rPr>
          <w:fldChar w:fldCharType="begin"/>
        </w:r>
        <w:r w:rsidR="0034545B">
          <w:rPr>
            <w:noProof/>
            <w:webHidden/>
          </w:rPr>
          <w:instrText xml:space="preserve"> PAGEREF _Toc451803493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11BD8BC7" w14:textId="49B9EB7B" w:rsidR="0034545B" w:rsidRDefault="007507A0">
      <w:pPr>
        <w:pStyle w:val="TOC3"/>
        <w:rPr>
          <w:rFonts w:asciiTheme="minorHAnsi" w:eastAsiaTheme="minorEastAsia" w:hAnsiTheme="minorHAnsi" w:cstheme="minorBidi"/>
          <w:noProof/>
          <w:sz w:val="22"/>
          <w:szCs w:val="22"/>
        </w:rPr>
      </w:pPr>
      <w:hyperlink w:anchor="_Toc451803494" w:history="1">
        <w:r w:rsidR="0034545B" w:rsidRPr="00E20196">
          <w:rPr>
            <w:rStyle w:val="Hyperlink"/>
            <w:noProof/>
          </w:rPr>
          <w:t>9.2.6</w:t>
        </w:r>
        <w:r w:rsidR="0034545B">
          <w:rPr>
            <w:rFonts w:asciiTheme="minorHAnsi" w:eastAsiaTheme="minorEastAsia" w:hAnsiTheme="minorHAnsi" w:cstheme="minorBidi"/>
            <w:noProof/>
            <w:sz w:val="22"/>
            <w:szCs w:val="22"/>
          </w:rPr>
          <w:tab/>
        </w:r>
        <w:r w:rsidR="0034545B" w:rsidRPr="00E20196">
          <w:rPr>
            <w:rStyle w:val="Hyperlink"/>
            <w:noProof/>
          </w:rPr>
          <w:t>Stereotype Classifies</w:t>
        </w:r>
        <w:r w:rsidR="0034545B">
          <w:rPr>
            <w:noProof/>
            <w:webHidden/>
          </w:rPr>
          <w:tab/>
        </w:r>
        <w:r w:rsidR="0034545B">
          <w:rPr>
            <w:noProof/>
            <w:webHidden/>
          </w:rPr>
          <w:fldChar w:fldCharType="begin"/>
        </w:r>
        <w:r w:rsidR="0034545B">
          <w:rPr>
            <w:noProof/>
            <w:webHidden/>
          </w:rPr>
          <w:instrText xml:space="preserve"> PAGEREF _Toc451803494 \h </w:instrText>
        </w:r>
        <w:r w:rsidR="0034545B">
          <w:rPr>
            <w:noProof/>
            <w:webHidden/>
          </w:rPr>
        </w:r>
        <w:r w:rsidR="0034545B">
          <w:rPr>
            <w:noProof/>
            <w:webHidden/>
          </w:rPr>
          <w:fldChar w:fldCharType="separate"/>
        </w:r>
        <w:r w:rsidR="0034545B">
          <w:rPr>
            <w:noProof/>
            <w:webHidden/>
          </w:rPr>
          <w:t>143</w:t>
        </w:r>
        <w:r w:rsidR="0034545B">
          <w:rPr>
            <w:noProof/>
            <w:webHidden/>
          </w:rPr>
          <w:fldChar w:fldCharType="end"/>
        </w:r>
      </w:hyperlink>
    </w:p>
    <w:p w14:paraId="2FA813E8" w14:textId="278AD438" w:rsidR="0034545B" w:rsidRDefault="007507A0">
      <w:pPr>
        <w:pStyle w:val="TOC3"/>
        <w:rPr>
          <w:rFonts w:asciiTheme="minorHAnsi" w:eastAsiaTheme="minorEastAsia" w:hAnsiTheme="minorHAnsi" w:cstheme="minorBidi"/>
          <w:noProof/>
          <w:sz w:val="22"/>
          <w:szCs w:val="22"/>
        </w:rPr>
      </w:pPr>
      <w:hyperlink w:anchor="_Toc451803495" w:history="1">
        <w:r w:rsidR="0034545B" w:rsidRPr="00E20196">
          <w:rPr>
            <w:rStyle w:val="Hyperlink"/>
            <w:noProof/>
          </w:rPr>
          <w:t>9.2.7</w:t>
        </w:r>
        <w:r w:rsidR="0034545B">
          <w:rPr>
            <w:rFonts w:asciiTheme="minorHAnsi" w:eastAsiaTheme="minorEastAsia" w:hAnsiTheme="minorHAnsi" w:cstheme="minorBidi"/>
            <w:noProof/>
            <w:sz w:val="22"/>
            <w:szCs w:val="22"/>
          </w:rPr>
          <w:tab/>
        </w:r>
        <w:r w:rsidR="0034545B" w:rsidRPr="00E20196">
          <w:rPr>
            <w:rStyle w:val="Hyperlink"/>
            <w:noProof/>
          </w:rPr>
          <w:t>Stereotype Concept Model</w:t>
        </w:r>
        <w:r w:rsidR="0034545B">
          <w:rPr>
            <w:noProof/>
            <w:webHidden/>
          </w:rPr>
          <w:tab/>
        </w:r>
        <w:r w:rsidR="0034545B">
          <w:rPr>
            <w:noProof/>
            <w:webHidden/>
          </w:rPr>
          <w:fldChar w:fldCharType="begin"/>
        </w:r>
        <w:r w:rsidR="0034545B">
          <w:rPr>
            <w:noProof/>
            <w:webHidden/>
          </w:rPr>
          <w:instrText xml:space="preserve"> PAGEREF _Toc451803495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E10711D" w14:textId="6E6E02FF" w:rsidR="0034545B" w:rsidRDefault="007507A0">
      <w:pPr>
        <w:pStyle w:val="TOC3"/>
        <w:rPr>
          <w:rFonts w:asciiTheme="minorHAnsi" w:eastAsiaTheme="minorEastAsia" w:hAnsiTheme="minorHAnsi" w:cstheme="minorBidi"/>
          <w:noProof/>
          <w:sz w:val="22"/>
          <w:szCs w:val="22"/>
        </w:rPr>
      </w:pPr>
      <w:hyperlink w:anchor="_Toc451803496" w:history="1">
        <w:r w:rsidR="0034545B" w:rsidRPr="00E20196">
          <w:rPr>
            <w:rStyle w:val="Hyperlink"/>
            <w:noProof/>
          </w:rPr>
          <w:t>9.2.8</w:t>
        </w:r>
        <w:r w:rsidR="0034545B">
          <w:rPr>
            <w:rFonts w:asciiTheme="minorHAnsi" w:eastAsiaTheme="minorEastAsia" w:hAnsiTheme="minorHAnsi" w:cstheme="minorBidi"/>
            <w:noProof/>
            <w:sz w:val="22"/>
            <w:szCs w:val="22"/>
          </w:rPr>
          <w:tab/>
        </w:r>
        <w:r w:rsidR="0034545B" w:rsidRPr="00E20196">
          <w:rPr>
            <w:rStyle w:val="Hyperlink"/>
            <w:noProof/>
          </w:rPr>
          <w:t>Stereotype Disjoint With</w:t>
        </w:r>
        <w:r w:rsidR="0034545B">
          <w:rPr>
            <w:noProof/>
            <w:webHidden/>
          </w:rPr>
          <w:tab/>
        </w:r>
        <w:r w:rsidR="0034545B">
          <w:rPr>
            <w:noProof/>
            <w:webHidden/>
          </w:rPr>
          <w:fldChar w:fldCharType="begin"/>
        </w:r>
        <w:r w:rsidR="0034545B">
          <w:rPr>
            <w:noProof/>
            <w:webHidden/>
          </w:rPr>
          <w:instrText xml:space="preserve"> PAGEREF _Toc451803496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37D04A77" w14:textId="761F571A" w:rsidR="0034545B" w:rsidRDefault="007507A0">
      <w:pPr>
        <w:pStyle w:val="TOC3"/>
        <w:rPr>
          <w:rFonts w:asciiTheme="minorHAnsi" w:eastAsiaTheme="minorEastAsia" w:hAnsiTheme="minorHAnsi" w:cstheme="minorBidi"/>
          <w:noProof/>
          <w:sz w:val="22"/>
          <w:szCs w:val="22"/>
        </w:rPr>
      </w:pPr>
      <w:hyperlink w:anchor="_Toc451803497" w:history="1">
        <w:r w:rsidR="0034545B" w:rsidRPr="00E20196">
          <w:rPr>
            <w:rStyle w:val="Hyperlink"/>
            <w:noProof/>
          </w:rPr>
          <w:t>9.2.9</w:t>
        </w:r>
        <w:r w:rsidR="0034545B">
          <w:rPr>
            <w:rFonts w:asciiTheme="minorHAnsi" w:eastAsiaTheme="minorEastAsia" w:hAnsiTheme="minorHAnsi" w:cstheme="minorBidi"/>
            <w:noProof/>
            <w:sz w:val="22"/>
            <w:szCs w:val="22"/>
          </w:rPr>
          <w:tab/>
        </w:r>
        <w:r w:rsidR="0034545B" w:rsidRPr="00E20196">
          <w:rPr>
            <w:rStyle w:val="Hyperlink"/>
            <w:noProof/>
          </w:rPr>
          <w:t>Stereotype Enumerates</w:t>
        </w:r>
        <w:r w:rsidR="0034545B">
          <w:rPr>
            <w:noProof/>
            <w:webHidden/>
          </w:rPr>
          <w:tab/>
        </w:r>
        <w:r w:rsidR="0034545B">
          <w:rPr>
            <w:noProof/>
            <w:webHidden/>
          </w:rPr>
          <w:fldChar w:fldCharType="begin"/>
        </w:r>
        <w:r w:rsidR="0034545B">
          <w:rPr>
            <w:noProof/>
            <w:webHidden/>
          </w:rPr>
          <w:instrText xml:space="preserve"> PAGEREF _Toc451803497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CC58468" w14:textId="509CF5CA" w:rsidR="0034545B" w:rsidRDefault="007507A0">
      <w:pPr>
        <w:pStyle w:val="TOC3"/>
        <w:rPr>
          <w:rFonts w:asciiTheme="minorHAnsi" w:eastAsiaTheme="minorEastAsia" w:hAnsiTheme="minorHAnsi" w:cstheme="minorBidi"/>
          <w:noProof/>
          <w:sz w:val="22"/>
          <w:szCs w:val="22"/>
        </w:rPr>
      </w:pPr>
      <w:hyperlink w:anchor="_Toc451803498" w:history="1">
        <w:r w:rsidR="0034545B" w:rsidRPr="00E20196">
          <w:rPr>
            <w:rStyle w:val="Hyperlink"/>
            <w:noProof/>
          </w:rPr>
          <w:t>9.2.10</w:t>
        </w:r>
        <w:r w:rsidR="0034545B">
          <w:rPr>
            <w:rFonts w:asciiTheme="minorHAnsi" w:eastAsiaTheme="minorEastAsia" w:hAnsiTheme="minorHAnsi" w:cstheme="minorBidi"/>
            <w:noProof/>
            <w:sz w:val="22"/>
            <w:szCs w:val="22"/>
          </w:rPr>
          <w:tab/>
        </w:r>
        <w:r w:rsidR="0034545B" w:rsidRPr="00E20196">
          <w:rPr>
            <w:rStyle w:val="Hyperlink"/>
            <w:noProof/>
          </w:rPr>
          <w:t>Stereotype Equivalent Class</w:t>
        </w:r>
        <w:r w:rsidR="0034545B">
          <w:rPr>
            <w:noProof/>
            <w:webHidden/>
          </w:rPr>
          <w:tab/>
        </w:r>
        <w:r w:rsidR="0034545B">
          <w:rPr>
            <w:noProof/>
            <w:webHidden/>
          </w:rPr>
          <w:fldChar w:fldCharType="begin"/>
        </w:r>
        <w:r w:rsidR="0034545B">
          <w:rPr>
            <w:noProof/>
            <w:webHidden/>
          </w:rPr>
          <w:instrText xml:space="preserve"> PAGEREF _Toc451803498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50756711" w14:textId="63750B1A" w:rsidR="0034545B" w:rsidRDefault="007507A0">
      <w:pPr>
        <w:pStyle w:val="TOC3"/>
        <w:rPr>
          <w:rFonts w:asciiTheme="minorHAnsi" w:eastAsiaTheme="minorEastAsia" w:hAnsiTheme="minorHAnsi" w:cstheme="minorBidi"/>
          <w:noProof/>
          <w:sz w:val="22"/>
          <w:szCs w:val="22"/>
        </w:rPr>
      </w:pPr>
      <w:hyperlink w:anchor="_Toc451803499" w:history="1">
        <w:r w:rsidR="0034545B" w:rsidRPr="00E20196">
          <w:rPr>
            <w:rStyle w:val="Hyperlink"/>
            <w:noProof/>
          </w:rPr>
          <w:t>9.2.11</w:t>
        </w:r>
        <w:r w:rsidR="0034545B">
          <w:rPr>
            <w:rFonts w:asciiTheme="minorHAnsi" w:eastAsiaTheme="minorEastAsia" w:hAnsiTheme="minorHAnsi" w:cstheme="minorBidi"/>
            <w:noProof/>
            <w:sz w:val="22"/>
            <w:szCs w:val="22"/>
          </w:rPr>
          <w:tab/>
        </w:r>
        <w:r w:rsidR="0034545B" w:rsidRPr="00E20196">
          <w:rPr>
            <w:rStyle w:val="Hyperlink"/>
            <w:noProof/>
          </w:rPr>
          <w:t>Stereotype Equivalent Property</w:t>
        </w:r>
        <w:r w:rsidR="0034545B">
          <w:rPr>
            <w:noProof/>
            <w:webHidden/>
          </w:rPr>
          <w:tab/>
        </w:r>
        <w:r w:rsidR="0034545B">
          <w:rPr>
            <w:noProof/>
            <w:webHidden/>
          </w:rPr>
          <w:fldChar w:fldCharType="begin"/>
        </w:r>
        <w:r w:rsidR="0034545B">
          <w:rPr>
            <w:noProof/>
            <w:webHidden/>
          </w:rPr>
          <w:instrText xml:space="preserve"> PAGEREF _Toc451803499 \h </w:instrText>
        </w:r>
        <w:r w:rsidR="0034545B">
          <w:rPr>
            <w:noProof/>
            <w:webHidden/>
          </w:rPr>
        </w:r>
        <w:r w:rsidR="0034545B">
          <w:rPr>
            <w:noProof/>
            <w:webHidden/>
          </w:rPr>
          <w:fldChar w:fldCharType="separate"/>
        </w:r>
        <w:r w:rsidR="0034545B">
          <w:rPr>
            <w:noProof/>
            <w:webHidden/>
          </w:rPr>
          <w:t>144</w:t>
        </w:r>
        <w:r w:rsidR="0034545B">
          <w:rPr>
            <w:noProof/>
            <w:webHidden/>
          </w:rPr>
          <w:fldChar w:fldCharType="end"/>
        </w:r>
      </w:hyperlink>
    </w:p>
    <w:p w14:paraId="42FFD67C" w14:textId="3C529DDA" w:rsidR="0034545B" w:rsidRDefault="007507A0">
      <w:pPr>
        <w:pStyle w:val="TOC3"/>
        <w:rPr>
          <w:rFonts w:asciiTheme="minorHAnsi" w:eastAsiaTheme="minorEastAsia" w:hAnsiTheme="minorHAnsi" w:cstheme="minorBidi"/>
          <w:noProof/>
          <w:sz w:val="22"/>
          <w:szCs w:val="22"/>
        </w:rPr>
      </w:pPr>
      <w:hyperlink w:anchor="_Toc451803500" w:history="1">
        <w:r w:rsidR="0034545B" w:rsidRPr="00E20196">
          <w:rPr>
            <w:rStyle w:val="Hyperlink"/>
            <w:noProof/>
          </w:rPr>
          <w:t>9.2.12</w:t>
        </w:r>
        <w:r w:rsidR="0034545B">
          <w:rPr>
            <w:rFonts w:asciiTheme="minorHAnsi" w:eastAsiaTheme="minorEastAsia" w:hAnsiTheme="minorHAnsi" w:cstheme="minorBidi"/>
            <w:noProof/>
            <w:sz w:val="22"/>
            <w:szCs w:val="22"/>
          </w:rPr>
          <w:tab/>
        </w:r>
        <w:r w:rsidR="0034545B" w:rsidRPr="00E20196">
          <w:rPr>
            <w:rStyle w:val="Hyperlink"/>
            <w:noProof/>
          </w:rPr>
          <w:t>Stereotype Equivalent To</w:t>
        </w:r>
        <w:r w:rsidR="0034545B">
          <w:rPr>
            <w:noProof/>
            <w:webHidden/>
          </w:rPr>
          <w:tab/>
        </w:r>
        <w:r w:rsidR="0034545B">
          <w:rPr>
            <w:noProof/>
            <w:webHidden/>
          </w:rPr>
          <w:fldChar w:fldCharType="begin"/>
        </w:r>
        <w:r w:rsidR="0034545B">
          <w:rPr>
            <w:noProof/>
            <w:webHidden/>
          </w:rPr>
          <w:instrText xml:space="preserve"> PAGEREF _Toc451803500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BD42EAF" w14:textId="1FB5EB85" w:rsidR="0034545B" w:rsidRDefault="007507A0">
      <w:pPr>
        <w:pStyle w:val="TOC3"/>
        <w:rPr>
          <w:rFonts w:asciiTheme="minorHAnsi" w:eastAsiaTheme="minorEastAsia" w:hAnsiTheme="minorHAnsi" w:cstheme="minorBidi"/>
          <w:noProof/>
          <w:sz w:val="22"/>
          <w:szCs w:val="22"/>
        </w:rPr>
      </w:pPr>
      <w:hyperlink w:anchor="_Toc451803501" w:history="1">
        <w:r w:rsidR="0034545B" w:rsidRPr="00E20196">
          <w:rPr>
            <w:rStyle w:val="Hyperlink"/>
            <w:noProof/>
          </w:rPr>
          <w:t>9.2.13</w:t>
        </w:r>
        <w:r w:rsidR="0034545B">
          <w:rPr>
            <w:rFonts w:asciiTheme="minorHAnsi" w:eastAsiaTheme="minorEastAsia" w:hAnsiTheme="minorHAnsi" w:cstheme="minorBidi"/>
            <w:noProof/>
            <w:sz w:val="22"/>
            <w:szCs w:val="22"/>
          </w:rPr>
          <w:tab/>
        </w:r>
        <w:r w:rsidR="0034545B" w:rsidRPr="00E20196">
          <w:rPr>
            <w:rStyle w:val="Hyperlink"/>
            <w:noProof/>
          </w:rPr>
          <w:t>Stereotype External Reference</w:t>
        </w:r>
        <w:r w:rsidR="0034545B">
          <w:rPr>
            <w:noProof/>
            <w:webHidden/>
          </w:rPr>
          <w:tab/>
        </w:r>
        <w:r w:rsidR="0034545B">
          <w:rPr>
            <w:noProof/>
            <w:webHidden/>
          </w:rPr>
          <w:fldChar w:fldCharType="begin"/>
        </w:r>
        <w:r w:rsidR="0034545B">
          <w:rPr>
            <w:noProof/>
            <w:webHidden/>
          </w:rPr>
          <w:instrText xml:space="preserve"> PAGEREF _Toc451803501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460FCF08" w14:textId="2DF050E8" w:rsidR="0034545B" w:rsidRDefault="007507A0">
      <w:pPr>
        <w:pStyle w:val="TOC3"/>
        <w:rPr>
          <w:rFonts w:asciiTheme="minorHAnsi" w:eastAsiaTheme="minorEastAsia" w:hAnsiTheme="minorHAnsi" w:cstheme="minorBidi"/>
          <w:noProof/>
          <w:sz w:val="22"/>
          <w:szCs w:val="22"/>
        </w:rPr>
      </w:pPr>
      <w:hyperlink w:anchor="_Toc451803502" w:history="1">
        <w:r w:rsidR="0034545B" w:rsidRPr="00E20196">
          <w:rPr>
            <w:rStyle w:val="Hyperlink"/>
            <w:noProof/>
          </w:rPr>
          <w:t>9.2.14</w:t>
        </w:r>
        <w:r w:rsidR="0034545B">
          <w:rPr>
            <w:rFonts w:asciiTheme="minorHAnsi" w:eastAsiaTheme="minorEastAsia" w:hAnsiTheme="minorHAnsi" w:cstheme="minorBidi"/>
            <w:noProof/>
            <w:sz w:val="22"/>
            <w:szCs w:val="22"/>
          </w:rPr>
          <w:tab/>
        </w:r>
        <w:r w:rsidR="0034545B" w:rsidRPr="00E20196">
          <w:rPr>
            <w:rStyle w:val="Hyperlink"/>
            <w:noProof/>
          </w:rPr>
          <w:t>Stereotype Has Value</w:t>
        </w:r>
        <w:r w:rsidR="0034545B">
          <w:rPr>
            <w:noProof/>
            <w:webHidden/>
          </w:rPr>
          <w:tab/>
        </w:r>
        <w:r w:rsidR="0034545B">
          <w:rPr>
            <w:noProof/>
            <w:webHidden/>
          </w:rPr>
          <w:fldChar w:fldCharType="begin"/>
        </w:r>
        <w:r w:rsidR="0034545B">
          <w:rPr>
            <w:noProof/>
            <w:webHidden/>
          </w:rPr>
          <w:instrText xml:space="preserve"> PAGEREF _Toc451803502 \h </w:instrText>
        </w:r>
        <w:r w:rsidR="0034545B">
          <w:rPr>
            <w:noProof/>
            <w:webHidden/>
          </w:rPr>
        </w:r>
        <w:r w:rsidR="0034545B">
          <w:rPr>
            <w:noProof/>
            <w:webHidden/>
          </w:rPr>
          <w:fldChar w:fldCharType="separate"/>
        </w:r>
        <w:r w:rsidR="0034545B">
          <w:rPr>
            <w:noProof/>
            <w:webHidden/>
          </w:rPr>
          <w:t>145</w:t>
        </w:r>
        <w:r w:rsidR="0034545B">
          <w:rPr>
            <w:noProof/>
            <w:webHidden/>
          </w:rPr>
          <w:fldChar w:fldCharType="end"/>
        </w:r>
      </w:hyperlink>
    </w:p>
    <w:p w14:paraId="67864FA1" w14:textId="44C2CE9A" w:rsidR="0034545B" w:rsidRDefault="007507A0">
      <w:pPr>
        <w:pStyle w:val="TOC3"/>
        <w:rPr>
          <w:rFonts w:asciiTheme="minorHAnsi" w:eastAsiaTheme="minorEastAsia" w:hAnsiTheme="minorHAnsi" w:cstheme="minorBidi"/>
          <w:noProof/>
          <w:sz w:val="22"/>
          <w:szCs w:val="22"/>
        </w:rPr>
      </w:pPr>
      <w:hyperlink w:anchor="_Toc451803503" w:history="1">
        <w:r w:rsidR="0034545B" w:rsidRPr="00E20196">
          <w:rPr>
            <w:rStyle w:val="Hyperlink"/>
            <w:noProof/>
          </w:rPr>
          <w:t>9.2.15</w:t>
        </w:r>
        <w:r w:rsidR="0034545B">
          <w:rPr>
            <w:rFonts w:asciiTheme="minorHAnsi" w:eastAsiaTheme="minorEastAsia" w:hAnsiTheme="minorHAnsi" w:cstheme="minorBidi"/>
            <w:noProof/>
            <w:sz w:val="22"/>
            <w:szCs w:val="22"/>
          </w:rPr>
          <w:tab/>
        </w:r>
        <w:r w:rsidR="0034545B" w:rsidRPr="00E20196">
          <w:rPr>
            <w:rStyle w:val="Hyperlink"/>
            <w:noProof/>
          </w:rPr>
          <w:t>Stereotype Information Model</w:t>
        </w:r>
        <w:r w:rsidR="0034545B">
          <w:rPr>
            <w:noProof/>
            <w:webHidden/>
          </w:rPr>
          <w:tab/>
        </w:r>
        <w:r w:rsidR="0034545B">
          <w:rPr>
            <w:noProof/>
            <w:webHidden/>
          </w:rPr>
          <w:fldChar w:fldCharType="begin"/>
        </w:r>
        <w:r w:rsidR="0034545B">
          <w:rPr>
            <w:noProof/>
            <w:webHidden/>
          </w:rPr>
          <w:instrText xml:space="preserve"> PAGEREF _Toc451803503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26A9B8A5" w14:textId="1D615264" w:rsidR="0034545B" w:rsidRDefault="007507A0">
      <w:pPr>
        <w:pStyle w:val="TOC3"/>
        <w:rPr>
          <w:rFonts w:asciiTheme="minorHAnsi" w:eastAsiaTheme="minorEastAsia" w:hAnsiTheme="minorHAnsi" w:cstheme="minorBidi"/>
          <w:noProof/>
          <w:sz w:val="22"/>
          <w:szCs w:val="22"/>
        </w:rPr>
      </w:pPr>
      <w:hyperlink w:anchor="_Toc451803504" w:history="1">
        <w:r w:rsidR="0034545B" w:rsidRPr="00E20196">
          <w:rPr>
            <w:rStyle w:val="Hyperlink"/>
            <w:noProof/>
          </w:rPr>
          <w:t>9.2.16</w:t>
        </w:r>
        <w:r w:rsidR="0034545B">
          <w:rPr>
            <w:rFonts w:asciiTheme="minorHAnsi" w:eastAsiaTheme="minorEastAsia" w:hAnsiTheme="minorHAnsi" w:cstheme="minorBidi"/>
            <w:noProof/>
            <w:sz w:val="22"/>
            <w:szCs w:val="22"/>
          </w:rPr>
          <w:tab/>
        </w:r>
        <w:r w:rsidR="0034545B" w:rsidRPr="00E20196">
          <w:rPr>
            <w:rStyle w:val="Hyperlink"/>
            <w:noProof/>
          </w:rPr>
          <w:t>Stereotype Intersection</w:t>
        </w:r>
        <w:r w:rsidR="0034545B">
          <w:rPr>
            <w:noProof/>
            <w:webHidden/>
          </w:rPr>
          <w:tab/>
        </w:r>
        <w:r w:rsidR="0034545B">
          <w:rPr>
            <w:noProof/>
            <w:webHidden/>
          </w:rPr>
          <w:fldChar w:fldCharType="begin"/>
        </w:r>
        <w:r w:rsidR="0034545B">
          <w:rPr>
            <w:noProof/>
            <w:webHidden/>
          </w:rPr>
          <w:instrText xml:space="preserve"> PAGEREF _Toc451803504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581D4DA8" w14:textId="3251916E" w:rsidR="0034545B" w:rsidRDefault="007507A0">
      <w:pPr>
        <w:pStyle w:val="TOC3"/>
        <w:rPr>
          <w:rFonts w:asciiTheme="minorHAnsi" w:eastAsiaTheme="minorEastAsia" w:hAnsiTheme="minorHAnsi" w:cstheme="minorBidi"/>
          <w:noProof/>
          <w:sz w:val="22"/>
          <w:szCs w:val="22"/>
        </w:rPr>
      </w:pPr>
      <w:hyperlink w:anchor="_Toc451803505" w:history="1">
        <w:r w:rsidR="0034545B" w:rsidRPr="00E20196">
          <w:rPr>
            <w:rStyle w:val="Hyperlink"/>
            <w:noProof/>
          </w:rPr>
          <w:t>9.2.17</w:t>
        </w:r>
        <w:r w:rsidR="0034545B">
          <w:rPr>
            <w:rFonts w:asciiTheme="minorHAnsi" w:eastAsiaTheme="minorEastAsia" w:hAnsiTheme="minorHAnsi" w:cstheme="minorBidi"/>
            <w:noProof/>
            <w:sz w:val="22"/>
            <w:szCs w:val="22"/>
          </w:rPr>
          <w:tab/>
        </w:r>
        <w:r w:rsidR="0034545B" w:rsidRPr="00E20196">
          <w:rPr>
            <w:rStyle w:val="Hyperlink"/>
            <w:noProof/>
          </w:rPr>
          <w:t>Stereotype Is In Context</w:t>
        </w:r>
        <w:r w:rsidR="0034545B">
          <w:rPr>
            <w:noProof/>
            <w:webHidden/>
          </w:rPr>
          <w:tab/>
        </w:r>
        <w:r w:rsidR="0034545B">
          <w:rPr>
            <w:noProof/>
            <w:webHidden/>
          </w:rPr>
          <w:fldChar w:fldCharType="begin"/>
        </w:r>
        <w:r w:rsidR="0034545B">
          <w:rPr>
            <w:noProof/>
            <w:webHidden/>
          </w:rPr>
          <w:instrText xml:space="preserve"> PAGEREF _Toc451803505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77391D50" w14:textId="2C789889" w:rsidR="0034545B" w:rsidRDefault="007507A0">
      <w:pPr>
        <w:pStyle w:val="TOC3"/>
        <w:rPr>
          <w:rFonts w:asciiTheme="minorHAnsi" w:eastAsiaTheme="minorEastAsia" w:hAnsiTheme="minorHAnsi" w:cstheme="minorBidi"/>
          <w:noProof/>
          <w:sz w:val="22"/>
          <w:szCs w:val="22"/>
        </w:rPr>
      </w:pPr>
      <w:hyperlink w:anchor="_Toc451803506" w:history="1">
        <w:r w:rsidR="0034545B" w:rsidRPr="00E20196">
          <w:rPr>
            <w:rStyle w:val="Hyperlink"/>
            <w:noProof/>
          </w:rPr>
          <w:t>9.2.18</w:t>
        </w:r>
        <w:r w:rsidR="0034545B">
          <w:rPr>
            <w:rFonts w:asciiTheme="minorHAnsi" w:eastAsiaTheme="minorEastAsia" w:hAnsiTheme="minorHAnsi" w:cstheme="minorBidi"/>
            <w:noProof/>
            <w:sz w:val="22"/>
            <w:szCs w:val="22"/>
          </w:rPr>
          <w:tab/>
        </w:r>
        <w:r w:rsidR="0034545B" w:rsidRPr="00E20196">
          <w:rPr>
            <w:rStyle w:val="Hyperlink"/>
            <w:noProof/>
          </w:rPr>
          <w:t>Stereotype Model</w:t>
        </w:r>
        <w:r w:rsidR="0034545B">
          <w:rPr>
            <w:noProof/>
            <w:webHidden/>
          </w:rPr>
          <w:tab/>
        </w:r>
        <w:r w:rsidR="0034545B">
          <w:rPr>
            <w:noProof/>
            <w:webHidden/>
          </w:rPr>
          <w:fldChar w:fldCharType="begin"/>
        </w:r>
        <w:r w:rsidR="0034545B">
          <w:rPr>
            <w:noProof/>
            <w:webHidden/>
          </w:rPr>
          <w:instrText xml:space="preserve"> PAGEREF _Toc451803506 \h </w:instrText>
        </w:r>
        <w:r w:rsidR="0034545B">
          <w:rPr>
            <w:noProof/>
            <w:webHidden/>
          </w:rPr>
        </w:r>
        <w:r w:rsidR="0034545B">
          <w:rPr>
            <w:noProof/>
            <w:webHidden/>
          </w:rPr>
          <w:fldChar w:fldCharType="separate"/>
        </w:r>
        <w:r w:rsidR="0034545B">
          <w:rPr>
            <w:noProof/>
            <w:webHidden/>
          </w:rPr>
          <w:t>146</w:t>
        </w:r>
        <w:r w:rsidR="0034545B">
          <w:rPr>
            <w:noProof/>
            <w:webHidden/>
          </w:rPr>
          <w:fldChar w:fldCharType="end"/>
        </w:r>
      </w:hyperlink>
    </w:p>
    <w:p w14:paraId="65268CDB" w14:textId="4185BE61" w:rsidR="0034545B" w:rsidRDefault="007507A0">
      <w:pPr>
        <w:pStyle w:val="TOC3"/>
        <w:rPr>
          <w:rFonts w:asciiTheme="minorHAnsi" w:eastAsiaTheme="minorEastAsia" w:hAnsiTheme="minorHAnsi" w:cstheme="minorBidi"/>
          <w:noProof/>
          <w:sz w:val="22"/>
          <w:szCs w:val="22"/>
        </w:rPr>
      </w:pPr>
      <w:hyperlink w:anchor="_Toc451803507" w:history="1">
        <w:r w:rsidR="0034545B" w:rsidRPr="00E20196">
          <w:rPr>
            <w:rStyle w:val="Hyperlink"/>
            <w:noProof/>
          </w:rPr>
          <w:t>9.2.19</w:t>
        </w:r>
        <w:r w:rsidR="0034545B">
          <w:rPr>
            <w:rFonts w:asciiTheme="minorHAnsi" w:eastAsiaTheme="minorEastAsia" w:hAnsiTheme="minorHAnsi" w:cstheme="minorBidi"/>
            <w:noProof/>
            <w:sz w:val="22"/>
            <w:szCs w:val="22"/>
          </w:rPr>
          <w:tab/>
        </w:r>
        <w:r w:rsidR="0034545B" w:rsidRPr="00E20196">
          <w:rPr>
            <w:rStyle w:val="Hyperlink"/>
            <w:noProof/>
          </w:rPr>
          <w:t>Stereotype Phase</w:t>
        </w:r>
        <w:r w:rsidR="0034545B">
          <w:rPr>
            <w:noProof/>
            <w:webHidden/>
          </w:rPr>
          <w:tab/>
        </w:r>
        <w:r w:rsidR="0034545B">
          <w:rPr>
            <w:noProof/>
            <w:webHidden/>
          </w:rPr>
          <w:fldChar w:fldCharType="begin"/>
        </w:r>
        <w:r w:rsidR="0034545B">
          <w:rPr>
            <w:noProof/>
            <w:webHidden/>
          </w:rPr>
          <w:instrText xml:space="preserve"> PAGEREF _Toc451803507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2F6A513" w14:textId="73533442" w:rsidR="0034545B" w:rsidRDefault="007507A0">
      <w:pPr>
        <w:pStyle w:val="TOC3"/>
        <w:rPr>
          <w:rFonts w:asciiTheme="minorHAnsi" w:eastAsiaTheme="minorEastAsia" w:hAnsiTheme="minorHAnsi" w:cstheme="minorBidi"/>
          <w:noProof/>
          <w:sz w:val="22"/>
          <w:szCs w:val="22"/>
        </w:rPr>
      </w:pPr>
      <w:hyperlink w:anchor="_Toc451803508" w:history="1">
        <w:r w:rsidR="0034545B" w:rsidRPr="00E20196">
          <w:rPr>
            <w:rStyle w:val="Hyperlink"/>
            <w:noProof/>
          </w:rPr>
          <w:t>9.2.20</w:t>
        </w:r>
        <w:r w:rsidR="0034545B">
          <w:rPr>
            <w:rFonts w:asciiTheme="minorHAnsi" w:eastAsiaTheme="minorEastAsia" w:hAnsiTheme="minorHAnsi" w:cstheme="minorBidi"/>
            <w:noProof/>
            <w:sz w:val="22"/>
            <w:szCs w:val="22"/>
          </w:rPr>
          <w:tab/>
        </w:r>
        <w:r w:rsidR="0034545B" w:rsidRPr="00E20196">
          <w:rPr>
            <w:rStyle w:val="Hyperlink"/>
            <w:noProof/>
          </w:rPr>
          <w:t>Stereotype Quantity Kind</w:t>
        </w:r>
        <w:r w:rsidR="0034545B">
          <w:rPr>
            <w:noProof/>
            <w:webHidden/>
          </w:rPr>
          <w:tab/>
        </w:r>
        <w:r w:rsidR="0034545B">
          <w:rPr>
            <w:noProof/>
            <w:webHidden/>
          </w:rPr>
          <w:fldChar w:fldCharType="begin"/>
        </w:r>
        <w:r w:rsidR="0034545B">
          <w:rPr>
            <w:noProof/>
            <w:webHidden/>
          </w:rPr>
          <w:instrText xml:space="preserve"> PAGEREF _Toc451803508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1B277284" w14:textId="0A301B63" w:rsidR="0034545B" w:rsidRDefault="007507A0">
      <w:pPr>
        <w:pStyle w:val="TOC3"/>
        <w:rPr>
          <w:rFonts w:asciiTheme="minorHAnsi" w:eastAsiaTheme="minorEastAsia" w:hAnsiTheme="minorHAnsi" w:cstheme="minorBidi"/>
          <w:noProof/>
          <w:sz w:val="22"/>
          <w:szCs w:val="22"/>
        </w:rPr>
      </w:pPr>
      <w:hyperlink w:anchor="_Toc451803509" w:history="1">
        <w:r w:rsidR="0034545B" w:rsidRPr="00E20196">
          <w:rPr>
            <w:rStyle w:val="Hyperlink"/>
            <w:noProof/>
          </w:rPr>
          <w:t>9.2.21</w:t>
        </w:r>
        <w:r w:rsidR="0034545B">
          <w:rPr>
            <w:rFonts w:asciiTheme="minorHAnsi" w:eastAsiaTheme="minorEastAsia" w:hAnsiTheme="minorHAnsi" w:cstheme="minorBidi"/>
            <w:noProof/>
            <w:sz w:val="22"/>
            <w:szCs w:val="22"/>
          </w:rPr>
          <w:tab/>
        </w:r>
        <w:r w:rsidR="0034545B" w:rsidRPr="00E20196">
          <w:rPr>
            <w:rStyle w:val="Hyperlink"/>
            <w:noProof/>
          </w:rPr>
          <w:t>Stereotype Resource</w:t>
        </w:r>
        <w:r w:rsidR="0034545B">
          <w:rPr>
            <w:noProof/>
            <w:webHidden/>
          </w:rPr>
          <w:tab/>
        </w:r>
        <w:r w:rsidR="0034545B">
          <w:rPr>
            <w:noProof/>
            <w:webHidden/>
          </w:rPr>
          <w:fldChar w:fldCharType="begin"/>
        </w:r>
        <w:r w:rsidR="0034545B">
          <w:rPr>
            <w:noProof/>
            <w:webHidden/>
          </w:rPr>
          <w:instrText xml:space="preserve"> PAGEREF _Toc451803509 \h </w:instrText>
        </w:r>
        <w:r w:rsidR="0034545B">
          <w:rPr>
            <w:noProof/>
            <w:webHidden/>
          </w:rPr>
        </w:r>
        <w:r w:rsidR="0034545B">
          <w:rPr>
            <w:noProof/>
            <w:webHidden/>
          </w:rPr>
          <w:fldChar w:fldCharType="separate"/>
        </w:r>
        <w:r w:rsidR="0034545B">
          <w:rPr>
            <w:noProof/>
            <w:webHidden/>
          </w:rPr>
          <w:t>147</w:t>
        </w:r>
        <w:r w:rsidR="0034545B">
          <w:rPr>
            <w:noProof/>
            <w:webHidden/>
          </w:rPr>
          <w:fldChar w:fldCharType="end"/>
        </w:r>
      </w:hyperlink>
    </w:p>
    <w:p w14:paraId="5360F6A9" w14:textId="1E456757" w:rsidR="0034545B" w:rsidRDefault="007507A0">
      <w:pPr>
        <w:pStyle w:val="TOC3"/>
        <w:rPr>
          <w:rFonts w:asciiTheme="minorHAnsi" w:eastAsiaTheme="minorEastAsia" w:hAnsiTheme="minorHAnsi" w:cstheme="minorBidi"/>
          <w:noProof/>
          <w:sz w:val="22"/>
          <w:szCs w:val="22"/>
        </w:rPr>
      </w:pPr>
      <w:hyperlink w:anchor="_Toc451803510" w:history="1">
        <w:r w:rsidR="0034545B" w:rsidRPr="00E20196">
          <w:rPr>
            <w:rStyle w:val="Hyperlink"/>
            <w:noProof/>
          </w:rPr>
          <w:t>9.2.22</w:t>
        </w:r>
        <w:r w:rsidR="0034545B">
          <w:rPr>
            <w:rFonts w:asciiTheme="minorHAnsi" w:eastAsiaTheme="minorEastAsia" w:hAnsiTheme="minorHAnsi" w:cstheme="minorBidi"/>
            <w:noProof/>
            <w:sz w:val="22"/>
            <w:szCs w:val="22"/>
          </w:rPr>
          <w:tab/>
        </w:r>
        <w:r w:rsidR="0034545B" w:rsidRPr="00E20196">
          <w:rPr>
            <w:rStyle w:val="Hyperlink"/>
            <w:noProof/>
          </w:rPr>
          <w:t>Stereotype Role</w:t>
        </w:r>
        <w:r w:rsidR="0034545B">
          <w:rPr>
            <w:noProof/>
            <w:webHidden/>
          </w:rPr>
          <w:tab/>
        </w:r>
        <w:r w:rsidR="0034545B">
          <w:rPr>
            <w:noProof/>
            <w:webHidden/>
          </w:rPr>
          <w:fldChar w:fldCharType="begin"/>
        </w:r>
        <w:r w:rsidR="0034545B">
          <w:rPr>
            <w:noProof/>
            <w:webHidden/>
          </w:rPr>
          <w:instrText xml:space="preserve"> PAGEREF _Toc451803510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49E3A0E3" w14:textId="44B377D7" w:rsidR="0034545B" w:rsidRDefault="007507A0">
      <w:pPr>
        <w:pStyle w:val="TOC3"/>
        <w:rPr>
          <w:rFonts w:asciiTheme="minorHAnsi" w:eastAsiaTheme="minorEastAsia" w:hAnsiTheme="minorHAnsi" w:cstheme="minorBidi"/>
          <w:noProof/>
          <w:sz w:val="22"/>
          <w:szCs w:val="22"/>
        </w:rPr>
      </w:pPr>
      <w:hyperlink w:anchor="_Toc451803511" w:history="1">
        <w:r w:rsidR="0034545B" w:rsidRPr="00E20196">
          <w:rPr>
            <w:rStyle w:val="Hyperlink"/>
            <w:noProof/>
          </w:rPr>
          <w:t>9.2.23</w:t>
        </w:r>
        <w:r w:rsidR="0034545B">
          <w:rPr>
            <w:rFonts w:asciiTheme="minorHAnsi" w:eastAsiaTheme="minorEastAsia" w:hAnsiTheme="minorHAnsi" w:cstheme="minorBidi"/>
            <w:noProof/>
            <w:sz w:val="22"/>
            <w:szCs w:val="22"/>
          </w:rPr>
          <w:tab/>
        </w:r>
        <w:r w:rsidR="0034545B" w:rsidRPr="00E20196">
          <w:rPr>
            <w:rStyle w:val="Hyperlink"/>
            <w:noProof/>
          </w:rPr>
          <w:t>Stereotype Sufficient</w:t>
        </w:r>
        <w:r w:rsidR="0034545B">
          <w:rPr>
            <w:noProof/>
            <w:webHidden/>
          </w:rPr>
          <w:tab/>
        </w:r>
        <w:r w:rsidR="0034545B">
          <w:rPr>
            <w:noProof/>
            <w:webHidden/>
          </w:rPr>
          <w:fldChar w:fldCharType="begin"/>
        </w:r>
        <w:r w:rsidR="0034545B">
          <w:rPr>
            <w:noProof/>
            <w:webHidden/>
          </w:rPr>
          <w:instrText xml:space="preserve"> PAGEREF _Toc451803511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3CA00918" w14:textId="3784D3C4" w:rsidR="0034545B" w:rsidRDefault="007507A0">
      <w:pPr>
        <w:pStyle w:val="TOC3"/>
        <w:rPr>
          <w:rFonts w:asciiTheme="minorHAnsi" w:eastAsiaTheme="minorEastAsia" w:hAnsiTheme="minorHAnsi" w:cstheme="minorBidi"/>
          <w:noProof/>
          <w:sz w:val="22"/>
          <w:szCs w:val="22"/>
        </w:rPr>
      </w:pPr>
      <w:hyperlink w:anchor="_Toc451803512" w:history="1">
        <w:r w:rsidR="0034545B" w:rsidRPr="00E20196">
          <w:rPr>
            <w:rStyle w:val="Hyperlink"/>
            <w:noProof/>
          </w:rPr>
          <w:t>9.2.24</w:t>
        </w:r>
        <w:r w:rsidR="0034545B">
          <w:rPr>
            <w:rFonts w:asciiTheme="minorHAnsi" w:eastAsiaTheme="minorEastAsia" w:hAnsiTheme="minorHAnsi" w:cstheme="minorBidi"/>
            <w:noProof/>
            <w:sz w:val="22"/>
            <w:szCs w:val="22"/>
          </w:rPr>
          <w:tab/>
        </w:r>
        <w:r w:rsidR="0034545B" w:rsidRPr="00E20196">
          <w:rPr>
            <w:rStyle w:val="Hyperlink"/>
            <w:noProof/>
          </w:rPr>
          <w:t>Stereotype Synonym</w:t>
        </w:r>
        <w:r w:rsidR="0034545B">
          <w:rPr>
            <w:noProof/>
            <w:webHidden/>
          </w:rPr>
          <w:tab/>
        </w:r>
        <w:r w:rsidR="0034545B">
          <w:rPr>
            <w:noProof/>
            <w:webHidden/>
          </w:rPr>
          <w:fldChar w:fldCharType="begin"/>
        </w:r>
        <w:r w:rsidR="0034545B">
          <w:rPr>
            <w:noProof/>
            <w:webHidden/>
          </w:rPr>
          <w:instrText xml:space="preserve"> PAGEREF _Toc451803512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6289B562" w14:textId="6AEEFA53" w:rsidR="0034545B" w:rsidRDefault="007507A0">
      <w:pPr>
        <w:pStyle w:val="TOC3"/>
        <w:rPr>
          <w:rFonts w:asciiTheme="minorHAnsi" w:eastAsiaTheme="minorEastAsia" w:hAnsiTheme="minorHAnsi" w:cstheme="minorBidi"/>
          <w:noProof/>
          <w:sz w:val="22"/>
          <w:szCs w:val="22"/>
        </w:rPr>
      </w:pPr>
      <w:hyperlink w:anchor="_Toc451803513" w:history="1">
        <w:r w:rsidR="0034545B" w:rsidRPr="00E20196">
          <w:rPr>
            <w:rStyle w:val="Hyperlink"/>
            <w:noProof/>
          </w:rPr>
          <w:t>9.2.25</w:t>
        </w:r>
        <w:r w:rsidR="0034545B">
          <w:rPr>
            <w:rFonts w:asciiTheme="minorHAnsi" w:eastAsiaTheme="minorEastAsia" w:hAnsiTheme="minorHAnsi" w:cstheme="minorBidi"/>
            <w:noProof/>
            <w:sz w:val="22"/>
            <w:szCs w:val="22"/>
          </w:rPr>
          <w:tab/>
        </w:r>
        <w:r w:rsidR="0034545B" w:rsidRPr="00E20196">
          <w:rPr>
            <w:rStyle w:val="Hyperlink"/>
            <w:noProof/>
          </w:rPr>
          <w:t>Stereotype Union</w:t>
        </w:r>
        <w:r w:rsidR="0034545B">
          <w:rPr>
            <w:noProof/>
            <w:webHidden/>
          </w:rPr>
          <w:tab/>
        </w:r>
        <w:r w:rsidR="0034545B">
          <w:rPr>
            <w:noProof/>
            <w:webHidden/>
          </w:rPr>
          <w:fldChar w:fldCharType="begin"/>
        </w:r>
        <w:r w:rsidR="0034545B">
          <w:rPr>
            <w:noProof/>
            <w:webHidden/>
          </w:rPr>
          <w:instrText xml:space="preserve"> PAGEREF _Toc451803513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58005E5F" w14:textId="3BD25E20" w:rsidR="0034545B" w:rsidRDefault="007507A0">
      <w:pPr>
        <w:pStyle w:val="TOC3"/>
        <w:rPr>
          <w:rFonts w:asciiTheme="minorHAnsi" w:eastAsiaTheme="minorEastAsia" w:hAnsiTheme="minorHAnsi" w:cstheme="minorBidi"/>
          <w:noProof/>
          <w:sz w:val="22"/>
          <w:szCs w:val="22"/>
        </w:rPr>
      </w:pPr>
      <w:hyperlink w:anchor="_Toc451803514" w:history="1">
        <w:r w:rsidR="0034545B" w:rsidRPr="00E20196">
          <w:rPr>
            <w:rStyle w:val="Hyperlink"/>
            <w:noProof/>
          </w:rPr>
          <w:t>9.2.26</w:t>
        </w:r>
        <w:r w:rsidR="0034545B">
          <w:rPr>
            <w:rFonts w:asciiTheme="minorHAnsi" w:eastAsiaTheme="minorEastAsia" w:hAnsiTheme="minorHAnsi" w:cstheme="minorBidi"/>
            <w:noProof/>
            <w:sz w:val="22"/>
            <w:szCs w:val="22"/>
          </w:rPr>
          <w:tab/>
        </w:r>
        <w:r w:rsidR="0034545B" w:rsidRPr="00E20196">
          <w:rPr>
            <w:rStyle w:val="Hyperlink"/>
            <w:noProof/>
          </w:rPr>
          <w:t>Stereotype Unit Type</w:t>
        </w:r>
        <w:r w:rsidR="0034545B">
          <w:rPr>
            <w:noProof/>
            <w:webHidden/>
          </w:rPr>
          <w:tab/>
        </w:r>
        <w:r w:rsidR="0034545B">
          <w:rPr>
            <w:noProof/>
            <w:webHidden/>
          </w:rPr>
          <w:fldChar w:fldCharType="begin"/>
        </w:r>
        <w:r w:rsidR="0034545B">
          <w:rPr>
            <w:noProof/>
            <w:webHidden/>
          </w:rPr>
          <w:instrText xml:space="preserve"> PAGEREF _Toc451803514 \h </w:instrText>
        </w:r>
        <w:r w:rsidR="0034545B">
          <w:rPr>
            <w:noProof/>
            <w:webHidden/>
          </w:rPr>
        </w:r>
        <w:r w:rsidR="0034545B">
          <w:rPr>
            <w:noProof/>
            <w:webHidden/>
          </w:rPr>
          <w:fldChar w:fldCharType="separate"/>
        </w:r>
        <w:r w:rsidR="0034545B">
          <w:rPr>
            <w:noProof/>
            <w:webHidden/>
          </w:rPr>
          <w:t>148</w:t>
        </w:r>
        <w:r w:rsidR="0034545B">
          <w:rPr>
            <w:noProof/>
            <w:webHidden/>
          </w:rPr>
          <w:fldChar w:fldCharType="end"/>
        </w:r>
      </w:hyperlink>
    </w:p>
    <w:p w14:paraId="21314053" w14:textId="0B716709" w:rsidR="0034545B" w:rsidRDefault="007507A0">
      <w:pPr>
        <w:pStyle w:val="TOC3"/>
        <w:rPr>
          <w:rFonts w:asciiTheme="minorHAnsi" w:eastAsiaTheme="minorEastAsia" w:hAnsiTheme="minorHAnsi" w:cstheme="minorBidi"/>
          <w:noProof/>
          <w:sz w:val="22"/>
          <w:szCs w:val="22"/>
        </w:rPr>
      </w:pPr>
      <w:hyperlink w:anchor="_Toc451803515" w:history="1">
        <w:r w:rsidR="0034545B" w:rsidRPr="00E20196">
          <w:rPr>
            <w:rStyle w:val="Hyperlink"/>
            <w:noProof/>
          </w:rPr>
          <w:t>9.2.27</w:t>
        </w:r>
        <w:r w:rsidR="0034545B">
          <w:rPr>
            <w:rFonts w:asciiTheme="minorHAnsi" w:eastAsiaTheme="minorEastAsia" w:hAnsiTheme="minorHAnsi" w:cstheme="minorBidi"/>
            <w:noProof/>
            <w:sz w:val="22"/>
            <w:szCs w:val="22"/>
          </w:rPr>
          <w:tab/>
        </w:r>
        <w:r w:rsidR="0034545B" w:rsidRPr="00E20196">
          <w:rPr>
            <w:rStyle w:val="Hyperlink"/>
            <w:noProof/>
          </w:rPr>
          <w:t>Stereotype Value Type</w:t>
        </w:r>
        <w:r w:rsidR="0034545B">
          <w:rPr>
            <w:noProof/>
            <w:webHidden/>
          </w:rPr>
          <w:tab/>
        </w:r>
        <w:r w:rsidR="0034545B">
          <w:rPr>
            <w:noProof/>
            <w:webHidden/>
          </w:rPr>
          <w:fldChar w:fldCharType="begin"/>
        </w:r>
        <w:r w:rsidR="0034545B">
          <w:rPr>
            <w:noProof/>
            <w:webHidden/>
          </w:rPr>
          <w:instrText xml:space="preserve"> PAGEREF _Toc451803515 \h </w:instrText>
        </w:r>
        <w:r w:rsidR="0034545B">
          <w:rPr>
            <w:noProof/>
            <w:webHidden/>
          </w:rPr>
        </w:r>
        <w:r w:rsidR="0034545B">
          <w:rPr>
            <w:noProof/>
            <w:webHidden/>
          </w:rPr>
          <w:fldChar w:fldCharType="separate"/>
        </w:r>
        <w:r w:rsidR="0034545B">
          <w:rPr>
            <w:noProof/>
            <w:webHidden/>
          </w:rPr>
          <w:t>149</w:t>
        </w:r>
        <w:r w:rsidR="0034545B">
          <w:rPr>
            <w:noProof/>
            <w:webHidden/>
          </w:rPr>
          <w:fldChar w:fldCharType="end"/>
        </w:r>
      </w:hyperlink>
    </w:p>
    <w:p w14:paraId="797D7382" w14:textId="3CAFB948" w:rsidR="0034545B" w:rsidRDefault="007507A0">
      <w:pPr>
        <w:pStyle w:val="TOC2"/>
        <w:rPr>
          <w:rFonts w:asciiTheme="minorHAnsi" w:eastAsiaTheme="minorEastAsia" w:hAnsiTheme="minorHAnsi" w:cstheme="minorBidi"/>
          <w:noProof/>
          <w:sz w:val="22"/>
          <w:szCs w:val="22"/>
        </w:rPr>
      </w:pPr>
      <w:hyperlink w:anchor="_Toc451803516" w:history="1">
        <w:r w:rsidR="0034545B" w:rsidRPr="00E20196">
          <w:rPr>
            <w:rStyle w:val="Hyperlink"/>
            <w:noProof/>
          </w:rPr>
          <w:t>9.3</w:t>
        </w:r>
        <w:r w:rsidR="0034545B">
          <w:rPr>
            <w:rFonts w:asciiTheme="minorHAnsi" w:eastAsiaTheme="minorEastAsia" w:hAnsiTheme="minorHAnsi" w:cstheme="minorBidi"/>
            <w:noProof/>
            <w:sz w:val="22"/>
            <w:szCs w:val="22"/>
          </w:rPr>
          <w:tab/>
        </w:r>
        <w:r w:rsidR="0034545B" w:rsidRPr="00E20196">
          <w:rPr>
            <w:rStyle w:val="Hyperlink"/>
            <w:noProof/>
          </w:rPr>
          <w:t>UML Profile – SIMF Rules &amp; Model Mapping Semantics</w:t>
        </w:r>
        <w:r w:rsidR="0034545B">
          <w:rPr>
            <w:noProof/>
            <w:webHidden/>
          </w:rPr>
          <w:tab/>
        </w:r>
        <w:r w:rsidR="0034545B">
          <w:rPr>
            <w:noProof/>
            <w:webHidden/>
          </w:rPr>
          <w:fldChar w:fldCharType="begin"/>
        </w:r>
        <w:r w:rsidR="0034545B">
          <w:rPr>
            <w:noProof/>
            <w:webHidden/>
          </w:rPr>
          <w:instrText xml:space="preserve"> PAGEREF _Toc451803516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5CC54DBE" w14:textId="597F65A0" w:rsidR="0034545B" w:rsidRDefault="007507A0">
      <w:pPr>
        <w:pStyle w:val="TOC3"/>
        <w:rPr>
          <w:rFonts w:asciiTheme="minorHAnsi" w:eastAsiaTheme="minorEastAsia" w:hAnsiTheme="minorHAnsi" w:cstheme="minorBidi"/>
          <w:noProof/>
          <w:sz w:val="22"/>
          <w:szCs w:val="22"/>
        </w:rPr>
      </w:pPr>
      <w:hyperlink w:anchor="_Toc451803517" w:history="1">
        <w:r w:rsidR="0034545B" w:rsidRPr="00E20196">
          <w:rPr>
            <w:rStyle w:val="Hyperlink"/>
            <w:noProof/>
          </w:rPr>
          <w:t>9.3.1</w:t>
        </w:r>
        <w:r w:rsidR="0034545B">
          <w:rPr>
            <w:rFonts w:asciiTheme="minorHAnsi" w:eastAsiaTheme="minorEastAsia" w:hAnsiTheme="minorHAnsi" w:cstheme="minorBidi"/>
            <w:noProof/>
            <w:sz w:val="22"/>
            <w:szCs w:val="22"/>
          </w:rPr>
          <w:tab/>
        </w:r>
        <w:r w:rsidR="0034545B" w:rsidRPr="00E20196">
          <w:rPr>
            <w:rStyle w:val="Hyperlink"/>
            <w:noProof/>
          </w:rPr>
          <w:t>Structure of Rule Specifications</w:t>
        </w:r>
        <w:r w:rsidR="0034545B">
          <w:rPr>
            <w:noProof/>
            <w:webHidden/>
          </w:rPr>
          <w:tab/>
        </w:r>
        <w:r w:rsidR="0034545B">
          <w:rPr>
            <w:noProof/>
            <w:webHidden/>
          </w:rPr>
          <w:fldChar w:fldCharType="begin"/>
        </w:r>
        <w:r w:rsidR="0034545B">
          <w:rPr>
            <w:noProof/>
            <w:webHidden/>
          </w:rPr>
          <w:instrText xml:space="preserve"> PAGEREF _Toc451803517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8445442" w14:textId="02128F1C" w:rsidR="0034545B" w:rsidRDefault="007507A0">
      <w:pPr>
        <w:pStyle w:val="TOC3"/>
        <w:rPr>
          <w:rFonts w:asciiTheme="minorHAnsi" w:eastAsiaTheme="minorEastAsia" w:hAnsiTheme="minorHAnsi" w:cstheme="minorBidi"/>
          <w:noProof/>
          <w:sz w:val="22"/>
          <w:szCs w:val="22"/>
        </w:rPr>
      </w:pPr>
      <w:hyperlink w:anchor="_Toc451803518" w:history="1">
        <w:r w:rsidR="0034545B" w:rsidRPr="00E20196">
          <w:rPr>
            <w:rStyle w:val="Hyperlink"/>
            <w:noProof/>
          </w:rPr>
          <w:t>9.3.2</w:t>
        </w:r>
        <w:r w:rsidR="0034545B">
          <w:rPr>
            <w:rFonts w:asciiTheme="minorHAnsi" w:eastAsiaTheme="minorEastAsia" w:hAnsiTheme="minorHAnsi" w:cstheme="minorBidi"/>
            <w:noProof/>
            <w:sz w:val="22"/>
            <w:szCs w:val="22"/>
          </w:rPr>
          <w:tab/>
        </w:r>
        <w:r w:rsidR="0034545B" w:rsidRPr="00E20196">
          <w:rPr>
            <w:rStyle w:val="Hyperlink"/>
            <w:noProof/>
          </w:rPr>
          <w:t>Rule Model</w:t>
        </w:r>
        <w:r w:rsidR="0034545B">
          <w:rPr>
            <w:noProof/>
            <w:webHidden/>
          </w:rPr>
          <w:tab/>
        </w:r>
        <w:r w:rsidR="0034545B">
          <w:rPr>
            <w:noProof/>
            <w:webHidden/>
          </w:rPr>
          <w:fldChar w:fldCharType="begin"/>
        </w:r>
        <w:r w:rsidR="0034545B">
          <w:rPr>
            <w:noProof/>
            <w:webHidden/>
          </w:rPr>
          <w:instrText xml:space="preserve"> PAGEREF _Toc451803518 \h </w:instrText>
        </w:r>
        <w:r w:rsidR="0034545B">
          <w:rPr>
            <w:noProof/>
            <w:webHidden/>
          </w:rPr>
        </w:r>
        <w:r w:rsidR="0034545B">
          <w:rPr>
            <w:noProof/>
            <w:webHidden/>
          </w:rPr>
          <w:fldChar w:fldCharType="separate"/>
        </w:r>
        <w:r w:rsidR="0034545B">
          <w:rPr>
            <w:noProof/>
            <w:webHidden/>
          </w:rPr>
          <w:t>150</w:t>
        </w:r>
        <w:r w:rsidR="0034545B">
          <w:rPr>
            <w:noProof/>
            <w:webHidden/>
          </w:rPr>
          <w:fldChar w:fldCharType="end"/>
        </w:r>
      </w:hyperlink>
    </w:p>
    <w:p w14:paraId="1061207A" w14:textId="1E79C80A" w:rsidR="0034545B" w:rsidRDefault="007507A0">
      <w:pPr>
        <w:pStyle w:val="TOC3"/>
        <w:rPr>
          <w:rFonts w:asciiTheme="minorHAnsi" w:eastAsiaTheme="minorEastAsia" w:hAnsiTheme="minorHAnsi" w:cstheme="minorBidi"/>
          <w:noProof/>
          <w:sz w:val="22"/>
          <w:szCs w:val="22"/>
        </w:rPr>
      </w:pPr>
      <w:hyperlink w:anchor="_Toc451803519" w:history="1">
        <w:r w:rsidR="0034545B" w:rsidRPr="00E20196">
          <w:rPr>
            <w:rStyle w:val="Hyperlink"/>
            <w:noProof/>
          </w:rPr>
          <w:t>9.3.3</w:t>
        </w:r>
        <w:r w:rsidR="0034545B">
          <w:rPr>
            <w:rFonts w:asciiTheme="minorHAnsi" w:eastAsiaTheme="minorEastAsia" w:hAnsiTheme="minorHAnsi" w:cstheme="minorBidi"/>
            <w:noProof/>
            <w:sz w:val="22"/>
            <w:szCs w:val="22"/>
          </w:rPr>
          <w:tab/>
        </w:r>
        <w:r w:rsidR="0034545B" w:rsidRPr="00E20196">
          <w:rPr>
            <w:rStyle w:val="Hyperlink"/>
            <w:noProof/>
          </w:rPr>
          <w:t>Representations</w:t>
        </w:r>
        <w:r w:rsidR="0034545B">
          <w:rPr>
            <w:noProof/>
            <w:webHidden/>
          </w:rPr>
          <w:tab/>
        </w:r>
        <w:r w:rsidR="0034545B">
          <w:rPr>
            <w:noProof/>
            <w:webHidden/>
          </w:rPr>
          <w:fldChar w:fldCharType="begin"/>
        </w:r>
        <w:r w:rsidR="0034545B">
          <w:rPr>
            <w:noProof/>
            <w:webHidden/>
          </w:rPr>
          <w:instrText xml:space="preserve"> PAGEREF _Toc451803519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9279A25" w14:textId="3BEEB55F" w:rsidR="0034545B" w:rsidRDefault="007507A0">
      <w:pPr>
        <w:pStyle w:val="TOC3"/>
        <w:rPr>
          <w:rFonts w:asciiTheme="minorHAnsi" w:eastAsiaTheme="minorEastAsia" w:hAnsiTheme="minorHAnsi" w:cstheme="minorBidi"/>
          <w:noProof/>
          <w:sz w:val="22"/>
          <w:szCs w:val="22"/>
        </w:rPr>
      </w:pPr>
      <w:hyperlink w:anchor="_Toc451803520" w:history="1">
        <w:r w:rsidR="0034545B" w:rsidRPr="00E20196">
          <w:rPr>
            <w:rStyle w:val="Hyperlink"/>
            <w:noProof/>
          </w:rPr>
          <w:t>9.3.4</w:t>
        </w:r>
        <w:r w:rsidR="0034545B">
          <w:rPr>
            <w:rFonts w:asciiTheme="minorHAnsi" w:eastAsiaTheme="minorEastAsia" w:hAnsiTheme="minorHAnsi" w:cstheme="minorBidi"/>
            <w:noProof/>
            <w:sz w:val="22"/>
            <w:szCs w:val="22"/>
          </w:rPr>
          <w:tab/>
        </w:r>
        <w:r w:rsidR="0034545B" w:rsidRPr="00E20196">
          <w:rPr>
            <w:rStyle w:val="Hyperlink"/>
            <w:noProof/>
          </w:rPr>
          <w:t>Mapping Rules</w:t>
        </w:r>
        <w:r w:rsidR="0034545B">
          <w:rPr>
            <w:noProof/>
            <w:webHidden/>
          </w:rPr>
          <w:tab/>
        </w:r>
        <w:r w:rsidR="0034545B">
          <w:rPr>
            <w:noProof/>
            <w:webHidden/>
          </w:rPr>
          <w:fldChar w:fldCharType="begin"/>
        </w:r>
        <w:r w:rsidR="0034545B">
          <w:rPr>
            <w:noProof/>
            <w:webHidden/>
          </w:rPr>
          <w:instrText xml:space="preserve"> PAGEREF _Toc451803520 \h </w:instrText>
        </w:r>
        <w:r w:rsidR="0034545B">
          <w:rPr>
            <w:noProof/>
            <w:webHidden/>
          </w:rPr>
        </w:r>
        <w:r w:rsidR="0034545B">
          <w:rPr>
            <w:noProof/>
            <w:webHidden/>
          </w:rPr>
          <w:fldChar w:fldCharType="separate"/>
        </w:r>
        <w:r w:rsidR="0034545B">
          <w:rPr>
            <w:noProof/>
            <w:webHidden/>
          </w:rPr>
          <w:t>151</w:t>
        </w:r>
        <w:r w:rsidR="0034545B">
          <w:rPr>
            <w:noProof/>
            <w:webHidden/>
          </w:rPr>
          <w:fldChar w:fldCharType="end"/>
        </w:r>
      </w:hyperlink>
    </w:p>
    <w:p w14:paraId="7F51759F" w14:textId="25BF68A1" w:rsidR="0034545B" w:rsidRDefault="007507A0">
      <w:pPr>
        <w:pStyle w:val="TOC3"/>
        <w:rPr>
          <w:rFonts w:asciiTheme="minorHAnsi" w:eastAsiaTheme="minorEastAsia" w:hAnsiTheme="minorHAnsi" w:cstheme="minorBidi"/>
          <w:noProof/>
          <w:sz w:val="22"/>
          <w:szCs w:val="22"/>
        </w:rPr>
      </w:pPr>
      <w:hyperlink w:anchor="_Toc451803521" w:history="1">
        <w:r w:rsidR="0034545B" w:rsidRPr="00E20196">
          <w:rPr>
            <w:rStyle w:val="Hyperlink"/>
            <w:noProof/>
          </w:rPr>
          <w:t>9.3.5</w:t>
        </w:r>
        <w:r w:rsidR="0034545B">
          <w:rPr>
            <w:rFonts w:asciiTheme="minorHAnsi" w:eastAsiaTheme="minorEastAsia" w:hAnsiTheme="minorHAnsi" w:cstheme="minorBidi"/>
            <w:noProof/>
            <w:sz w:val="22"/>
            <w:szCs w:val="22"/>
          </w:rPr>
          <w:tab/>
        </w:r>
        <w:r w:rsidR="0034545B" w:rsidRPr="00E20196">
          <w:rPr>
            <w:rStyle w:val="Hyperlink"/>
            <w:noProof/>
          </w:rPr>
          <w:t>&lt;&lt;Match&gt;&gt; Elements</w:t>
        </w:r>
        <w:r w:rsidR="0034545B">
          <w:rPr>
            <w:noProof/>
            <w:webHidden/>
          </w:rPr>
          <w:tab/>
        </w:r>
        <w:r w:rsidR="0034545B">
          <w:rPr>
            <w:noProof/>
            <w:webHidden/>
          </w:rPr>
          <w:fldChar w:fldCharType="begin"/>
        </w:r>
        <w:r w:rsidR="0034545B">
          <w:rPr>
            <w:noProof/>
            <w:webHidden/>
          </w:rPr>
          <w:instrText xml:space="preserve"> PAGEREF _Toc451803521 \h </w:instrText>
        </w:r>
        <w:r w:rsidR="0034545B">
          <w:rPr>
            <w:noProof/>
            <w:webHidden/>
          </w:rPr>
        </w:r>
        <w:r w:rsidR="0034545B">
          <w:rPr>
            <w:noProof/>
            <w:webHidden/>
          </w:rPr>
          <w:fldChar w:fldCharType="separate"/>
        </w:r>
        <w:r w:rsidR="0034545B">
          <w:rPr>
            <w:noProof/>
            <w:webHidden/>
          </w:rPr>
          <w:t>153</w:t>
        </w:r>
        <w:r w:rsidR="0034545B">
          <w:rPr>
            <w:noProof/>
            <w:webHidden/>
          </w:rPr>
          <w:fldChar w:fldCharType="end"/>
        </w:r>
      </w:hyperlink>
    </w:p>
    <w:p w14:paraId="731A6273" w14:textId="7E37F529" w:rsidR="0034545B" w:rsidRDefault="007507A0">
      <w:pPr>
        <w:pStyle w:val="TOC3"/>
        <w:rPr>
          <w:rFonts w:asciiTheme="minorHAnsi" w:eastAsiaTheme="minorEastAsia" w:hAnsiTheme="minorHAnsi" w:cstheme="minorBidi"/>
          <w:noProof/>
          <w:sz w:val="22"/>
          <w:szCs w:val="22"/>
        </w:rPr>
      </w:pPr>
      <w:hyperlink w:anchor="_Toc451803522" w:history="1">
        <w:r w:rsidR="0034545B" w:rsidRPr="00E20196">
          <w:rPr>
            <w:rStyle w:val="Hyperlink"/>
            <w:noProof/>
          </w:rPr>
          <w:t>9.3.6</w:t>
        </w:r>
        <w:r w:rsidR="0034545B">
          <w:rPr>
            <w:rFonts w:asciiTheme="minorHAnsi" w:eastAsiaTheme="minorEastAsia" w:hAnsiTheme="minorHAnsi" w:cstheme="minorBidi"/>
            <w:noProof/>
            <w:sz w:val="22"/>
            <w:szCs w:val="22"/>
          </w:rPr>
          <w:tab/>
        </w:r>
        <w:r w:rsidR="0034545B" w:rsidRPr="00E20196">
          <w:rPr>
            <w:rStyle w:val="Hyperlink"/>
            <w:noProof/>
          </w:rPr>
          <w:t>Pattern element traversals and patterns</w:t>
        </w:r>
        <w:r w:rsidR="0034545B">
          <w:rPr>
            <w:noProof/>
            <w:webHidden/>
          </w:rPr>
          <w:tab/>
        </w:r>
        <w:r w:rsidR="0034545B">
          <w:rPr>
            <w:noProof/>
            <w:webHidden/>
          </w:rPr>
          <w:fldChar w:fldCharType="begin"/>
        </w:r>
        <w:r w:rsidR="0034545B">
          <w:rPr>
            <w:noProof/>
            <w:webHidden/>
          </w:rPr>
          <w:instrText xml:space="preserve"> PAGEREF _Toc451803522 \h </w:instrText>
        </w:r>
        <w:r w:rsidR="0034545B">
          <w:rPr>
            <w:noProof/>
            <w:webHidden/>
          </w:rPr>
        </w:r>
        <w:r w:rsidR="0034545B">
          <w:rPr>
            <w:noProof/>
            <w:webHidden/>
          </w:rPr>
          <w:fldChar w:fldCharType="separate"/>
        </w:r>
        <w:r w:rsidR="0034545B">
          <w:rPr>
            <w:noProof/>
            <w:webHidden/>
          </w:rPr>
          <w:t>154</w:t>
        </w:r>
        <w:r w:rsidR="0034545B">
          <w:rPr>
            <w:noProof/>
            <w:webHidden/>
          </w:rPr>
          <w:fldChar w:fldCharType="end"/>
        </w:r>
      </w:hyperlink>
    </w:p>
    <w:p w14:paraId="563FC233" w14:textId="718E880D" w:rsidR="0034545B" w:rsidRDefault="007507A0">
      <w:pPr>
        <w:pStyle w:val="TOC3"/>
        <w:rPr>
          <w:rFonts w:asciiTheme="minorHAnsi" w:eastAsiaTheme="minorEastAsia" w:hAnsiTheme="minorHAnsi" w:cstheme="minorBidi"/>
          <w:noProof/>
          <w:sz w:val="22"/>
          <w:szCs w:val="22"/>
        </w:rPr>
      </w:pPr>
      <w:hyperlink w:anchor="_Toc451803523" w:history="1">
        <w:r w:rsidR="0034545B" w:rsidRPr="00E20196">
          <w:rPr>
            <w:rStyle w:val="Hyperlink"/>
            <w:noProof/>
          </w:rPr>
          <w:t>9.3.7</w:t>
        </w:r>
        <w:r w:rsidR="0034545B">
          <w:rPr>
            <w:rFonts w:asciiTheme="minorHAnsi" w:eastAsiaTheme="minorEastAsia" w:hAnsiTheme="minorHAnsi" w:cstheme="minorBidi"/>
            <w:noProof/>
            <w:sz w:val="22"/>
            <w:szCs w:val="22"/>
          </w:rPr>
          <w:tab/>
        </w:r>
        <w:r w:rsidR="0034545B" w:rsidRPr="00E20196">
          <w:rPr>
            <w:rStyle w:val="Hyperlink"/>
            <w:noProof/>
          </w:rPr>
          <w:t>Multiplicity constraints in patterns</w:t>
        </w:r>
        <w:r w:rsidR="0034545B">
          <w:rPr>
            <w:noProof/>
            <w:webHidden/>
          </w:rPr>
          <w:tab/>
        </w:r>
        <w:r w:rsidR="0034545B">
          <w:rPr>
            <w:noProof/>
            <w:webHidden/>
          </w:rPr>
          <w:fldChar w:fldCharType="begin"/>
        </w:r>
        <w:r w:rsidR="0034545B">
          <w:rPr>
            <w:noProof/>
            <w:webHidden/>
          </w:rPr>
          <w:instrText xml:space="preserve"> PAGEREF _Toc451803523 \h </w:instrText>
        </w:r>
        <w:r w:rsidR="0034545B">
          <w:rPr>
            <w:noProof/>
            <w:webHidden/>
          </w:rPr>
        </w:r>
        <w:r w:rsidR="0034545B">
          <w:rPr>
            <w:noProof/>
            <w:webHidden/>
          </w:rPr>
          <w:fldChar w:fldCharType="separate"/>
        </w:r>
        <w:r w:rsidR="0034545B">
          <w:rPr>
            <w:noProof/>
            <w:webHidden/>
          </w:rPr>
          <w:t>155</w:t>
        </w:r>
        <w:r w:rsidR="0034545B">
          <w:rPr>
            <w:noProof/>
            <w:webHidden/>
          </w:rPr>
          <w:fldChar w:fldCharType="end"/>
        </w:r>
      </w:hyperlink>
    </w:p>
    <w:p w14:paraId="6709F212" w14:textId="1C3C8A47" w:rsidR="0034545B" w:rsidRDefault="007507A0">
      <w:pPr>
        <w:pStyle w:val="TOC3"/>
        <w:rPr>
          <w:rFonts w:asciiTheme="minorHAnsi" w:eastAsiaTheme="minorEastAsia" w:hAnsiTheme="minorHAnsi" w:cstheme="minorBidi"/>
          <w:noProof/>
          <w:sz w:val="22"/>
          <w:szCs w:val="22"/>
        </w:rPr>
      </w:pPr>
      <w:hyperlink w:anchor="_Toc451803524" w:history="1">
        <w:r w:rsidR="0034545B" w:rsidRPr="00E20196">
          <w:rPr>
            <w:rStyle w:val="Hyperlink"/>
            <w:noProof/>
          </w:rPr>
          <w:t>9.3.8</w:t>
        </w:r>
        <w:r w:rsidR="0034545B">
          <w:rPr>
            <w:rFonts w:asciiTheme="minorHAnsi" w:eastAsiaTheme="minorEastAsia" w:hAnsiTheme="minorHAnsi" w:cstheme="minorBidi"/>
            <w:noProof/>
            <w:sz w:val="22"/>
            <w:szCs w:val="22"/>
          </w:rPr>
          <w:tab/>
        </w:r>
        <w:r w:rsidR="0034545B" w:rsidRPr="00E20196">
          <w:rPr>
            <w:rStyle w:val="Hyperlink"/>
            <w:noProof/>
          </w:rPr>
          <w:t>Subsets of Pattern Elements</w:t>
        </w:r>
        <w:r w:rsidR="0034545B">
          <w:rPr>
            <w:noProof/>
            <w:webHidden/>
          </w:rPr>
          <w:tab/>
        </w:r>
        <w:r w:rsidR="0034545B">
          <w:rPr>
            <w:noProof/>
            <w:webHidden/>
          </w:rPr>
          <w:fldChar w:fldCharType="begin"/>
        </w:r>
        <w:r w:rsidR="0034545B">
          <w:rPr>
            <w:noProof/>
            <w:webHidden/>
          </w:rPr>
          <w:instrText xml:space="preserve"> PAGEREF _Toc451803524 \h </w:instrText>
        </w:r>
        <w:r w:rsidR="0034545B">
          <w:rPr>
            <w:noProof/>
            <w:webHidden/>
          </w:rPr>
        </w:r>
        <w:r w:rsidR="0034545B">
          <w:rPr>
            <w:noProof/>
            <w:webHidden/>
          </w:rPr>
          <w:fldChar w:fldCharType="separate"/>
        </w:r>
        <w:r w:rsidR="0034545B">
          <w:rPr>
            <w:noProof/>
            <w:webHidden/>
          </w:rPr>
          <w:t>156</w:t>
        </w:r>
        <w:r w:rsidR="0034545B">
          <w:rPr>
            <w:noProof/>
            <w:webHidden/>
          </w:rPr>
          <w:fldChar w:fldCharType="end"/>
        </w:r>
      </w:hyperlink>
    </w:p>
    <w:p w14:paraId="03988AB0" w14:textId="3C5A9168" w:rsidR="0034545B" w:rsidRDefault="007507A0">
      <w:pPr>
        <w:pStyle w:val="TOC3"/>
        <w:rPr>
          <w:rFonts w:asciiTheme="minorHAnsi" w:eastAsiaTheme="minorEastAsia" w:hAnsiTheme="minorHAnsi" w:cstheme="minorBidi"/>
          <w:noProof/>
          <w:sz w:val="22"/>
          <w:szCs w:val="22"/>
        </w:rPr>
      </w:pPr>
      <w:hyperlink w:anchor="_Toc451803525" w:history="1">
        <w:r w:rsidR="0034545B" w:rsidRPr="00E20196">
          <w:rPr>
            <w:rStyle w:val="Hyperlink"/>
            <w:noProof/>
          </w:rPr>
          <w:t>9.3.9</w:t>
        </w:r>
        <w:r w:rsidR="0034545B">
          <w:rPr>
            <w:rFonts w:asciiTheme="minorHAnsi" w:eastAsiaTheme="minorEastAsia" w:hAnsiTheme="minorHAnsi" w:cstheme="minorBidi"/>
            <w:noProof/>
            <w:sz w:val="22"/>
            <w:szCs w:val="22"/>
          </w:rPr>
          <w:tab/>
        </w:r>
        <w:r w:rsidR="0034545B" w:rsidRPr="00E20196">
          <w:rPr>
            <w:rStyle w:val="Hyperlink"/>
            <w:noProof/>
          </w:rPr>
          <w:t>&lt;&lt;Pattern Element&gt;&gt; computations and constraints</w:t>
        </w:r>
        <w:r w:rsidR="0034545B">
          <w:rPr>
            <w:noProof/>
            <w:webHidden/>
          </w:rPr>
          <w:tab/>
        </w:r>
        <w:r w:rsidR="0034545B">
          <w:rPr>
            <w:noProof/>
            <w:webHidden/>
          </w:rPr>
          <w:fldChar w:fldCharType="begin"/>
        </w:r>
        <w:r w:rsidR="0034545B">
          <w:rPr>
            <w:noProof/>
            <w:webHidden/>
          </w:rPr>
          <w:instrText xml:space="preserve"> PAGEREF _Toc451803525 \h </w:instrText>
        </w:r>
        <w:r w:rsidR="0034545B">
          <w:rPr>
            <w:noProof/>
            <w:webHidden/>
          </w:rPr>
        </w:r>
        <w:r w:rsidR="0034545B">
          <w:rPr>
            <w:noProof/>
            <w:webHidden/>
          </w:rPr>
          <w:fldChar w:fldCharType="separate"/>
        </w:r>
        <w:r w:rsidR="0034545B">
          <w:rPr>
            <w:noProof/>
            <w:webHidden/>
          </w:rPr>
          <w:t>158</w:t>
        </w:r>
        <w:r w:rsidR="0034545B">
          <w:rPr>
            <w:noProof/>
            <w:webHidden/>
          </w:rPr>
          <w:fldChar w:fldCharType="end"/>
        </w:r>
      </w:hyperlink>
    </w:p>
    <w:p w14:paraId="0E0D35DE" w14:textId="506FFEB3" w:rsidR="0034545B" w:rsidRDefault="007507A0">
      <w:pPr>
        <w:pStyle w:val="TOC3"/>
        <w:rPr>
          <w:rFonts w:asciiTheme="minorHAnsi" w:eastAsiaTheme="minorEastAsia" w:hAnsiTheme="minorHAnsi" w:cstheme="minorBidi"/>
          <w:noProof/>
          <w:sz w:val="22"/>
          <w:szCs w:val="22"/>
        </w:rPr>
      </w:pPr>
      <w:hyperlink w:anchor="_Toc451803526" w:history="1">
        <w:r w:rsidR="0034545B" w:rsidRPr="00E20196">
          <w:rPr>
            <w:rStyle w:val="Hyperlink"/>
            <w:noProof/>
          </w:rPr>
          <w:t>9.3.10</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w:t>
        </w:r>
        <w:r w:rsidR="0034545B">
          <w:rPr>
            <w:noProof/>
            <w:webHidden/>
          </w:rPr>
          <w:tab/>
        </w:r>
        <w:r w:rsidR="0034545B">
          <w:rPr>
            <w:noProof/>
            <w:webHidden/>
          </w:rPr>
          <w:fldChar w:fldCharType="begin"/>
        </w:r>
        <w:r w:rsidR="0034545B">
          <w:rPr>
            <w:noProof/>
            <w:webHidden/>
          </w:rPr>
          <w:instrText xml:space="preserve"> PAGEREF _Toc451803526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BD83468" w14:textId="6D758B67" w:rsidR="0034545B" w:rsidRDefault="007507A0">
      <w:pPr>
        <w:pStyle w:val="TOC3"/>
        <w:rPr>
          <w:rFonts w:asciiTheme="minorHAnsi" w:eastAsiaTheme="minorEastAsia" w:hAnsiTheme="minorHAnsi" w:cstheme="minorBidi"/>
          <w:noProof/>
          <w:sz w:val="22"/>
          <w:szCs w:val="22"/>
        </w:rPr>
      </w:pPr>
      <w:hyperlink w:anchor="_Toc451803527" w:history="1">
        <w:r w:rsidR="0034545B" w:rsidRPr="00E20196">
          <w:rPr>
            <w:rStyle w:val="Hyperlink"/>
            <w:noProof/>
          </w:rPr>
          <w:t>9.3.11</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strength=Assert</w:t>
        </w:r>
        <w:r w:rsidR="0034545B">
          <w:rPr>
            <w:noProof/>
            <w:webHidden/>
          </w:rPr>
          <w:tab/>
        </w:r>
        <w:r w:rsidR="0034545B">
          <w:rPr>
            <w:noProof/>
            <w:webHidden/>
          </w:rPr>
          <w:fldChar w:fldCharType="begin"/>
        </w:r>
        <w:r w:rsidR="0034545B">
          <w:rPr>
            <w:noProof/>
            <w:webHidden/>
          </w:rPr>
          <w:instrText xml:space="preserve"> PAGEREF _Toc451803527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205F3A72" w14:textId="757256C3" w:rsidR="0034545B" w:rsidRDefault="007507A0">
      <w:pPr>
        <w:pStyle w:val="TOC3"/>
        <w:rPr>
          <w:rFonts w:asciiTheme="minorHAnsi" w:eastAsiaTheme="minorEastAsia" w:hAnsiTheme="minorHAnsi" w:cstheme="minorBidi"/>
          <w:noProof/>
          <w:sz w:val="22"/>
          <w:szCs w:val="22"/>
        </w:rPr>
      </w:pPr>
      <w:hyperlink w:anchor="_Toc451803528" w:history="1">
        <w:r w:rsidR="0034545B" w:rsidRPr="00E20196">
          <w:rPr>
            <w:rStyle w:val="Hyperlink"/>
            <w:noProof/>
          </w:rPr>
          <w:t>9.3.12</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strength=Exists</w:t>
        </w:r>
        <w:r w:rsidR="0034545B">
          <w:rPr>
            <w:noProof/>
            <w:webHidden/>
          </w:rPr>
          <w:tab/>
        </w:r>
        <w:r w:rsidR="0034545B">
          <w:rPr>
            <w:noProof/>
            <w:webHidden/>
          </w:rPr>
          <w:fldChar w:fldCharType="begin"/>
        </w:r>
        <w:r w:rsidR="0034545B">
          <w:rPr>
            <w:noProof/>
            <w:webHidden/>
          </w:rPr>
          <w:instrText xml:space="preserve"> PAGEREF _Toc451803528 \h </w:instrText>
        </w:r>
        <w:r w:rsidR="0034545B">
          <w:rPr>
            <w:noProof/>
            <w:webHidden/>
          </w:rPr>
        </w:r>
        <w:r w:rsidR="0034545B">
          <w:rPr>
            <w:noProof/>
            <w:webHidden/>
          </w:rPr>
          <w:fldChar w:fldCharType="separate"/>
        </w:r>
        <w:r w:rsidR="0034545B">
          <w:rPr>
            <w:noProof/>
            <w:webHidden/>
          </w:rPr>
          <w:t>159</w:t>
        </w:r>
        <w:r w:rsidR="0034545B">
          <w:rPr>
            <w:noProof/>
            <w:webHidden/>
          </w:rPr>
          <w:fldChar w:fldCharType="end"/>
        </w:r>
      </w:hyperlink>
    </w:p>
    <w:p w14:paraId="0051F7E4" w14:textId="2C0FE2A4" w:rsidR="0034545B" w:rsidRDefault="007507A0">
      <w:pPr>
        <w:pStyle w:val="TOC3"/>
        <w:rPr>
          <w:rFonts w:asciiTheme="minorHAnsi" w:eastAsiaTheme="minorEastAsia" w:hAnsiTheme="minorHAnsi" w:cstheme="minorBidi"/>
          <w:noProof/>
          <w:sz w:val="22"/>
          <w:szCs w:val="22"/>
        </w:rPr>
      </w:pPr>
      <w:hyperlink w:anchor="_Toc451803529" w:history="1">
        <w:r w:rsidR="0034545B" w:rsidRPr="00E20196">
          <w:rPr>
            <w:rStyle w:val="Hyperlink"/>
            <w:noProof/>
          </w:rPr>
          <w:t>9.3.13</w:t>
        </w:r>
        <w:r w:rsidR="0034545B">
          <w:rPr>
            <w:rFonts w:asciiTheme="minorHAnsi" w:eastAsiaTheme="minorEastAsia" w:hAnsiTheme="minorHAnsi" w:cstheme="minorBidi"/>
            <w:noProof/>
            <w:sz w:val="22"/>
            <w:szCs w:val="22"/>
          </w:rPr>
          <w:tab/>
        </w:r>
        <w:r w:rsidR="0034545B" w:rsidRPr="00E20196">
          <w:rPr>
            <w:rStyle w:val="Hyperlink"/>
            <w:noProof/>
          </w:rPr>
          <w:t>&lt;&lt;Pattern Element&gt;&gt; strength=Default</w:t>
        </w:r>
        <w:r w:rsidR="0034545B">
          <w:rPr>
            <w:noProof/>
            <w:webHidden/>
          </w:rPr>
          <w:tab/>
        </w:r>
        <w:r w:rsidR="0034545B">
          <w:rPr>
            <w:noProof/>
            <w:webHidden/>
          </w:rPr>
          <w:fldChar w:fldCharType="begin"/>
        </w:r>
        <w:r w:rsidR="0034545B">
          <w:rPr>
            <w:noProof/>
            <w:webHidden/>
          </w:rPr>
          <w:instrText xml:space="preserve"> PAGEREF _Toc451803529 \h </w:instrText>
        </w:r>
        <w:r w:rsidR="0034545B">
          <w:rPr>
            <w:noProof/>
            <w:webHidden/>
          </w:rPr>
        </w:r>
        <w:r w:rsidR="0034545B">
          <w:rPr>
            <w:noProof/>
            <w:webHidden/>
          </w:rPr>
          <w:fldChar w:fldCharType="separate"/>
        </w:r>
        <w:r w:rsidR="0034545B">
          <w:rPr>
            <w:noProof/>
            <w:webHidden/>
          </w:rPr>
          <w:t>160</w:t>
        </w:r>
        <w:r w:rsidR="0034545B">
          <w:rPr>
            <w:noProof/>
            <w:webHidden/>
          </w:rPr>
          <w:fldChar w:fldCharType="end"/>
        </w:r>
      </w:hyperlink>
    </w:p>
    <w:p w14:paraId="639F9C73" w14:textId="051F8984" w:rsidR="0034545B" w:rsidRDefault="007507A0">
      <w:pPr>
        <w:pStyle w:val="TOC3"/>
        <w:rPr>
          <w:rFonts w:asciiTheme="minorHAnsi" w:eastAsiaTheme="minorEastAsia" w:hAnsiTheme="minorHAnsi" w:cstheme="minorBidi"/>
          <w:noProof/>
          <w:sz w:val="22"/>
          <w:szCs w:val="22"/>
        </w:rPr>
      </w:pPr>
      <w:hyperlink w:anchor="_Toc451803530" w:history="1">
        <w:r w:rsidR="0034545B" w:rsidRPr="00E20196">
          <w:rPr>
            <w:rStyle w:val="Hyperlink"/>
            <w:noProof/>
          </w:rPr>
          <w:t>9.3.14</w:t>
        </w:r>
        <w:r w:rsidR="0034545B">
          <w:rPr>
            <w:rFonts w:asciiTheme="minorHAnsi" w:eastAsiaTheme="minorEastAsia" w:hAnsiTheme="minorHAnsi" w:cstheme="minorBidi"/>
            <w:noProof/>
            <w:sz w:val="22"/>
            <w:szCs w:val="22"/>
          </w:rPr>
          <w:tab/>
        </w:r>
        <w:r w:rsidR="0034545B" w:rsidRPr="00E20196">
          <w:rPr>
            <w:rStyle w:val="Hyperlink"/>
            <w:noProof/>
          </w:rPr>
          <w:t>&lt;&lt;Pattern Element&gt;&gt; quantifier</w:t>
        </w:r>
        <w:r w:rsidR="0034545B">
          <w:rPr>
            <w:noProof/>
            <w:webHidden/>
          </w:rPr>
          <w:tab/>
        </w:r>
        <w:r w:rsidR="0034545B">
          <w:rPr>
            <w:noProof/>
            <w:webHidden/>
          </w:rPr>
          <w:fldChar w:fldCharType="begin"/>
        </w:r>
        <w:r w:rsidR="0034545B">
          <w:rPr>
            <w:noProof/>
            <w:webHidden/>
          </w:rPr>
          <w:instrText xml:space="preserve"> PAGEREF _Toc451803530 \h </w:instrText>
        </w:r>
        <w:r w:rsidR="0034545B">
          <w:rPr>
            <w:noProof/>
            <w:webHidden/>
          </w:rPr>
        </w:r>
        <w:r w:rsidR="0034545B">
          <w:rPr>
            <w:noProof/>
            <w:webHidden/>
          </w:rPr>
          <w:fldChar w:fldCharType="separate"/>
        </w:r>
        <w:r w:rsidR="0034545B">
          <w:rPr>
            <w:noProof/>
            <w:webHidden/>
          </w:rPr>
          <w:t>161</w:t>
        </w:r>
        <w:r w:rsidR="0034545B">
          <w:rPr>
            <w:noProof/>
            <w:webHidden/>
          </w:rPr>
          <w:fldChar w:fldCharType="end"/>
        </w:r>
      </w:hyperlink>
    </w:p>
    <w:p w14:paraId="7D41D193" w14:textId="21ECA523" w:rsidR="0034545B" w:rsidRDefault="007507A0">
      <w:pPr>
        <w:pStyle w:val="TOC3"/>
        <w:rPr>
          <w:rFonts w:asciiTheme="minorHAnsi" w:eastAsiaTheme="minorEastAsia" w:hAnsiTheme="minorHAnsi" w:cstheme="minorBidi"/>
          <w:noProof/>
          <w:sz w:val="22"/>
          <w:szCs w:val="22"/>
        </w:rPr>
      </w:pPr>
      <w:hyperlink w:anchor="_Toc451803531" w:history="1">
        <w:r w:rsidR="0034545B" w:rsidRPr="00E20196">
          <w:rPr>
            <w:rStyle w:val="Hyperlink"/>
            <w:noProof/>
          </w:rPr>
          <w:t>9.3.15</w:t>
        </w:r>
        <w:r w:rsidR="0034545B">
          <w:rPr>
            <w:rFonts w:asciiTheme="minorHAnsi" w:eastAsiaTheme="minorEastAsia" w:hAnsiTheme="minorHAnsi" w:cstheme="minorBidi"/>
            <w:noProof/>
            <w:sz w:val="22"/>
            <w:szCs w:val="22"/>
          </w:rPr>
          <w:tab/>
        </w:r>
        <w:r w:rsidR="0034545B" w:rsidRPr="00E20196">
          <w:rPr>
            <w:rStyle w:val="Hyperlink"/>
            <w:noProof/>
          </w:rPr>
          <w:t>&lt;&lt;Pattern Element&gt;&gt; explicit</w:t>
        </w:r>
        <w:r w:rsidR="0034545B">
          <w:rPr>
            <w:noProof/>
            <w:webHidden/>
          </w:rPr>
          <w:tab/>
        </w:r>
        <w:r w:rsidR="0034545B">
          <w:rPr>
            <w:noProof/>
            <w:webHidden/>
          </w:rPr>
          <w:fldChar w:fldCharType="begin"/>
        </w:r>
        <w:r w:rsidR="0034545B">
          <w:rPr>
            <w:noProof/>
            <w:webHidden/>
          </w:rPr>
          <w:instrText xml:space="preserve"> PAGEREF _Toc451803531 \h </w:instrText>
        </w:r>
        <w:r w:rsidR="0034545B">
          <w:rPr>
            <w:noProof/>
            <w:webHidden/>
          </w:rPr>
        </w:r>
        <w:r w:rsidR="0034545B">
          <w:rPr>
            <w:noProof/>
            <w:webHidden/>
          </w:rPr>
          <w:fldChar w:fldCharType="separate"/>
        </w:r>
        <w:r w:rsidR="0034545B">
          <w:rPr>
            <w:noProof/>
            <w:webHidden/>
          </w:rPr>
          <w:t>162</w:t>
        </w:r>
        <w:r w:rsidR="0034545B">
          <w:rPr>
            <w:noProof/>
            <w:webHidden/>
          </w:rPr>
          <w:fldChar w:fldCharType="end"/>
        </w:r>
      </w:hyperlink>
    </w:p>
    <w:p w14:paraId="6111EEE9" w14:textId="032AAAE4" w:rsidR="0034545B" w:rsidRDefault="007507A0">
      <w:pPr>
        <w:pStyle w:val="TOC3"/>
        <w:rPr>
          <w:rFonts w:asciiTheme="minorHAnsi" w:eastAsiaTheme="minorEastAsia" w:hAnsiTheme="minorHAnsi" w:cstheme="minorBidi"/>
          <w:noProof/>
          <w:sz w:val="22"/>
          <w:szCs w:val="22"/>
        </w:rPr>
      </w:pPr>
      <w:hyperlink w:anchor="_Toc451803532" w:history="1">
        <w:r w:rsidR="0034545B" w:rsidRPr="00E20196">
          <w:rPr>
            <w:rStyle w:val="Hyperlink"/>
            <w:noProof/>
          </w:rPr>
          <w:t>9.3.16</w:t>
        </w:r>
        <w:r w:rsidR="0034545B">
          <w:rPr>
            <w:rFonts w:asciiTheme="minorHAnsi" w:eastAsiaTheme="minorEastAsia" w:hAnsiTheme="minorHAnsi" w:cstheme="minorBidi"/>
            <w:noProof/>
            <w:sz w:val="22"/>
            <w:szCs w:val="22"/>
          </w:rPr>
          <w:tab/>
        </w:r>
        <w:r w:rsidR="0034545B" w:rsidRPr="00E20196">
          <w:rPr>
            <w:rStyle w:val="Hyperlink"/>
            <w:noProof/>
          </w:rPr>
          <w:t>Property Chains</w:t>
        </w:r>
        <w:r w:rsidR="0034545B">
          <w:rPr>
            <w:noProof/>
            <w:webHidden/>
          </w:rPr>
          <w:tab/>
        </w:r>
        <w:r w:rsidR="0034545B">
          <w:rPr>
            <w:noProof/>
            <w:webHidden/>
          </w:rPr>
          <w:fldChar w:fldCharType="begin"/>
        </w:r>
        <w:r w:rsidR="0034545B">
          <w:rPr>
            <w:noProof/>
            <w:webHidden/>
          </w:rPr>
          <w:instrText xml:space="preserve"> PAGEREF _Toc451803532 \h </w:instrText>
        </w:r>
        <w:r w:rsidR="0034545B">
          <w:rPr>
            <w:noProof/>
            <w:webHidden/>
          </w:rPr>
        </w:r>
        <w:r w:rsidR="0034545B">
          <w:rPr>
            <w:noProof/>
            <w:webHidden/>
          </w:rPr>
          <w:fldChar w:fldCharType="separate"/>
        </w:r>
        <w:r w:rsidR="0034545B">
          <w:rPr>
            <w:noProof/>
            <w:webHidden/>
          </w:rPr>
          <w:t>163</w:t>
        </w:r>
        <w:r w:rsidR="0034545B">
          <w:rPr>
            <w:noProof/>
            <w:webHidden/>
          </w:rPr>
          <w:fldChar w:fldCharType="end"/>
        </w:r>
      </w:hyperlink>
    </w:p>
    <w:p w14:paraId="080739E3" w14:textId="5BBFBA2C" w:rsidR="0034545B" w:rsidRDefault="007507A0">
      <w:pPr>
        <w:pStyle w:val="TOC3"/>
        <w:rPr>
          <w:rFonts w:asciiTheme="minorHAnsi" w:eastAsiaTheme="minorEastAsia" w:hAnsiTheme="minorHAnsi" w:cstheme="minorBidi"/>
          <w:noProof/>
          <w:sz w:val="22"/>
          <w:szCs w:val="22"/>
        </w:rPr>
      </w:pPr>
      <w:hyperlink w:anchor="_Toc451803533" w:history="1">
        <w:r w:rsidR="0034545B" w:rsidRPr="00E20196">
          <w:rPr>
            <w:rStyle w:val="Hyperlink"/>
            <w:noProof/>
          </w:rPr>
          <w:t>9.3.17</w:t>
        </w:r>
        <w:r w:rsidR="0034545B">
          <w:rPr>
            <w:rFonts w:asciiTheme="minorHAnsi" w:eastAsiaTheme="minorEastAsia" w:hAnsiTheme="minorHAnsi" w:cstheme="minorBidi"/>
            <w:noProof/>
            <w:sz w:val="22"/>
            <w:szCs w:val="22"/>
          </w:rPr>
          <w:tab/>
        </w:r>
        <w:r w:rsidR="0034545B" w:rsidRPr="00E20196">
          <w:rPr>
            <w:rStyle w:val="Hyperlink"/>
            <w:noProof/>
          </w:rPr>
          <w:t>Pattern Precedence</w:t>
        </w:r>
        <w:r w:rsidR="0034545B">
          <w:rPr>
            <w:noProof/>
            <w:webHidden/>
          </w:rPr>
          <w:tab/>
        </w:r>
        <w:r w:rsidR="0034545B">
          <w:rPr>
            <w:noProof/>
            <w:webHidden/>
          </w:rPr>
          <w:fldChar w:fldCharType="begin"/>
        </w:r>
        <w:r w:rsidR="0034545B">
          <w:rPr>
            <w:noProof/>
            <w:webHidden/>
          </w:rPr>
          <w:instrText xml:space="preserve"> PAGEREF _Toc451803533 \h </w:instrText>
        </w:r>
        <w:r w:rsidR="0034545B">
          <w:rPr>
            <w:noProof/>
            <w:webHidden/>
          </w:rPr>
        </w:r>
        <w:r w:rsidR="0034545B">
          <w:rPr>
            <w:noProof/>
            <w:webHidden/>
          </w:rPr>
          <w:fldChar w:fldCharType="separate"/>
        </w:r>
        <w:r w:rsidR="0034545B">
          <w:rPr>
            <w:noProof/>
            <w:webHidden/>
          </w:rPr>
          <w:t>164</w:t>
        </w:r>
        <w:r w:rsidR="0034545B">
          <w:rPr>
            <w:noProof/>
            <w:webHidden/>
          </w:rPr>
          <w:fldChar w:fldCharType="end"/>
        </w:r>
      </w:hyperlink>
    </w:p>
    <w:p w14:paraId="184479C2" w14:textId="599D467F" w:rsidR="0034545B" w:rsidRDefault="007507A0">
      <w:pPr>
        <w:pStyle w:val="TOC3"/>
        <w:rPr>
          <w:rFonts w:asciiTheme="minorHAnsi" w:eastAsiaTheme="minorEastAsia" w:hAnsiTheme="minorHAnsi" w:cstheme="minorBidi"/>
          <w:noProof/>
          <w:sz w:val="22"/>
          <w:szCs w:val="22"/>
        </w:rPr>
      </w:pPr>
      <w:hyperlink w:anchor="_Toc451803534" w:history="1">
        <w:r w:rsidR="0034545B" w:rsidRPr="00E20196">
          <w:rPr>
            <w:rStyle w:val="Hyperlink"/>
            <w:noProof/>
          </w:rPr>
          <w:t>9.3.18</w:t>
        </w:r>
        <w:r w:rsidR="0034545B">
          <w:rPr>
            <w:rFonts w:asciiTheme="minorHAnsi" w:eastAsiaTheme="minorEastAsia" w:hAnsiTheme="minorHAnsi" w:cstheme="minorBidi"/>
            <w:noProof/>
            <w:sz w:val="22"/>
            <w:szCs w:val="22"/>
          </w:rPr>
          <w:tab/>
        </w:r>
        <w:r w:rsidR="0034545B" w:rsidRPr="00E20196">
          <w:rPr>
            <w:rStyle w:val="Hyperlink"/>
            <w:noProof/>
          </w:rPr>
          <w:t>Generic Rules</w:t>
        </w:r>
        <w:r w:rsidR="0034545B">
          <w:rPr>
            <w:noProof/>
            <w:webHidden/>
          </w:rPr>
          <w:tab/>
        </w:r>
        <w:r w:rsidR="0034545B">
          <w:rPr>
            <w:noProof/>
            <w:webHidden/>
          </w:rPr>
          <w:fldChar w:fldCharType="begin"/>
        </w:r>
        <w:r w:rsidR="0034545B">
          <w:rPr>
            <w:noProof/>
            <w:webHidden/>
          </w:rPr>
          <w:instrText xml:space="preserve"> PAGEREF _Toc451803534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15FFB51C" w14:textId="162E2A1E" w:rsidR="0034545B" w:rsidRDefault="007507A0">
      <w:pPr>
        <w:pStyle w:val="TOC3"/>
        <w:rPr>
          <w:rFonts w:asciiTheme="minorHAnsi" w:eastAsiaTheme="minorEastAsia" w:hAnsiTheme="minorHAnsi" w:cstheme="minorBidi"/>
          <w:noProof/>
          <w:sz w:val="22"/>
          <w:szCs w:val="22"/>
        </w:rPr>
      </w:pPr>
      <w:hyperlink w:anchor="_Toc451803535" w:history="1">
        <w:r w:rsidR="0034545B" w:rsidRPr="00E20196">
          <w:rPr>
            <w:rStyle w:val="Hyperlink"/>
            <w:noProof/>
          </w:rPr>
          <w:t>9.3.19</w:t>
        </w:r>
        <w:r w:rsidR="0034545B">
          <w:rPr>
            <w:rFonts w:asciiTheme="minorHAnsi" w:eastAsiaTheme="minorEastAsia" w:hAnsiTheme="minorHAnsi" w:cstheme="minorBidi"/>
            <w:noProof/>
            <w:sz w:val="22"/>
            <w:szCs w:val="22"/>
          </w:rPr>
          <w:tab/>
        </w:r>
        <w:r w:rsidR="0034545B" w:rsidRPr="00E20196">
          <w:rPr>
            <w:rStyle w:val="Hyperlink"/>
            <w:noProof/>
          </w:rPr>
          <w:t>Facades and Representation Computations</w:t>
        </w:r>
        <w:r w:rsidR="0034545B">
          <w:rPr>
            <w:noProof/>
            <w:webHidden/>
          </w:rPr>
          <w:tab/>
        </w:r>
        <w:r w:rsidR="0034545B">
          <w:rPr>
            <w:noProof/>
            <w:webHidden/>
          </w:rPr>
          <w:fldChar w:fldCharType="begin"/>
        </w:r>
        <w:r w:rsidR="0034545B">
          <w:rPr>
            <w:noProof/>
            <w:webHidden/>
          </w:rPr>
          <w:instrText xml:space="preserve"> PAGEREF _Toc451803535 \h </w:instrText>
        </w:r>
        <w:r w:rsidR="0034545B">
          <w:rPr>
            <w:noProof/>
            <w:webHidden/>
          </w:rPr>
        </w:r>
        <w:r w:rsidR="0034545B">
          <w:rPr>
            <w:noProof/>
            <w:webHidden/>
          </w:rPr>
          <w:fldChar w:fldCharType="separate"/>
        </w:r>
        <w:r w:rsidR="0034545B">
          <w:rPr>
            <w:noProof/>
            <w:webHidden/>
          </w:rPr>
          <w:t>165</w:t>
        </w:r>
        <w:r w:rsidR="0034545B">
          <w:rPr>
            <w:noProof/>
            <w:webHidden/>
          </w:rPr>
          <w:fldChar w:fldCharType="end"/>
        </w:r>
      </w:hyperlink>
    </w:p>
    <w:p w14:paraId="0DD3BE67" w14:textId="05D49B94" w:rsidR="0034545B" w:rsidRDefault="007507A0">
      <w:pPr>
        <w:pStyle w:val="TOC2"/>
        <w:rPr>
          <w:rFonts w:asciiTheme="minorHAnsi" w:eastAsiaTheme="minorEastAsia" w:hAnsiTheme="minorHAnsi" w:cstheme="minorBidi"/>
          <w:noProof/>
          <w:sz w:val="22"/>
          <w:szCs w:val="22"/>
        </w:rPr>
      </w:pPr>
      <w:hyperlink w:anchor="_Toc451803536" w:history="1">
        <w:r w:rsidR="0034545B" w:rsidRPr="00E20196">
          <w:rPr>
            <w:rStyle w:val="Hyperlink"/>
            <w:noProof/>
          </w:rPr>
          <w:t>9.4</w:t>
        </w:r>
        <w:r w:rsidR="0034545B">
          <w:rPr>
            <w:rFonts w:asciiTheme="minorHAnsi" w:eastAsiaTheme="minorEastAsia" w:hAnsiTheme="minorHAnsi" w:cstheme="minorBidi"/>
            <w:noProof/>
            <w:sz w:val="22"/>
            <w:szCs w:val="22"/>
          </w:rPr>
          <w:tab/>
        </w:r>
        <w:r w:rsidR="0034545B" w:rsidRPr="00E20196">
          <w:rPr>
            <w:rStyle w:val="Hyperlink"/>
            <w:noProof/>
          </w:rPr>
          <w:t>SIMF Profile::SIMF Rules Profile Reference</w:t>
        </w:r>
        <w:r w:rsidR="0034545B">
          <w:rPr>
            <w:noProof/>
            <w:webHidden/>
          </w:rPr>
          <w:tab/>
        </w:r>
        <w:r w:rsidR="0034545B">
          <w:rPr>
            <w:noProof/>
            <w:webHidden/>
          </w:rPr>
          <w:fldChar w:fldCharType="begin"/>
        </w:r>
        <w:r w:rsidR="0034545B">
          <w:rPr>
            <w:noProof/>
            <w:webHidden/>
          </w:rPr>
          <w:instrText xml:space="preserve"> PAGEREF _Toc451803536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0F3C36FC" w14:textId="664A9B95" w:rsidR="0034545B" w:rsidRDefault="007507A0">
      <w:pPr>
        <w:pStyle w:val="TOC3"/>
        <w:rPr>
          <w:rFonts w:asciiTheme="minorHAnsi" w:eastAsiaTheme="minorEastAsia" w:hAnsiTheme="minorHAnsi" w:cstheme="minorBidi"/>
          <w:noProof/>
          <w:sz w:val="22"/>
          <w:szCs w:val="22"/>
        </w:rPr>
      </w:pPr>
      <w:hyperlink w:anchor="_Toc451803537" w:history="1">
        <w:r w:rsidR="0034545B" w:rsidRPr="00E20196">
          <w:rPr>
            <w:rStyle w:val="Hyperlink"/>
            <w:noProof/>
          </w:rPr>
          <w:t>9.4.1</w:t>
        </w:r>
        <w:r w:rsidR="0034545B">
          <w:rPr>
            <w:rFonts w:asciiTheme="minorHAnsi" w:eastAsiaTheme="minorEastAsia" w:hAnsiTheme="minorHAnsi" w:cstheme="minorBidi"/>
            <w:noProof/>
            <w:sz w:val="22"/>
            <w:szCs w:val="22"/>
          </w:rPr>
          <w:tab/>
        </w:r>
        <w:r w:rsidR="0034545B" w:rsidRPr="00E20196">
          <w:rPr>
            <w:rStyle w:val="Hyperlink"/>
            <w:noProof/>
          </w:rPr>
          <w:t>Diagram SIMF Rules Profile</w:t>
        </w:r>
        <w:r w:rsidR="0034545B">
          <w:rPr>
            <w:noProof/>
            <w:webHidden/>
          </w:rPr>
          <w:tab/>
        </w:r>
        <w:r w:rsidR="0034545B">
          <w:rPr>
            <w:noProof/>
            <w:webHidden/>
          </w:rPr>
          <w:fldChar w:fldCharType="begin"/>
        </w:r>
        <w:r w:rsidR="0034545B">
          <w:rPr>
            <w:noProof/>
            <w:webHidden/>
          </w:rPr>
          <w:instrText xml:space="preserve"> PAGEREF _Toc451803537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1416128E" w14:textId="6F195EF7" w:rsidR="0034545B" w:rsidRDefault="007507A0">
      <w:pPr>
        <w:pStyle w:val="TOC3"/>
        <w:rPr>
          <w:rFonts w:asciiTheme="minorHAnsi" w:eastAsiaTheme="minorEastAsia" w:hAnsiTheme="minorHAnsi" w:cstheme="minorBidi"/>
          <w:noProof/>
          <w:sz w:val="22"/>
          <w:szCs w:val="22"/>
        </w:rPr>
      </w:pPr>
      <w:hyperlink w:anchor="_Toc451803538" w:history="1">
        <w:r w:rsidR="0034545B" w:rsidRPr="00E20196">
          <w:rPr>
            <w:rStyle w:val="Hyperlink"/>
            <w:noProof/>
          </w:rPr>
          <w:t>9.4.2</w:t>
        </w:r>
        <w:r w:rsidR="0034545B">
          <w:rPr>
            <w:rFonts w:asciiTheme="minorHAnsi" w:eastAsiaTheme="minorEastAsia" w:hAnsiTheme="minorHAnsi" w:cstheme="minorBidi"/>
            <w:noProof/>
            <w:sz w:val="22"/>
            <w:szCs w:val="22"/>
          </w:rPr>
          <w:tab/>
        </w:r>
        <w:r w:rsidR="0034545B" w:rsidRPr="00E20196">
          <w:rPr>
            <w:rStyle w:val="Hyperlink"/>
            <w:noProof/>
          </w:rPr>
          <w:t>Stereotype Facade</w:t>
        </w:r>
        <w:r w:rsidR="0034545B">
          <w:rPr>
            <w:noProof/>
            <w:webHidden/>
          </w:rPr>
          <w:tab/>
        </w:r>
        <w:r w:rsidR="0034545B">
          <w:rPr>
            <w:noProof/>
            <w:webHidden/>
          </w:rPr>
          <w:fldChar w:fldCharType="begin"/>
        </w:r>
        <w:r w:rsidR="0034545B">
          <w:rPr>
            <w:noProof/>
            <w:webHidden/>
          </w:rPr>
          <w:instrText xml:space="preserve"> PAGEREF _Toc451803538 \h </w:instrText>
        </w:r>
        <w:r w:rsidR="0034545B">
          <w:rPr>
            <w:noProof/>
            <w:webHidden/>
          </w:rPr>
        </w:r>
        <w:r w:rsidR="0034545B">
          <w:rPr>
            <w:noProof/>
            <w:webHidden/>
          </w:rPr>
          <w:fldChar w:fldCharType="separate"/>
        </w:r>
        <w:r w:rsidR="0034545B">
          <w:rPr>
            <w:noProof/>
            <w:webHidden/>
          </w:rPr>
          <w:t>168</w:t>
        </w:r>
        <w:r w:rsidR="0034545B">
          <w:rPr>
            <w:noProof/>
            <w:webHidden/>
          </w:rPr>
          <w:fldChar w:fldCharType="end"/>
        </w:r>
      </w:hyperlink>
    </w:p>
    <w:p w14:paraId="2DD27D1F" w14:textId="554FB913" w:rsidR="0034545B" w:rsidRDefault="007507A0">
      <w:pPr>
        <w:pStyle w:val="TOC3"/>
        <w:rPr>
          <w:rFonts w:asciiTheme="minorHAnsi" w:eastAsiaTheme="minorEastAsia" w:hAnsiTheme="minorHAnsi" w:cstheme="minorBidi"/>
          <w:noProof/>
          <w:sz w:val="22"/>
          <w:szCs w:val="22"/>
        </w:rPr>
      </w:pPr>
      <w:hyperlink w:anchor="_Toc451803539" w:history="1">
        <w:r w:rsidR="0034545B" w:rsidRPr="00E20196">
          <w:rPr>
            <w:rStyle w:val="Hyperlink"/>
            <w:noProof/>
          </w:rPr>
          <w:t>9.4.3</w:t>
        </w:r>
        <w:r w:rsidR="0034545B">
          <w:rPr>
            <w:rFonts w:asciiTheme="minorHAnsi" w:eastAsiaTheme="minorEastAsia" w:hAnsiTheme="minorHAnsi" w:cstheme="minorBidi"/>
            <w:noProof/>
            <w:sz w:val="22"/>
            <w:szCs w:val="22"/>
          </w:rPr>
          <w:tab/>
        </w:r>
        <w:r w:rsidR="0034545B" w:rsidRPr="00E20196">
          <w:rPr>
            <w:rStyle w:val="Hyperlink"/>
            <w:noProof/>
          </w:rPr>
          <w:t>Stereotype Map</w:t>
        </w:r>
        <w:r w:rsidR="0034545B">
          <w:rPr>
            <w:noProof/>
            <w:webHidden/>
          </w:rPr>
          <w:tab/>
        </w:r>
        <w:r w:rsidR="0034545B">
          <w:rPr>
            <w:noProof/>
            <w:webHidden/>
          </w:rPr>
          <w:fldChar w:fldCharType="begin"/>
        </w:r>
        <w:r w:rsidR="0034545B">
          <w:rPr>
            <w:noProof/>
            <w:webHidden/>
          </w:rPr>
          <w:instrText xml:space="preserve"> PAGEREF _Toc451803539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7F16D630" w14:textId="254B6470" w:rsidR="0034545B" w:rsidRDefault="007507A0">
      <w:pPr>
        <w:pStyle w:val="TOC3"/>
        <w:rPr>
          <w:rFonts w:asciiTheme="minorHAnsi" w:eastAsiaTheme="minorEastAsia" w:hAnsiTheme="minorHAnsi" w:cstheme="minorBidi"/>
          <w:noProof/>
          <w:sz w:val="22"/>
          <w:szCs w:val="22"/>
        </w:rPr>
      </w:pPr>
      <w:hyperlink w:anchor="_Toc451803540" w:history="1">
        <w:r w:rsidR="0034545B" w:rsidRPr="00E20196">
          <w:rPr>
            <w:rStyle w:val="Hyperlink"/>
            <w:noProof/>
          </w:rPr>
          <w:t>9.4.4</w:t>
        </w:r>
        <w:r w:rsidR="0034545B">
          <w:rPr>
            <w:rFonts w:asciiTheme="minorHAnsi" w:eastAsiaTheme="minorEastAsia" w:hAnsiTheme="minorHAnsi" w:cstheme="minorBidi"/>
            <w:noProof/>
            <w:sz w:val="22"/>
            <w:szCs w:val="22"/>
          </w:rPr>
          <w:tab/>
        </w:r>
        <w:r w:rsidR="0034545B" w:rsidRPr="00E20196">
          <w:rPr>
            <w:rStyle w:val="Hyperlink"/>
            <w:noProof/>
          </w:rPr>
          <w:t>Stereotype Mapping Rule</w:t>
        </w:r>
        <w:r w:rsidR="0034545B">
          <w:rPr>
            <w:noProof/>
            <w:webHidden/>
          </w:rPr>
          <w:tab/>
        </w:r>
        <w:r w:rsidR="0034545B">
          <w:rPr>
            <w:noProof/>
            <w:webHidden/>
          </w:rPr>
          <w:fldChar w:fldCharType="begin"/>
        </w:r>
        <w:r w:rsidR="0034545B">
          <w:rPr>
            <w:noProof/>
            <w:webHidden/>
          </w:rPr>
          <w:instrText xml:space="preserve"> PAGEREF _Toc451803540 \h </w:instrText>
        </w:r>
        <w:r w:rsidR="0034545B">
          <w:rPr>
            <w:noProof/>
            <w:webHidden/>
          </w:rPr>
        </w:r>
        <w:r w:rsidR="0034545B">
          <w:rPr>
            <w:noProof/>
            <w:webHidden/>
          </w:rPr>
          <w:fldChar w:fldCharType="separate"/>
        </w:r>
        <w:r w:rsidR="0034545B">
          <w:rPr>
            <w:noProof/>
            <w:webHidden/>
          </w:rPr>
          <w:t>169</w:t>
        </w:r>
        <w:r w:rsidR="0034545B">
          <w:rPr>
            <w:noProof/>
            <w:webHidden/>
          </w:rPr>
          <w:fldChar w:fldCharType="end"/>
        </w:r>
      </w:hyperlink>
    </w:p>
    <w:p w14:paraId="2A23FE07" w14:textId="69394D5B" w:rsidR="0034545B" w:rsidRDefault="007507A0">
      <w:pPr>
        <w:pStyle w:val="TOC3"/>
        <w:rPr>
          <w:rFonts w:asciiTheme="minorHAnsi" w:eastAsiaTheme="minorEastAsia" w:hAnsiTheme="minorHAnsi" w:cstheme="minorBidi"/>
          <w:noProof/>
          <w:sz w:val="22"/>
          <w:szCs w:val="22"/>
        </w:rPr>
      </w:pPr>
      <w:hyperlink w:anchor="_Toc451803541" w:history="1">
        <w:r w:rsidR="0034545B" w:rsidRPr="00E20196">
          <w:rPr>
            <w:rStyle w:val="Hyperlink"/>
            <w:noProof/>
          </w:rPr>
          <w:t>9.4.5</w:t>
        </w:r>
        <w:r w:rsidR="0034545B">
          <w:rPr>
            <w:rFonts w:asciiTheme="minorHAnsi" w:eastAsiaTheme="minorEastAsia" w:hAnsiTheme="minorHAnsi" w:cstheme="minorBidi"/>
            <w:noProof/>
            <w:sz w:val="22"/>
            <w:szCs w:val="22"/>
          </w:rPr>
          <w:tab/>
        </w:r>
        <w:r w:rsidR="0034545B" w:rsidRPr="00E20196">
          <w:rPr>
            <w:rStyle w:val="Hyperlink"/>
            <w:noProof/>
          </w:rPr>
          <w:t>Stereotype Match</w:t>
        </w:r>
        <w:r w:rsidR="0034545B">
          <w:rPr>
            <w:noProof/>
            <w:webHidden/>
          </w:rPr>
          <w:tab/>
        </w:r>
        <w:r w:rsidR="0034545B">
          <w:rPr>
            <w:noProof/>
            <w:webHidden/>
          </w:rPr>
          <w:fldChar w:fldCharType="begin"/>
        </w:r>
        <w:r w:rsidR="0034545B">
          <w:rPr>
            <w:noProof/>
            <w:webHidden/>
          </w:rPr>
          <w:instrText xml:space="preserve"> PAGEREF _Toc451803541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41D51F7F" w14:textId="437A8766" w:rsidR="0034545B" w:rsidRDefault="007507A0">
      <w:pPr>
        <w:pStyle w:val="TOC3"/>
        <w:rPr>
          <w:rFonts w:asciiTheme="minorHAnsi" w:eastAsiaTheme="minorEastAsia" w:hAnsiTheme="minorHAnsi" w:cstheme="minorBidi"/>
          <w:noProof/>
          <w:sz w:val="22"/>
          <w:szCs w:val="22"/>
        </w:rPr>
      </w:pPr>
      <w:hyperlink w:anchor="_Toc451803542" w:history="1">
        <w:r w:rsidR="0034545B" w:rsidRPr="00E20196">
          <w:rPr>
            <w:rStyle w:val="Hyperlink"/>
            <w:noProof/>
          </w:rPr>
          <w:t>9.4.6</w:t>
        </w:r>
        <w:r w:rsidR="0034545B">
          <w:rPr>
            <w:rFonts w:asciiTheme="minorHAnsi" w:eastAsiaTheme="minorEastAsia" w:hAnsiTheme="minorHAnsi" w:cstheme="minorBidi"/>
            <w:noProof/>
            <w:sz w:val="22"/>
            <w:szCs w:val="22"/>
          </w:rPr>
          <w:tab/>
        </w:r>
        <w:r w:rsidR="0034545B" w:rsidRPr="00E20196">
          <w:rPr>
            <w:rStyle w:val="Hyperlink"/>
            <w:noProof/>
          </w:rPr>
          <w:t>Stereotype Pattern Element</w:t>
        </w:r>
        <w:r w:rsidR="0034545B">
          <w:rPr>
            <w:noProof/>
            <w:webHidden/>
          </w:rPr>
          <w:tab/>
        </w:r>
        <w:r w:rsidR="0034545B">
          <w:rPr>
            <w:noProof/>
            <w:webHidden/>
          </w:rPr>
          <w:fldChar w:fldCharType="begin"/>
        </w:r>
        <w:r w:rsidR="0034545B">
          <w:rPr>
            <w:noProof/>
            <w:webHidden/>
          </w:rPr>
          <w:instrText xml:space="preserve"> PAGEREF _Toc451803542 \h </w:instrText>
        </w:r>
        <w:r w:rsidR="0034545B">
          <w:rPr>
            <w:noProof/>
            <w:webHidden/>
          </w:rPr>
        </w:r>
        <w:r w:rsidR="0034545B">
          <w:rPr>
            <w:noProof/>
            <w:webHidden/>
          </w:rPr>
          <w:fldChar w:fldCharType="separate"/>
        </w:r>
        <w:r w:rsidR="0034545B">
          <w:rPr>
            <w:noProof/>
            <w:webHidden/>
          </w:rPr>
          <w:t>170</w:t>
        </w:r>
        <w:r w:rsidR="0034545B">
          <w:rPr>
            <w:noProof/>
            <w:webHidden/>
          </w:rPr>
          <w:fldChar w:fldCharType="end"/>
        </w:r>
      </w:hyperlink>
    </w:p>
    <w:p w14:paraId="28261385" w14:textId="398C97A7" w:rsidR="0034545B" w:rsidRDefault="007507A0">
      <w:pPr>
        <w:pStyle w:val="TOC3"/>
        <w:rPr>
          <w:rFonts w:asciiTheme="minorHAnsi" w:eastAsiaTheme="minorEastAsia" w:hAnsiTheme="minorHAnsi" w:cstheme="minorBidi"/>
          <w:noProof/>
          <w:sz w:val="22"/>
          <w:szCs w:val="22"/>
        </w:rPr>
      </w:pPr>
      <w:hyperlink w:anchor="_Toc451803543" w:history="1">
        <w:r w:rsidR="0034545B" w:rsidRPr="00E20196">
          <w:rPr>
            <w:rStyle w:val="Hyperlink"/>
            <w:noProof/>
          </w:rPr>
          <w:t>9.4.7</w:t>
        </w:r>
        <w:r w:rsidR="0034545B">
          <w:rPr>
            <w:rFonts w:asciiTheme="minorHAnsi" w:eastAsiaTheme="minorEastAsia" w:hAnsiTheme="minorHAnsi" w:cstheme="minorBidi"/>
            <w:noProof/>
            <w:sz w:val="22"/>
            <w:szCs w:val="22"/>
          </w:rPr>
          <w:tab/>
        </w:r>
        <w:r w:rsidR="0034545B" w:rsidRPr="00E20196">
          <w:rPr>
            <w:rStyle w:val="Hyperlink"/>
            <w:noProof/>
          </w:rPr>
          <w:t>Enumeration Pattern Element Strength</w:t>
        </w:r>
        <w:r w:rsidR="0034545B">
          <w:rPr>
            <w:noProof/>
            <w:webHidden/>
          </w:rPr>
          <w:tab/>
        </w:r>
        <w:r w:rsidR="0034545B">
          <w:rPr>
            <w:noProof/>
            <w:webHidden/>
          </w:rPr>
          <w:fldChar w:fldCharType="begin"/>
        </w:r>
        <w:r w:rsidR="0034545B">
          <w:rPr>
            <w:noProof/>
            <w:webHidden/>
          </w:rPr>
          <w:instrText xml:space="preserve"> PAGEREF _Toc451803543 \h </w:instrText>
        </w:r>
        <w:r w:rsidR="0034545B">
          <w:rPr>
            <w:noProof/>
            <w:webHidden/>
          </w:rPr>
        </w:r>
        <w:r w:rsidR="0034545B">
          <w:rPr>
            <w:noProof/>
            <w:webHidden/>
          </w:rPr>
          <w:fldChar w:fldCharType="separate"/>
        </w:r>
        <w:r w:rsidR="0034545B">
          <w:rPr>
            <w:noProof/>
            <w:webHidden/>
          </w:rPr>
          <w:t>171</w:t>
        </w:r>
        <w:r w:rsidR="0034545B">
          <w:rPr>
            <w:noProof/>
            <w:webHidden/>
          </w:rPr>
          <w:fldChar w:fldCharType="end"/>
        </w:r>
      </w:hyperlink>
    </w:p>
    <w:p w14:paraId="57C79AA0" w14:textId="3A025897" w:rsidR="0034545B" w:rsidRDefault="007507A0">
      <w:pPr>
        <w:pStyle w:val="TOC3"/>
        <w:rPr>
          <w:rFonts w:asciiTheme="minorHAnsi" w:eastAsiaTheme="minorEastAsia" w:hAnsiTheme="minorHAnsi" w:cstheme="minorBidi"/>
          <w:noProof/>
          <w:sz w:val="22"/>
          <w:szCs w:val="22"/>
        </w:rPr>
      </w:pPr>
      <w:hyperlink w:anchor="_Toc451803544" w:history="1">
        <w:r w:rsidR="0034545B" w:rsidRPr="00E20196">
          <w:rPr>
            <w:rStyle w:val="Hyperlink"/>
            <w:noProof/>
          </w:rPr>
          <w:t>9.4.8</w:t>
        </w:r>
        <w:r w:rsidR="0034545B">
          <w:rPr>
            <w:rFonts w:asciiTheme="minorHAnsi" w:eastAsiaTheme="minorEastAsia" w:hAnsiTheme="minorHAnsi" w:cstheme="minorBidi"/>
            <w:noProof/>
            <w:sz w:val="22"/>
            <w:szCs w:val="22"/>
          </w:rPr>
          <w:tab/>
        </w:r>
        <w:r w:rsidR="0034545B" w:rsidRPr="00E20196">
          <w:rPr>
            <w:rStyle w:val="Hyperlink"/>
            <w:noProof/>
          </w:rPr>
          <w:t>Enumeration Quantifier</w:t>
        </w:r>
        <w:r w:rsidR="0034545B">
          <w:rPr>
            <w:noProof/>
            <w:webHidden/>
          </w:rPr>
          <w:tab/>
        </w:r>
        <w:r w:rsidR="0034545B">
          <w:rPr>
            <w:noProof/>
            <w:webHidden/>
          </w:rPr>
          <w:fldChar w:fldCharType="begin"/>
        </w:r>
        <w:r w:rsidR="0034545B">
          <w:rPr>
            <w:noProof/>
            <w:webHidden/>
          </w:rPr>
          <w:instrText xml:space="preserve"> PAGEREF _Toc451803544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F83C6A4" w14:textId="3657062B" w:rsidR="0034545B" w:rsidRDefault="007507A0">
      <w:pPr>
        <w:pStyle w:val="TOC3"/>
        <w:rPr>
          <w:rFonts w:asciiTheme="minorHAnsi" w:eastAsiaTheme="minorEastAsia" w:hAnsiTheme="minorHAnsi" w:cstheme="minorBidi"/>
          <w:noProof/>
          <w:sz w:val="22"/>
          <w:szCs w:val="22"/>
        </w:rPr>
      </w:pPr>
      <w:hyperlink w:anchor="_Toc451803545" w:history="1">
        <w:r w:rsidR="0034545B" w:rsidRPr="00E20196">
          <w:rPr>
            <w:rStyle w:val="Hyperlink"/>
            <w:noProof/>
          </w:rPr>
          <w:t>9.4.9</w:t>
        </w:r>
        <w:r w:rsidR="0034545B">
          <w:rPr>
            <w:rFonts w:asciiTheme="minorHAnsi" w:eastAsiaTheme="minorEastAsia" w:hAnsiTheme="minorHAnsi" w:cstheme="minorBidi"/>
            <w:noProof/>
            <w:sz w:val="22"/>
            <w:szCs w:val="22"/>
          </w:rPr>
          <w:tab/>
        </w:r>
        <w:r w:rsidR="0034545B" w:rsidRPr="00E20196">
          <w:rPr>
            <w:rStyle w:val="Hyperlink"/>
            <w:noProof/>
          </w:rPr>
          <w:t>Stereotype Represents</w:t>
        </w:r>
        <w:r w:rsidR="0034545B">
          <w:rPr>
            <w:noProof/>
            <w:webHidden/>
          </w:rPr>
          <w:tab/>
        </w:r>
        <w:r w:rsidR="0034545B">
          <w:rPr>
            <w:noProof/>
            <w:webHidden/>
          </w:rPr>
          <w:fldChar w:fldCharType="begin"/>
        </w:r>
        <w:r w:rsidR="0034545B">
          <w:rPr>
            <w:noProof/>
            <w:webHidden/>
          </w:rPr>
          <w:instrText xml:space="preserve"> PAGEREF _Toc451803545 \h </w:instrText>
        </w:r>
        <w:r w:rsidR="0034545B">
          <w:rPr>
            <w:noProof/>
            <w:webHidden/>
          </w:rPr>
        </w:r>
        <w:r w:rsidR="0034545B">
          <w:rPr>
            <w:noProof/>
            <w:webHidden/>
          </w:rPr>
          <w:fldChar w:fldCharType="separate"/>
        </w:r>
        <w:r w:rsidR="0034545B">
          <w:rPr>
            <w:noProof/>
            <w:webHidden/>
          </w:rPr>
          <w:t>172</w:t>
        </w:r>
        <w:r w:rsidR="0034545B">
          <w:rPr>
            <w:noProof/>
            <w:webHidden/>
          </w:rPr>
          <w:fldChar w:fldCharType="end"/>
        </w:r>
      </w:hyperlink>
    </w:p>
    <w:p w14:paraId="1D68453E" w14:textId="41C31F26" w:rsidR="0034545B" w:rsidRDefault="007507A0">
      <w:pPr>
        <w:pStyle w:val="TOC3"/>
        <w:rPr>
          <w:rFonts w:asciiTheme="minorHAnsi" w:eastAsiaTheme="minorEastAsia" w:hAnsiTheme="minorHAnsi" w:cstheme="minorBidi"/>
          <w:noProof/>
          <w:sz w:val="22"/>
          <w:szCs w:val="22"/>
        </w:rPr>
      </w:pPr>
      <w:hyperlink w:anchor="_Toc451803546" w:history="1">
        <w:r w:rsidR="0034545B" w:rsidRPr="00E20196">
          <w:rPr>
            <w:rStyle w:val="Hyperlink"/>
            <w:noProof/>
          </w:rPr>
          <w:t>9.4.10</w:t>
        </w:r>
        <w:r w:rsidR="0034545B">
          <w:rPr>
            <w:rFonts w:asciiTheme="minorHAnsi" w:eastAsiaTheme="minorEastAsia" w:hAnsiTheme="minorHAnsi" w:cstheme="minorBidi"/>
            <w:noProof/>
            <w:sz w:val="22"/>
            <w:szCs w:val="22"/>
          </w:rPr>
          <w:tab/>
        </w:r>
        <w:r w:rsidR="0034545B" w:rsidRPr="00E20196">
          <w:rPr>
            <w:rStyle w:val="Hyperlink"/>
            <w:noProof/>
          </w:rPr>
          <w:t>Stereotype Rule</w:t>
        </w:r>
        <w:r w:rsidR="0034545B">
          <w:rPr>
            <w:noProof/>
            <w:webHidden/>
          </w:rPr>
          <w:tab/>
        </w:r>
        <w:r w:rsidR="0034545B">
          <w:rPr>
            <w:noProof/>
            <w:webHidden/>
          </w:rPr>
          <w:fldChar w:fldCharType="begin"/>
        </w:r>
        <w:r w:rsidR="0034545B">
          <w:rPr>
            <w:noProof/>
            <w:webHidden/>
          </w:rPr>
          <w:instrText xml:space="preserve"> PAGEREF _Toc451803546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4350FD3" w14:textId="3396D31E" w:rsidR="0034545B" w:rsidRDefault="007507A0">
      <w:pPr>
        <w:pStyle w:val="TOC3"/>
        <w:rPr>
          <w:rFonts w:asciiTheme="minorHAnsi" w:eastAsiaTheme="minorEastAsia" w:hAnsiTheme="minorHAnsi" w:cstheme="minorBidi"/>
          <w:noProof/>
          <w:sz w:val="22"/>
          <w:szCs w:val="22"/>
        </w:rPr>
      </w:pPr>
      <w:hyperlink w:anchor="_Toc451803547" w:history="1">
        <w:r w:rsidR="0034545B" w:rsidRPr="00E20196">
          <w:rPr>
            <w:rStyle w:val="Hyperlink"/>
            <w:noProof/>
          </w:rPr>
          <w:t>9.4.11</w:t>
        </w:r>
        <w:r w:rsidR="0034545B">
          <w:rPr>
            <w:rFonts w:asciiTheme="minorHAnsi" w:eastAsiaTheme="minorEastAsia" w:hAnsiTheme="minorHAnsi" w:cstheme="minorBidi"/>
            <w:noProof/>
            <w:sz w:val="22"/>
            <w:szCs w:val="22"/>
          </w:rPr>
          <w:tab/>
        </w:r>
        <w:r w:rsidR="0034545B" w:rsidRPr="00E20196">
          <w:rPr>
            <w:rStyle w:val="Hyperlink"/>
            <w:noProof/>
          </w:rPr>
          <w:t>Stereotype Rule Model</w:t>
        </w:r>
        <w:r w:rsidR="0034545B">
          <w:rPr>
            <w:noProof/>
            <w:webHidden/>
          </w:rPr>
          <w:tab/>
        </w:r>
        <w:r w:rsidR="0034545B">
          <w:rPr>
            <w:noProof/>
            <w:webHidden/>
          </w:rPr>
          <w:fldChar w:fldCharType="begin"/>
        </w:r>
        <w:r w:rsidR="0034545B">
          <w:rPr>
            <w:noProof/>
            <w:webHidden/>
          </w:rPr>
          <w:instrText xml:space="preserve"> PAGEREF _Toc451803547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42ACE340" w14:textId="2B5083F9" w:rsidR="0034545B" w:rsidRDefault="007507A0">
      <w:pPr>
        <w:pStyle w:val="TOC3"/>
        <w:rPr>
          <w:rFonts w:asciiTheme="minorHAnsi" w:eastAsiaTheme="minorEastAsia" w:hAnsiTheme="minorHAnsi" w:cstheme="minorBidi"/>
          <w:noProof/>
          <w:sz w:val="22"/>
          <w:szCs w:val="22"/>
        </w:rPr>
      </w:pPr>
      <w:hyperlink w:anchor="_Toc451803548" w:history="1">
        <w:r w:rsidR="0034545B" w:rsidRPr="00E20196">
          <w:rPr>
            <w:rStyle w:val="Hyperlink"/>
            <w:noProof/>
          </w:rPr>
          <w:t>9.4.12</w:t>
        </w:r>
        <w:r w:rsidR="0034545B">
          <w:rPr>
            <w:rFonts w:asciiTheme="minorHAnsi" w:eastAsiaTheme="minorEastAsia" w:hAnsiTheme="minorHAnsi" w:cstheme="minorBidi"/>
            <w:noProof/>
            <w:sz w:val="22"/>
            <w:szCs w:val="22"/>
          </w:rPr>
          <w:tab/>
        </w:r>
        <w:r w:rsidR="0034545B" w:rsidRPr="00E20196">
          <w:rPr>
            <w:rStyle w:val="Hyperlink"/>
            <w:noProof/>
          </w:rPr>
          <w:t>Stereotype Subset of</w:t>
        </w:r>
        <w:r w:rsidR="0034545B">
          <w:rPr>
            <w:noProof/>
            <w:webHidden/>
          </w:rPr>
          <w:tab/>
        </w:r>
        <w:r w:rsidR="0034545B">
          <w:rPr>
            <w:noProof/>
            <w:webHidden/>
          </w:rPr>
          <w:fldChar w:fldCharType="begin"/>
        </w:r>
        <w:r w:rsidR="0034545B">
          <w:rPr>
            <w:noProof/>
            <w:webHidden/>
          </w:rPr>
          <w:instrText xml:space="preserve"> PAGEREF _Toc451803548 \h </w:instrText>
        </w:r>
        <w:r w:rsidR="0034545B">
          <w:rPr>
            <w:noProof/>
            <w:webHidden/>
          </w:rPr>
        </w:r>
        <w:r w:rsidR="0034545B">
          <w:rPr>
            <w:noProof/>
            <w:webHidden/>
          </w:rPr>
          <w:fldChar w:fldCharType="separate"/>
        </w:r>
        <w:r w:rsidR="0034545B">
          <w:rPr>
            <w:noProof/>
            <w:webHidden/>
          </w:rPr>
          <w:t>173</w:t>
        </w:r>
        <w:r w:rsidR="0034545B">
          <w:rPr>
            <w:noProof/>
            <w:webHidden/>
          </w:rPr>
          <w:fldChar w:fldCharType="end"/>
        </w:r>
      </w:hyperlink>
    </w:p>
    <w:p w14:paraId="7D96E0AB" w14:textId="003BCCEF" w:rsidR="0034545B" w:rsidRDefault="007507A0">
      <w:pPr>
        <w:pStyle w:val="TOC3"/>
        <w:rPr>
          <w:rFonts w:asciiTheme="minorHAnsi" w:eastAsiaTheme="minorEastAsia" w:hAnsiTheme="minorHAnsi" w:cstheme="minorBidi"/>
          <w:noProof/>
          <w:sz w:val="22"/>
          <w:szCs w:val="22"/>
        </w:rPr>
      </w:pPr>
      <w:hyperlink w:anchor="_Toc451803549" w:history="1">
        <w:r w:rsidR="0034545B" w:rsidRPr="00E20196">
          <w:rPr>
            <w:rStyle w:val="Hyperlink"/>
            <w:noProof/>
          </w:rPr>
          <w:t>9.4.13</w:t>
        </w:r>
        <w:r w:rsidR="0034545B">
          <w:rPr>
            <w:rFonts w:asciiTheme="minorHAnsi" w:eastAsiaTheme="minorEastAsia" w:hAnsiTheme="minorHAnsi" w:cstheme="minorBidi"/>
            <w:noProof/>
            <w:sz w:val="22"/>
            <w:szCs w:val="22"/>
          </w:rPr>
          <w:tab/>
        </w:r>
        <w:r w:rsidR="0034545B" w:rsidRPr="00E20196">
          <w:rPr>
            <w:rStyle w:val="Hyperlink"/>
            <w:noProof/>
          </w:rPr>
          <w:t>Stereotype Subsumes</w:t>
        </w:r>
        <w:r w:rsidR="0034545B">
          <w:rPr>
            <w:noProof/>
            <w:webHidden/>
          </w:rPr>
          <w:tab/>
        </w:r>
        <w:r w:rsidR="0034545B">
          <w:rPr>
            <w:noProof/>
            <w:webHidden/>
          </w:rPr>
          <w:fldChar w:fldCharType="begin"/>
        </w:r>
        <w:r w:rsidR="0034545B">
          <w:rPr>
            <w:noProof/>
            <w:webHidden/>
          </w:rPr>
          <w:instrText xml:space="preserve"> PAGEREF _Toc451803549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2035F8D5" w14:textId="32C50593" w:rsidR="0034545B" w:rsidRDefault="007507A0">
      <w:pPr>
        <w:pStyle w:val="TOC2"/>
        <w:rPr>
          <w:rFonts w:asciiTheme="minorHAnsi" w:eastAsiaTheme="minorEastAsia" w:hAnsiTheme="minorHAnsi" w:cstheme="minorBidi"/>
          <w:noProof/>
          <w:sz w:val="22"/>
          <w:szCs w:val="22"/>
        </w:rPr>
      </w:pPr>
      <w:hyperlink w:anchor="_Toc451803550" w:history="1">
        <w:r w:rsidR="0034545B" w:rsidRPr="00E20196">
          <w:rPr>
            <w:rStyle w:val="Hyperlink"/>
            <w:noProof/>
          </w:rPr>
          <w:t>9.5</w:t>
        </w:r>
        <w:r w:rsidR="0034545B">
          <w:rPr>
            <w:rFonts w:asciiTheme="minorHAnsi" w:eastAsiaTheme="minorEastAsia" w:hAnsiTheme="minorHAnsi" w:cstheme="minorBidi"/>
            <w:noProof/>
            <w:sz w:val="22"/>
            <w:szCs w:val="22"/>
          </w:rPr>
          <w:tab/>
        </w:r>
        <w:r w:rsidR="0034545B" w:rsidRPr="00E20196">
          <w:rPr>
            <w:rStyle w:val="Hyperlink"/>
            <w:noProof/>
          </w:rPr>
          <w:t>SIMF Profile::SIMF Computation Rules</w:t>
        </w:r>
        <w:r w:rsidR="0034545B">
          <w:rPr>
            <w:noProof/>
            <w:webHidden/>
          </w:rPr>
          <w:tab/>
        </w:r>
        <w:r w:rsidR="0034545B">
          <w:rPr>
            <w:noProof/>
            <w:webHidden/>
          </w:rPr>
          <w:fldChar w:fldCharType="begin"/>
        </w:r>
        <w:r w:rsidR="0034545B">
          <w:rPr>
            <w:noProof/>
            <w:webHidden/>
          </w:rPr>
          <w:instrText xml:space="preserve"> PAGEREF _Toc451803550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5197CED5" w14:textId="674D3B38" w:rsidR="0034545B" w:rsidRDefault="007507A0">
      <w:pPr>
        <w:pStyle w:val="TOC3"/>
        <w:rPr>
          <w:rFonts w:asciiTheme="minorHAnsi" w:eastAsiaTheme="minorEastAsia" w:hAnsiTheme="minorHAnsi" w:cstheme="minorBidi"/>
          <w:noProof/>
          <w:sz w:val="22"/>
          <w:szCs w:val="22"/>
        </w:rPr>
      </w:pPr>
      <w:hyperlink w:anchor="_Toc451803551" w:history="1">
        <w:r w:rsidR="0034545B" w:rsidRPr="00E20196">
          <w:rPr>
            <w:rStyle w:val="Hyperlink"/>
            <w:noProof/>
          </w:rPr>
          <w:t>9.5.1</w:t>
        </w:r>
        <w:r w:rsidR="0034545B">
          <w:rPr>
            <w:rFonts w:asciiTheme="minorHAnsi" w:eastAsiaTheme="minorEastAsia" w:hAnsiTheme="minorHAnsi" w:cstheme="minorBidi"/>
            <w:noProof/>
            <w:sz w:val="22"/>
            <w:szCs w:val="22"/>
          </w:rPr>
          <w:tab/>
        </w:r>
        <w:r w:rsidR="0034545B" w:rsidRPr="00E20196">
          <w:rPr>
            <w:rStyle w:val="Hyperlink"/>
            <w:noProof/>
          </w:rPr>
          <w:t>Diagram SIMF Computation Rules</w:t>
        </w:r>
        <w:r w:rsidR="0034545B">
          <w:rPr>
            <w:noProof/>
            <w:webHidden/>
          </w:rPr>
          <w:tab/>
        </w:r>
        <w:r w:rsidR="0034545B">
          <w:rPr>
            <w:noProof/>
            <w:webHidden/>
          </w:rPr>
          <w:fldChar w:fldCharType="begin"/>
        </w:r>
        <w:r w:rsidR="0034545B">
          <w:rPr>
            <w:noProof/>
            <w:webHidden/>
          </w:rPr>
          <w:instrText xml:space="preserve"> PAGEREF _Toc451803551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47E697D9" w14:textId="1A57F4A2" w:rsidR="0034545B" w:rsidRDefault="007507A0">
      <w:pPr>
        <w:pStyle w:val="TOC3"/>
        <w:rPr>
          <w:rFonts w:asciiTheme="minorHAnsi" w:eastAsiaTheme="minorEastAsia" w:hAnsiTheme="minorHAnsi" w:cstheme="minorBidi"/>
          <w:noProof/>
          <w:sz w:val="22"/>
          <w:szCs w:val="22"/>
        </w:rPr>
      </w:pPr>
      <w:hyperlink w:anchor="_Toc451803552" w:history="1">
        <w:r w:rsidR="0034545B" w:rsidRPr="00E20196">
          <w:rPr>
            <w:rStyle w:val="Hyperlink"/>
            <w:noProof/>
          </w:rPr>
          <w:t>9.5.2</w:t>
        </w:r>
        <w:r w:rsidR="0034545B">
          <w:rPr>
            <w:rFonts w:asciiTheme="minorHAnsi" w:eastAsiaTheme="minorEastAsia" w:hAnsiTheme="minorHAnsi" w:cstheme="minorBidi"/>
            <w:noProof/>
            <w:sz w:val="22"/>
            <w:szCs w:val="22"/>
          </w:rPr>
          <w:tab/>
        </w:r>
        <w:r w:rsidR="0034545B" w:rsidRPr="00E20196">
          <w:rPr>
            <w:rStyle w:val="Hyperlink"/>
            <w:noProof/>
          </w:rPr>
          <w:t>Class ExistsRule</w:t>
        </w:r>
        <w:r w:rsidR="0034545B">
          <w:rPr>
            <w:noProof/>
            <w:webHidden/>
          </w:rPr>
          <w:tab/>
        </w:r>
        <w:r w:rsidR="0034545B">
          <w:rPr>
            <w:noProof/>
            <w:webHidden/>
          </w:rPr>
          <w:fldChar w:fldCharType="begin"/>
        </w:r>
        <w:r w:rsidR="0034545B">
          <w:rPr>
            <w:noProof/>
            <w:webHidden/>
          </w:rPr>
          <w:instrText xml:space="preserve"> PAGEREF _Toc451803552 \h </w:instrText>
        </w:r>
        <w:r w:rsidR="0034545B">
          <w:rPr>
            <w:noProof/>
            <w:webHidden/>
          </w:rPr>
        </w:r>
        <w:r w:rsidR="0034545B">
          <w:rPr>
            <w:noProof/>
            <w:webHidden/>
          </w:rPr>
          <w:fldChar w:fldCharType="separate"/>
        </w:r>
        <w:r w:rsidR="0034545B">
          <w:rPr>
            <w:noProof/>
            <w:webHidden/>
          </w:rPr>
          <w:t>174</w:t>
        </w:r>
        <w:r w:rsidR="0034545B">
          <w:rPr>
            <w:noProof/>
            <w:webHidden/>
          </w:rPr>
          <w:fldChar w:fldCharType="end"/>
        </w:r>
      </w:hyperlink>
    </w:p>
    <w:p w14:paraId="745C2AD5" w14:textId="082345D7" w:rsidR="0034545B" w:rsidRDefault="007507A0">
      <w:pPr>
        <w:pStyle w:val="TOC3"/>
        <w:rPr>
          <w:rFonts w:asciiTheme="minorHAnsi" w:eastAsiaTheme="minorEastAsia" w:hAnsiTheme="minorHAnsi" w:cstheme="minorBidi"/>
          <w:noProof/>
          <w:sz w:val="22"/>
          <w:szCs w:val="22"/>
        </w:rPr>
      </w:pPr>
      <w:hyperlink w:anchor="_Toc451803553" w:history="1">
        <w:r w:rsidR="0034545B" w:rsidRPr="00E20196">
          <w:rPr>
            <w:rStyle w:val="Hyperlink"/>
            <w:noProof/>
          </w:rPr>
          <w:t>9.5.3</w:t>
        </w:r>
        <w:r w:rsidR="0034545B">
          <w:rPr>
            <w:rFonts w:asciiTheme="minorHAnsi" w:eastAsiaTheme="minorEastAsia" w:hAnsiTheme="minorHAnsi" w:cstheme="minorBidi"/>
            <w:noProof/>
            <w:sz w:val="22"/>
            <w:szCs w:val="22"/>
          </w:rPr>
          <w:tab/>
        </w:r>
        <w:r w:rsidR="0034545B" w:rsidRPr="00E20196">
          <w:rPr>
            <w:rStyle w:val="Hyperlink"/>
            <w:noProof/>
          </w:rPr>
          <w:t>Class List First</w:t>
        </w:r>
        <w:r w:rsidR="0034545B">
          <w:rPr>
            <w:noProof/>
            <w:webHidden/>
          </w:rPr>
          <w:tab/>
        </w:r>
        <w:r w:rsidR="0034545B">
          <w:rPr>
            <w:noProof/>
            <w:webHidden/>
          </w:rPr>
          <w:fldChar w:fldCharType="begin"/>
        </w:r>
        <w:r w:rsidR="0034545B">
          <w:rPr>
            <w:noProof/>
            <w:webHidden/>
          </w:rPr>
          <w:instrText xml:space="preserve"> PAGEREF _Toc451803553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0EE426C4" w14:textId="528E81DC" w:rsidR="0034545B" w:rsidRDefault="007507A0">
      <w:pPr>
        <w:pStyle w:val="TOC3"/>
        <w:rPr>
          <w:rFonts w:asciiTheme="minorHAnsi" w:eastAsiaTheme="minorEastAsia" w:hAnsiTheme="minorHAnsi" w:cstheme="minorBidi"/>
          <w:noProof/>
          <w:sz w:val="22"/>
          <w:szCs w:val="22"/>
        </w:rPr>
      </w:pPr>
      <w:hyperlink w:anchor="_Toc451803554" w:history="1">
        <w:r w:rsidR="0034545B" w:rsidRPr="00E20196">
          <w:rPr>
            <w:rStyle w:val="Hyperlink"/>
            <w:noProof/>
          </w:rPr>
          <w:t>9.5.4</w:t>
        </w:r>
        <w:r w:rsidR="0034545B">
          <w:rPr>
            <w:rFonts w:asciiTheme="minorHAnsi" w:eastAsiaTheme="minorEastAsia" w:hAnsiTheme="minorHAnsi" w:cstheme="minorBidi"/>
            <w:noProof/>
            <w:sz w:val="22"/>
            <w:szCs w:val="22"/>
          </w:rPr>
          <w:tab/>
        </w:r>
        <w:r w:rsidR="0034545B" w:rsidRPr="00E20196">
          <w:rPr>
            <w:rStyle w:val="Hyperlink"/>
            <w:noProof/>
          </w:rPr>
          <w:t>Class MapID</w:t>
        </w:r>
        <w:r w:rsidR="0034545B">
          <w:rPr>
            <w:noProof/>
            <w:webHidden/>
          </w:rPr>
          <w:tab/>
        </w:r>
        <w:r w:rsidR="0034545B">
          <w:rPr>
            <w:noProof/>
            <w:webHidden/>
          </w:rPr>
          <w:fldChar w:fldCharType="begin"/>
        </w:r>
        <w:r w:rsidR="0034545B">
          <w:rPr>
            <w:noProof/>
            <w:webHidden/>
          </w:rPr>
          <w:instrText xml:space="preserve"> PAGEREF _Toc451803554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61AFEA91" w14:textId="41E80377" w:rsidR="0034545B" w:rsidRDefault="007507A0">
      <w:pPr>
        <w:pStyle w:val="TOC3"/>
        <w:rPr>
          <w:rFonts w:asciiTheme="minorHAnsi" w:eastAsiaTheme="minorEastAsia" w:hAnsiTheme="minorHAnsi" w:cstheme="minorBidi"/>
          <w:noProof/>
          <w:sz w:val="22"/>
          <w:szCs w:val="22"/>
        </w:rPr>
      </w:pPr>
      <w:hyperlink w:anchor="_Toc451803555" w:history="1">
        <w:r w:rsidR="0034545B" w:rsidRPr="00E20196">
          <w:rPr>
            <w:rStyle w:val="Hyperlink"/>
            <w:noProof/>
          </w:rPr>
          <w:t>9.5.5</w:t>
        </w:r>
        <w:r w:rsidR="0034545B">
          <w:rPr>
            <w:rFonts w:asciiTheme="minorHAnsi" w:eastAsiaTheme="minorEastAsia" w:hAnsiTheme="minorHAnsi" w:cstheme="minorBidi"/>
            <w:noProof/>
            <w:sz w:val="22"/>
            <w:szCs w:val="22"/>
          </w:rPr>
          <w:tab/>
        </w:r>
        <w:r w:rsidR="0034545B" w:rsidRPr="00E20196">
          <w:rPr>
            <w:rStyle w:val="Hyperlink"/>
            <w:noProof/>
          </w:rPr>
          <w:t>Class Rule Computation</w:t>
        </w:r>
        <w:r w:rsidR="0034545B">
          <w:rPr>
            <w:noProof/>
            <w:webHidden/>
          </w:rPr>
          <w:tab/>
        </w:r>
        <w:r w:rsidR="0034545B">
          <w:rPr>
            <w:noProof/>
            <w:webHidden/>
          </w:rPr>
          <w:fldChar w:fldCharType="begin"/>
        </w:r>
        <w:r w:rsidR="0034545B">
          <w:rPr>
            <w:noProof/>
            <w:webHidden/>
          </w:rPr>
          <w:instrText xml:space="preserve"> PAGEREF _Toc451803555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34C6B3D0" w14:textId="1A8F9F46" w:rsidR="0034545B" w:rsidRDefault="007507A0">
      <w:pPr>
        <w:pStyle w:val="TOC3"/>
        <w:rPr>
          <w:rFonts w:asciiTheme="minorHAnsi" w:eastAsiaTheme="minorEastAsia" w:hAnsiTheme="minorHAnsi" w:cstheme="minorBidi"/>
          <w:noProof/>
          <w:sz w:val="22"/>
          <w:szCs w:val="22"/>
        </w:rPr>
      </w:pPr>
      <w:hyperlink w:anchor="_Toc451803556" w:history="1">
        <w:r w:rsidR="0034545B" w:rsidRPr="00E20196">
          <w:rPr>
            <w:rStyle w:val="Hyperlink"/>
            <w:noProof/>
          </w:rPr>
          <w:t>9.5.6</w:t>
        </w:r>
        <w:r w:rsidR="0034545B">
          <w:rPr>
            <w:rFonts w:asciiTheme="minorHAnsi" w:eastAsiaTheme="minorEastAsia" w:hAnsiTheme="minorHAnsi" w:cstheme="minorBidi"/>
            <w:noProof/>
            <w:sz w:val="22"/>
            <w:szCs w:val="22"/>
          </w:rPr>
          <w:tab/>
        </w:r>
        <w:r w:rsidR="0034545B" w:rsidRPr="00E20196">
          <w:rPr>
            <w:rStyle w:val="Hyperlink"/>
            <w:noProof/>
          </w:rPr>
          <w:t>Class Summarize</w:t>
        </w:r>
        <w:r w:rsidR="0034545B">
          <w:rPr>
            <w:noProof/>
            <w:webHidden/>
          </w:rPr>
          <w:tab/>
        </w:r>
        <w:r w:rsidR="0034545B">
          <w:rPr>
            <w:noProof/>
            <w:webHidden/>
          </w:rPr>
          <w:fldChar w:fldCharType="begin"/>
        </w:r>
        <w:r w:rsidR="0034545B">
          <w:rPr>
            <w:noProof/>
            <w:webHidden/>
          </w:rPr>
          <w:instrText xml:space="preserve"> PAGEREF _Toc451803556 \h </w:instrText>
        </w:r>
        <w:r w:rsidR="0034545B">
          <w:rPr>
            <w:noProof/>
            <w:webHidden/>
          </w:rPr>
        </w:r>
        <w:r w:rsidR="0034545B">
          <w:rPr>
            <w:noProof/>
            <w:webHidden/>
          </w:rPr>
          <w:fldChar w:fldCharType="separate"/>
        </w:r>
        <w:r w:rsidR="0034545B">
          <w:rPr>
            <w:noProof/>
            <w:webHidden/>
          </w:rPr>
          <w:t>175</w:t>
        </w:r>
        <w:r w:rsidR="0034545B">
          <w:rPr>
            <w:noProof/>
            <w:webHidden/>
          </w:rPr>
          <w:fldChar w:fldCharType="end"/>
        </w:r>
      </w:hyperlink>
    </w:p>
    <w:p w14:paraId="45ED050F" w14:textId="5CB74DB4" w:rsidR="0034545B" w:rsidRDefault="007507A0">
      <w:pPr>
        <w:pStyle w:val="TOC1"/>
        <w:tabs>
          <w:tab w:val="left" w:pos="1512"/>
        </w:tabs>
        <w:rPr>
          <w:rFonts w:asciiTheme="minorHAnsi" w:eastAsiaTheme="minorEastAsia" w:hAnsiTheme="minorHAnsi" w:cstheme="minorBidi"/>
          <w:noProof/>
          <w:sz w:val="22"/>
          <w:szCs w:val="22"/>
        </w:rPr>
      </w:pPr>
      <w:hyperlink w:anchor="_Toc451803557" w:history="1">
        <w:r w:rsidR="0034545B" w:rsidRPr="00E20196">
          <w:rPr>
            <w:rStyle w:val="Hyperlink"/>
            <w:noProof/>
          </w:rPr>
          <w:t>10</w:t>
        </w:r>
        <w:r w:rsidR="0034545B">
          <w:rPr>
            <w:rFonts w:asciiTheme="minorHAnsi" w:eastAsiaTheme="minorEastAsia" w:hAnsiTheme="minorHAnsi" w:cstheme="minorBidi"/>
            <w:noProof/>
            <w:sz w:val="22"/>
            <w:szCs w:val="22"/>
          </w:rPr>
          <w:tab/>
        </w:r>
        <w:r w:rsidR="0034545B" w:rsidRPr="00E20196">
          <w:rPr>
            <w:rStyle w:val="Hyperlink"/>
            <w:noProof/>
          </w:rPr>
          <w:t>Profile mapping to SIMF Model (Normative)</w:t>
        </w:r>
        <w:r w:rsidR="0034545B">
          <w:rPr>
            <w:noProof/>
            <w:webHidden/>
          </w:rPr>
          <w:tab/>
        </w:r>
        <w:r w:rsidR="0034545B">
          <w:rPr>
            <w:noProof/>
            <w:webHidden/>
          </w:rPr>
          <w:fldChar w:fldCharType="begin"/>
        </w:r>
        <w:r w:rsidR="0034545B">
          <w:rPr>
            <w:noProof/>
            <w:webHidden/>
          </w:rPr>
          <w:instrText xml:space="preserve"> PAGEREF _Toc451803557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30E7E9C4" w14:textId="2C99E9F0" w:rsidR="0034545B" w:rsidRDefault="007507A0">
      <w:pPr>
        <w:pStyle w:val="TOC2"/>
        <w:rPr>
          <w:rFonts w:asciiTheme="minorHAnsi" w:eastAsiaTheme="minorEastAsia" w:hAnsiTheme="minorHAnsi" w:cstheme="minorBidi"/>
          <w:noProof/>
          <w:sz w:val="22"/>
          <w:szCs w:val="22"/>
        </w:rPr>
      </w:pPr>
      <w:hyperlink w:anchor="_Toc451803558" w:history="1">
        <w:r w:rsidR="0034545B" w:rsidRPr="00E20196">
          <w:rPr>
            <w:rStyle w:val="Hyperlink"/>
            <w:noProof/>
          </w:rPr>
          <w:t>10.1</w:t>
        </w:r>
        <w:r w:rsidR="0034545B">
          <w:rPr>
            <w:rFonts w:asciiTheme="minorHAnsi" w:eastAsiaTheme="minorEastAsia" w:hAnsiTheme="minorHAnsi" w:cstheme="minorBidi"/>
            <w:noProof/>
            <w:sz w:val="22"/>
            <w:szCs w:val="22"/>
          </w:rPr>
          <w:tab/>
        </w:r>
        <w:r w:rsidR="0034545B" w:rsidRPr="00E20196">
          <w:rPr>
            <w:rStyle w:val="Hyperlink"/>
            <w:noProof/>
          </w:rPr>
          <w:t>SIMFProfileToModelMapping::High level representation</w:t>
        </w:r>
        <w:r w:rsidR="0034545B">
          <w:rPr>
            <w:noProof/>
            <w:webHidden/>
          </w:rPr>
          <w:tab/>
        </w:r>
        <w:r w:rsidR="0034545B">
          <w:rPr>
            <w:noProof/>
            <w:webHidden/>
          </w:rPr>
          <w:fldChar w:fldCharType="begin"/>
        </w:r>
        <w:r w:rsidR="0034545B">
          <w:rPr>
            <w:noProof/>
            <w:webHidden/>
          </w:rPr>
          <w:instrText xml:space="preserve"> PAGEREF _Toc451803558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4BFFCB76" w14:textId="3DC9F50F" w:rsidR="0034545B" w:rsidRDefault="007507A0">
      <w:pPr>
        <w:pStyle w:val="TOC3"/>
        <w:rPr>
          <w:rFonts w:asciiTheme="minorHAnsi" w:eastAsiaTheme="minorEastAsia" w:hAnsiTheme="minorHAnsi" w:cstheme="minorBidi"/>
          <w:noProof/>
          <w:sz w:val="22"/>
          <w:szCs w:val="22"/>
        </w:rPr>
      </w:pPr>
      <w:hyperlink w:anchor="_Toc451803559"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Diagram: Anything</w:t>
        </w:r>
        <w:r w:rsidR="0034545B">
          <w:rPr>
            <w:noProof/>
            <w:webHidden/>
          </w:rPr>
          <w:tab/>
        </w:r>
        <w:r w:rsidR="0034545B">
          <w:rPr>
            <w:noProof/>
            <w:webHidden/>
          </w:rPr>
          <w:fldChar w:fldCharType="begin"/>
        </w:r>
        <w:r w:rsidR="0034545B">
          <w:rPr>
            <w:noProof/>
            <w:webHidden/>
          </w:rPr>
          <w:instrText xml:space="preserve"> PAGEREF _Toc451803559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2F2D3DBE" w14:textId="3D3E66B8" w:rsidR="0034545B" w:rsidRDefault="007507A0">
      <w:pPr>
        <w:pStyle w:val="TOC3"/>
        <w:rPr>
          <w:rFonts w:asciiTheme="minorHAnsi" w:eastAsiaTheme="minorEastAsia" w:hAnsiTheme="minorHAnsi" w:cstheme="minorBidi"/>
          <w:noProof/>
          <w:sz w:val="22"/>
          <w:szCs w:val="22"/>
        </w:rPr>
      </w:pPr>
      <w:hyperlink w:anchor="_Toc451803560"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Diagram: Classes</w:t>
        </w:r>
        <w:r w:rsidR="0034545B">
          <w:rPr>
            <w:noProof/>
            <w:webHidden/>
          </w:rPr>
          <w:tab/>
        </w:r>
        <w:r w:rsidR="0034545B">
          <w:rPr>
            <w:noProof/>
            <w:webHidden/>
          </w:rPr>
          <w:fldChar w:fldCharType="begin"/>
        </w:r>
        <w:r w:rsidR="0034545B">
          <w:rPr>
            <w:noProof/>
            <w:webHidden/>
          </w:rPr>
          <w:instrText xml:space="preserve"> PAGEREF _Toc451803560 \h </w:instrText>
        </w:r>
        <w:r w:rsidR="0034545B">
          <w:rPr>
            <w:noProof/>
            <w:webHidden/>
          </w:rPr>
        </w:r>
        <w:r w:rsidR="0034545B">
          <w:rPr>
            <w:noProof/>
            <w:webHidden/>
          </w:rPr>
          <w:fldChar w:fldCharType="separate"/>
        </w:r>
        <w:r w:rsidR="0034545B">
          <w:rPr>
            <w:noProof/>
            <w:webHidden/>
          </w:rPr>
          <w:t>177</w:t>
        </w:r>
        <w:r w:rsidR="0034545B">
          <w:rPr>
            <w:noProof/>
            <w:webHidden/>
          </w:rPr>
          <w:fldChar w:fldCharType="end"/>
        </w:r>
      </w:hyperlink>
    </w:p>
    <w:p w14:paraId="75A66DA0" w14:textId="34370C34" w:rsidR="0034545B" w:rsidRDefault="007507A0">
      <w:pPr>
        <w:pStyle w:val="TOC3"/>
        <w:rPr>
          <w:rFonts w:asciiTheme="minorHAnsi" w:eastAsiaTheme="minorEastAsia" w:hAnsiTheme="minorHAnsi" w:cstheme="minorBidi"/>
          <w:noProof/>
          <w:sz w:val="22"/>
          <w:szCs w:val="22"/>
        </w:rPr>
      </w:pPr>
      <w:hyperlink w:anchor="_Toc451803561"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Diagram: Lexical Structure</w:t>
        </w:r>
        <w:r w:rsidR="0034545B">
          <w:rPr>
            <w:noProof/>
            <w:webHidden/>
          </w:rPr>
          <w:tab/>
        </w:r>
        <w:r w:rsidR="0034545B">
          <w:rPr>
            <w:noProof/>
            <w:webHidden/>
          </w:rPr>
          <w:fldChar w:fldCharType="begin"/>
        </w:r>
        <w:r w:rsidR="0034545B">
          <w:rPr>
            <w:noProof/>
            <w:webHidden/>
          </w:rPr>
          <w:instrText xml:space="preserve"> PAGEREF _Toc451803561 \h </w:instrText>
        </w:r>
        <w:r w:rsidR="0034545B">
          <w:rPr>
            <w:noProof/>
            <w:webHidden/>
          </w:rPr>
        </w:r>
        <w:r w:rsidR="0034545B">
          <w:rPr>
            <w:noProof/>
            <w:webHidden/>
          </w:rPr>
          <w:fldChar w:fldCharType="separate"/>
        </w:r>
        <w:r w:rsidR="0034545B">
          <w:rPr>
            <w:noProof/>
            <w:webHidden/>
          </w:rPr>
          <w:t>178</w:t>
        </w:r>
        <w:r w:rsidR="0034545B">
          <w:rPr>
            <w:noProof/>
            <w:webHidden/>
          </w:rPr>
          <w:fldChar w:fldCharType="end"/>
        </w:r>
      </w:hyperlink>
    </w:p>
    <w:p w14:paraId="0CC87788" w14:textId="6708E2D0" w:rsidR="0034545B" w:rsidRDefault="007507A0">
      <w:pPr>
        <w:pStyle w:val="TOC3"/>
        <w:rPr>
          <w:rFonts w:asciiTheme="minorHAnsi" w:eastAsiaTheme="minorEastAsia" w:hAnsiTheme="minorHAnsi" w:cstheme="minorBidi"/>
          <w:noProof/>
          <w:sz w:val="22"/>
          <w:szCs w:val="22"/>
        </w:rPr>
      </w:pPr>
      <w:hyperlink w:anchor="_Toc451803562"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Diagram: Patterns</w:t>
        </w:r>
        <w:r w:rsidR="0034545B">
          <w:rPr>
            <w:noProof/>
            <w:webHidden/>
          </w:rPr>
          <w:tab/>
        </w:r>
        <w:r w:rsidR="0034545B">
          <w:rPr>
            <w:noProof/>
            <w:webHidden/>
          </w:rPr>
          <w:fldChar w:fldCharType="begin"/>
        </w:r>
        <w:r w:rsidR="0034545B">
          <w:rPr>
            <w:noProof/>
            <w:webHidden/>
          </w:rPr>
          <w:instrText xml:space="preserve"> PAGEREF _Toc451803562 \h </w:instrText>
        </w:r>
        <w:r w:rsidR="0034545B">
          <w:rPr>
            <w:noProof/>
            <w:webHidden/>
          </w:rPr>
        </w:r>
        <w:r w:rsidR="0034545B">
          <w:rPr>
            <w:noProof/>
            <w:webHidden/>
          </w:rPr>
          <w:fldChar w:fldCharType="separate"/>
        </w:r>
        <w:r w:rsidR="0034545B">
          <w:rPr>
            <w:noProof/>
            <w:webHidden/>
          </w:rPr>
          <w:t>179</w:t>
        </w:r>
        <w:r w:rsidR="0034545B">
          <w:rPr>
            <w:noProof/>
            <w:webHidden/>
          </w:rPr>
          <w:fldChar w:fldCharType="end"/>
        </w:r>
      </w:hyperlink>
    </w:p>
    <w:p w14:paraId="019E5F2C" w14:textId="06A24ADB" w:rsidR="0034545B" w:rsidRDefault="007507A0">
      <w:pPr>
        <w:pStyle w:val="TOC3"/>
        <w:rPr>
          <w:rFonts w:asciiTheme="minorHAnsi" w:eastAsiaTheme="minorEastAsia" w:hAnsiTheme="minorHAnsi" w:cstheme="minorBidi"/>
          <w:noProof/>
          <w:sz w:val="22"/>
          <w:szCs w:val="22"/>
        </w:rPr>
      </w:pPr>
      <w:hyperlink w:anchor="_Toc451803563"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Diagram: Relationships</w:t>
        </w:r>
        <w:r w:rsidR="0034545B">
          <w:rPr>
            <w:noProof/>
            <w:webHidden/>
          </w:rPr>
          <w:tab/>
        </w:r>
        <w:r w:rsidR="0034545B">
          <w:rPr>
            <w:noProof/>
            <w:webHidden/>
          </w:rPr>
          <w:fldChar w:fldCharType="begin"/>
        </w:r>
        <w:r w:rsidR="0034545B">
          <w:rPr>
            <w:noProof/>
            <w:webHidden/>
          </w:rPr>
          <w:instrText xml:space="preserve"> PAGEREF _Toc451803563 \h </w:instrText>
        </w:r>
        <w:r w:rsidR="0034545B">
          <w:rPr>
            <w:noProof/>
            <w:webHidden/>
          </w:rPr>
        </w:r>
        <w:r w:rsidR="0034545B">
          <w:rPr>
            <w:noProof/>
            <w:webHidden/>
          </w:rPr>
          <w:fldChar w:fldCharType="separate"/>
        </w:r>
        <w:r w:rsidR="0034545B">
          <w:rPr>
            <w:noProof/>
            <w:webHidden/>
          </w:rPr>
          <w:t>180</w:t>
        </w:r>
        <w:r w:rsidR="0034545B">
          <w:rPr>
            <w:noProof/>
            <w:webHidden/>
          </w:rPr>
          <w:fldChar w:fldCharType="end"/>
        </w:r>
      </w:hyperlink>
    </w:p>
    <w:p w14:paraId="33B5C864" w14:textId="2D2E9768" w:rsidR="0034545B" w:rsidRDefault="007507A0">
      <w:pPr>
        <w:pStyle w:val="TOC3"/>
        <w:rPr>
          <w:rFonts w:asciiTheme="minorHAnsi" w:eastAsiaTheme="minorEastAsia" w:hAnsiTheme="minorHAnsi" w:cstheme="minorBidi"/>
          <w:noProof/>
          <w:sz w:val="22"/>
          <w:szCs w:val="22"/>
        </w:rPr>
      </w:pPr>
      <w:hyperlink w:anchor="_Toc451803564"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Diagram: Rules</w:t>
        </w:r>
        <w:r w:rsidR="0034545B">
          <w:rPr>
            <w:noProof/>
            <w:webHidden/>
          </w:rPr>
          <w:tab/>
        </w:r>
        <w:r w:rsidR="0034545B">
          <w:rPr>
            <w:noProof/>
            <w:webHidden/>
          </w:rPr>
          <w:fldChar w:fldCharType="begin"/>
        </w:r>
        <w:r w:rsidR="0034545B">
          <w:rPr>
            <w:noProof/>
            <w:webHidden/>
          </w:rPr>
          <w:instrText xml:space="preserve"> PAGEREF _Toc451803564 \h </w:instrText>
        </w:r>
        <w:r w:rsidR="0034545B">
          <w:rPr>
            <w:noProof/>
            <w:webHidden/>
          </w:rPr>
        </w:r>
        <w:r w:rsidR="0034545B">
          <w:rPr>
            <w:noProof/>
            <w:webHidden/>
          </w:rPr>
          <w:fldChar w:fldCharType="separate"/>
        </w:r>
        <w:r w:rsidR="0034545B">
          <w:rPr>
            <w:noProof/>
            <w:webHidden/>
          </w:rPr>
          <w:t>181</w:t>
        </w:r>
        <w:r w:rsidR="0034545B">
          <w:rPr>
            <w:noProof/>
            <w:webHidden/>
          </w:rPr>
          <w:fldChar w:fldCharType="end"/>
        </w:r>
      </w:hyperlink>
    </w:p>
    <w:p w14:paraId="5FD58104" w14:textId="13A97810" w:rsidR="0034545B" w:rsidRDefault="007507A0">
      <w:pPr>
        <w:pStyle w:val="TOC3"/>
        <w:rPr>
          <w:rFonts w:asciiTheme="minorHAnsi" w:eastAsiaTheme="minorEastAsia" w:hAnsiTheme="minorHAnsi" w:cstheme="minorBidi"/>
          <w:noProof/>
          <w:sz w:val="22"/>
          <w:szCs w:val="22"/>
        </w:rPr>
      </w:pPr>
      <w:hyperlink w:anchor="_Toc451803565"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Diagram: Types</w:t>
        </w:r>
        <w:r w:rsidR="0034545B">
          <w:rPr>
            <w:noProof/>
            <w:webHidden/>
          </w:rPr>
          <w:tab/>
        </w:r>
        <w:r w:rsidR="0034545B">
          <w:rPr>
            <w:noProof/>
            <w:webHidden/>
          </w:rPr>
          <w:fldChar w:fldCharType="begin"/>
        </w:r>
        <w:r w:rsidR="0034545B">
          <w:rPr>
            <w:noProof/>
            <w:webHidden/>
          </w:rPr>
          <w:instrText xml:space="preserve"> PAGEREF _Toc451803565 \h </w:instrText>
        </w:r>
        <w:r w:rsidR="0034545B">
          <w:rPr>
            <w:noProof/>
            <w:webHidden/>
          </w:rPr>
        </w:r>
        <w:r w:rsidR="0034545B">
          <w:rPr>
            <w:noProof/>
            <w:webHidden/>
          </w:rPr>
          <w:fldChar w:fldCharType="separate"/>
        </w:r>
        <w:r w:rsidR="0034545B">
          <w:rPr>
            <w:noProof/>
            <w:webHidden/>
          </w:rPr>
          <w:t>182</w:t>
        </w:r>
        <w:r w:rsidR="0034545B">
          <w:rPr>
            <w:noProof/>
            <w:webHidden/>
          </w:rPr>
          <w:fldChar w:fldCharType="end"/>
        </w:r>
      </w:hyperlink>
    </w:p>
    <w:p w14:paraId="1CC34FE2" w14:textId="5BC0249B" w:rsidR="0034545B" w:rsidRDefault="007507A0">
      <w:pPr>
        <w:pStyle w:val="TOC3"/>
        <w:rPr>
          <w:rFonts w:asciiTheme="minorHAnsi" w:eastAsiaTheme="minorEastAsia" w:hAnsiTheme="minorHAnsi" w:cstheme="minorBidi"/>
          <w:noProof/>
          <w:sz w:val="22"/>
          <w:szCs w:val="22"/>
        </w:rPr>
      </w:pPr>
      <w:hyperlink w:anchor="_Toc451803566"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Diagram: Values</w:t>
        </w:r>
        <w:r w:rsidR="0034545B">
          <w:rPr>
            <w:noProof/>
            <w:webHidden/>
          </w:rPr>
          <w:tab/>
        </w:r>
        <w:r w:rsidR="0034545B">
          <w:rPr>
            <w:noProof/>
            <w:webHidden/>
          </w:rPr>
          <w:fldChar w:fldCharType="begin"/>
        </w:r>
        <w:r w:rsidR="0034545B">
          <w:rPr>
            <w:noProof/>
            <w:webHidden/>
          </w:rPr>
          <w:instrText xml:space="preserve"> PAGEREF _Toc451803566 \h </w:instrText>
        </w:r>
        <w:r w:rsidR="0034545B">
          <w:rPr>
            <w:noProof/>
            <w:webHidden/>
          </w:rPr>
        </w:r>
        <w:r w:rsidR="0034545B">
          <w:rPr>
            <w:noProof/>
            <w:webHidden/>
          </w:rPr>
          <w:fldChar w:fldCharType="separate"/>
        </w:r>
        <w:r w:rsidR="0034545B">
          <w:rPr>
            <w:noProof/>
            <w:webHidden/>
          </w:rPr>
          <w:t>183</w:t>
        </w:r>
        <w:r w:rsidR="0034545B">
          <w:rPr>
            <w:noProof/>
            <w:webHidden/>
          </w:rPr>
          <w:fldChar w:fldCharType="end"/>
        </w:r>
      </w:hyperlink>
    </w:p>
    <w:p w14:paraId="0BDC4F98" w14:textId="44E3AA65" w:rsidR="0034545B" w:rsidRDefault="007507A0">
      <w:pPr>
        <w:pStyle w:val="TOC2"/>
        <w:rPr>
          <w:rFonts w:asciiTheme="minorHAnsi" w:eastAsiaTheme="minorEastAsia" w:hAnsiTheme="minorHAnsi" w:cstheme="minorBidi"/>
          <w:noProof/>
          <w:sz w:val="22"/>
          <w:szCs w:val="22"/>
        </w:rPr>
      </w:pPr>
      <w:hyperlink w:anchor="_Toc451803567" w:history="1">
        <w:r w:rsidR="0034545B" w:rsidRPr="00E20196">
          <w:rPr>
            <w:rStyle w:val="Hyperlink"/>
            <w:noProof/>
          </w:rPr>
          <w:t>10.2</w:t>
        </w:r>
        <w:r w:rsidR="0034545B">
          <w:rPr>
            <w:rFonts w:asciiTheme="minorHAnsi" w:eastAsiaTheme="minorEastAsia" w:hAnsiTheme="minorHAnsi" w:cstheme="minorBidi"/>
            <w:noProof/>
            <w:sz w:val="22"/>
            <w:szCs w:val="22"/>
          </w:rPr>
          <w:tab/>
        </w:r>
        <w:r w:rsidR="0034545B" w:rsidRPr="00E20196">
          <w:rPr>
            <w:rStyle w:val="Hyperlink"/>
            <w:noProof/>
          </w:rPr>
          <w:t>SIMFProfileToModelMapping::Mapping rules</w:t>
        </w:r>
        <w:r w:rsidR="0034545B">
          <w:rPr>
            <w:noProof/>
            <w:webHidden/>
          </w:rPr>
          <w:tab/>
        </w:r>
        <w:r w:rsidR="0034545B">
          <w:rPr>
            <w:noProof/>
            <w:webHidden/>
          </w:rPr>
          <w:fldChar w:fldCharType="begin"/>
        </w:r>
        <w:r w:rsidR="0034545B">
          <w:rPr>
            <w:noProof/>
            <w:webHidden/>
          </w:rPr>
          <w:instrText xml:space="preserve"> PAGEREF _Toc451803567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1DE6406E" w14:textId="3D4F5261" w:rsidR="0034545B" w:rsidRDefault="007507A0">
      <w:pPr>
        <w:pStyle w:val="TOC2"/>
        <w:rPr>
          <w:rFonts w:asciiTheme="minorHAnsi" w:eastAsiaTheme="minorEastAsia" w:hAnsiTheme="minorHAnsi" w:cstheme="minorBidi"/>
          <w:noProof/>
          <w:sz w:val="22"/>
          <w:szCs w:val="22"/>
        </w:rPr>
      </w:pPr>
      <w:hyperlink w:anchor="_Toc451803568" w:history="1">
        <w:r w:rsidR="0034545B" w:rsidRPr="00E20196">
          <w:rPr>
            <w:rStyle w:val="Hyperlink"/>
            <w:noProof/>
          </w:rPr>
          <w:t>10.3</w:t>
        </w:r>
        <w:r w:rsidR="0034545B">
          <w:rPr>
            <w:rFonts w:asciiTheme="minorHAnsi" w:eastAsiaTheme="minorEastAsia" w:hAnsiTheme="minorHAnsi" w:cstheme="minorBidi"/>
            <w:noProof/>
            <w:sz w:val="22"/>
            <w:szCs w:val="22"/>
          </w:rPr>
          <w:tab/>
        </w:r>
        <w:r w:rsidR="0034545B" w:rsidRPr="00E20196">
          <w:rPr>
            <w:rStyle w:val="Hyperlink"/>
            <w:noProof/>
          </w:rPr>
          <w:t>Class Annotation value mapping</w:t>
        </w:r>
        <w:r w:rsidR="0034545B">
          <w:rPr>
            <w:noProof/>
            <w:webHidden/>
          </w:rPr>
          <w:tab/>
        </w:r>
        <w:r w:rsidR="0034545B">
          <w:rPr>
            <w:noProof/>
            <w:webHidden/>
          </w:rPr>
          <w:fldChar w:fldCharType="begin"/>
        </w:r>
        <w:r w:rsidR="0034545B">
          <w:rPr>
            <w:noProof/>
            <w:webHidden/>
          </w:rPr>
          <w:instrText xml:space="preserve"> PAGEREF _Toc451803568 \h </w:instrText>
        </w:r>
        <w:r w:rsidR="0034545B">
          <w:rPr>
            <w:noProof/>
            <w:webHidden/>
          </w:rPr>
        </w:r>
        <w:r w:rsidR="0034545B">
          <w:rPr>
            <w:noProof/>
            <w:webHidden/>
          </w:rPr>
          <w:fldChar w:fldCharType="separate"/>
        </w:r>
        <w:r w:rsidR="0034545B">
          <w:rPr>
            <w:noProof/>
            <w:webHidden/>
          </w:rPr>
          <w:t>184</w:t>
        </w:r>
        <w:r w:rsidR="0034545B">
          <w:rPr>
            <w:noProof/>
            <w:webHidden/>
          </w:rPr>
          <w:fldChar w:fldCharType="end"/>
        </w:r>
      </w:hyperlink>
    </w:p>
    <w:p w14:paraId="25427702" w14:textId="16CA377E" w:rsidR="0034545B" w:rsidRDefault="007507A0">
      <w:pPr>
        <w:pStyle w:val="TOC2"/>
        <w:rPr>
          <w:rFonts w:asciiTheme="minorHAnsi" w:eastAsiaTheme="minorEastAsia" w:hAnsiTheme="minorHAnsi" w:cstheme="minorBidi"/>
          <w:noProof/>
          <w:sz w:val="22"/>
          <w:szCs w:val="22"/>
        </w:rPr>
      </w:pPr>
      <w:hyperlink w:anchor="_Toc451803569" w:history="1">
        <w:r w:rsidR="0034545B" w:rsidRPr="00E20196">
          <w:rPr>
            <w:rStyle w:val="Hyperlink"/>
            <w:noProof/>
          </w:rPr>
          <w:t>10.4</w:t>
        </w:r>
        <w:r w:rsidR="0034545B">
          <w:rPr>
            <w:rFonts w:asciiTheme="minorHAnsi" w:eastAsiaTheme="minorEastAsia" w:hAnsiTheme="minorHAnsi" w:cstheme="minorBidi"/>
            <w:noProof/>
            <w:sz w:val="22"/>
            <w:szCs w:val="22"/>
          </w:rPr>
          <w:tab/>
        </w:r>
        <w:r w:rsidR="0034545B" w:rsidRPr="00E20196">
          <w:rPr>
            <w:rStyle w:val="Hyperlink"/>
            <w:noProof/>
          </w:rPr>
          <w:t>Class Association mapping</w:t>
        </w:r>
        <w:r w:rsidR="0034545B">
          <w:rPr>
            <w:noProof/>
            <w:webHidden/>
          </w:rPr>
          <w:tab/>
        </w:r>
        <w:r w:rsidR="0034545B">
          <w:rPr>
            <w:noProof/>
            <w:webHidden/>
          </w:rPr>
          <w:fldChar w:fldCharType="begin"/>
        </w:r>
        <w:r w:rsidR="0034545B">
          <w:rPr>
            <w:noProof/>
            <w:webHidden/>
          </w:rPr>
          <w:instrText xml:space="preserve"> PAGEREF _Toc451803569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01DC404D" w14:textId="0DBDB6EE" w:rsidR="0034545B" w:rsidRDefault="007507A0">
      <w:pPr>
        <w:pStyle w:val="TOC2"/>
        <w:rPr>
          <w:rFonts w:asciiTheme="minorHAnsi" w:eastAsiaTheme="minorEastAsia" w:hAnsiTheme="minorHAnsi" w:cstheme="minorBidi"/>
          <w:noProof/>
          <w:sz w:val="22"/>
          <w:szCs w:val="22"/>
        </w:rPr>
      </w:pPr>
      <w:hyperlink w:anchor="_Toc451803570" w:history="1">
        <w:r w:rsidR="0034545B" w:rsidRPr="00E20196">
          <w:rPr>
            <w:rStyle w:val="Hyperlink"/>
            <w:noProof/>
          </w:rPr>
          <w:t>10.5</w:t>
        </w:r>
        <w:r w:rsidR="0034545B">
          <w:rPr>
            <w:rFonts w:asciiTheme="minorHAnsi" w:eastAsiaTheme="minorEastAsia" w:hAnsiTheme="minorHAnsi" w:cstheme="minorBidi"/>
            <w:noProof/>
            <w:sz w:val="22"/>
            <w:szCs w:val="22"/>
          </w:rPr>
          <w:tab/>
        </w:r>
        <w:r w:rsidR="0034545B" w:rsidRPr="00E20196">
          <w:rPr>
            <w:rStyle w:val="Hyperlink"/>
            <w:noProof/>
          </w:rPr>
          <w:t>Class Class mapping</w:t>
        </w:r>
        <w:r w:rsidR="0034545B">
          <w:rPr>
            <w:noProof/>
            <w:webHidden/>
          </w:rPr>
          <w:tab/>
        </w:r>
        <w:r w:rsidR="0034545B">
          <w:rPr>
            <w:noProof/>
            <w:webHidden/>
          </w:rPr>
          <w:fldChar w:fldCharType="begin"/>
        </w:r>
        <w:r w:rsidR="0034545B">
          <w:rPr>
            <w:noProof/>
            <w:webHidden/>
          </w:rPr>
          <w:instrText xml:space="preserve"> PAGEREF _Toc451803570 \h </w:instrText>
        </w:r>
        <w:r w:rsidR="0034545B">
          <w:rPr>
            <w:noProof/>
            <w:webHidden/>
          </w:rPr>
        </w:r>
        <w:r w:rsidR="0034545B">
          <w:rPr>
            <w:noProof/>
            <w:webHidden/>
          </w:rPr>
          <w:fldChar w:fldCharType="separate"/>
        </w:r>
        <w:r w:rsidR="0034545B">
          <w:rPr>
            <w:noProof/>
            <w:webHidden/>
          </w:rPr>
          <w:t>185</w:t>
        </w:r>
        <w:r w:rsidR="0034545B">
          <w:rPr>
            <w:noProof/>
            <w:webHidden/>
          </w:rPr>
          <w:fldChar w:fldCharType="end"/>
        </w:r>
      </w:hyperlink>
    </w:p>
    <w:p w14:paraId="799B82C4" w14:textId="18F43305" w:rsidR="0034545B" w:rsidRDefault="007507A0">
      <w:pPr>
        <w:pStyle w:val="TOC2"/>
        <w:rPr>
          <w:rFonts w:asciiTheme="minorHAnsi" w:eastAsiaTheme="minorEastAsia" w:hAnsiTheme="minorHAnsi" w:cstheme="minorBidi"/>
          <w:noProof/>
          <w:sz w:val="22"/>
          <w:szCs w:val="22"/>
        </w:rPr>
      </w:pPr>
      <w:hyperlink w:anchor="_Toc451803571" w:history="1">
        <w:r w:rsidR="0034545B" w:rsidRPr="00E20196">
          <w:rPr>
            <w:rStyle w:val="Hyperlink"/>
            <w:noProof/>
          </w:rPr>
          <w:t>10.6</w:t>
        </w:r>
        <w:r w:rsidR="0034545B">
          <w:rPr>
            <w:rFonts w:asciiTheme="minorHAnsi" w:eastAsiaTheme="minorEastAsia" w:hAnsiTheme="minorHAnsi" w:cstheme="minorBidi"/>
            <w:noProof/>
            <w:sz w:val="22"/>
            <w:szCs w:val="22"/>
          </w:rPr>
          <w:tab/>
        </w:r>
        <w:r w:rsidR="0034545B" w:rsidRPr="00E20196">
          <w:rPr>
            <w:rStyle w:val="Hyperlink"/>
            <w:noProof/>
          </w:rPr>
          <w:t>Class Class property mapping</w:t>
        </w:r>
        <w:r w:rsidR="0034545B">
          <w:rPr>
            <w:noProof/>
            <w:webHidden/>
          </w:rPr>
          <w:tab/>
        </w:r>
        <w:r w:rsidR="0034545B">
          <w:rPr>
            <w:noProof/>
            <w:webHidden/>
          </w:rPr>
          <w:fldChar w:fldCharType="begin"/>
        </w:r>
        <w:r w:rsidR="0034545B">
          <w:rPr>
            <w:noProof/>
            <w:webHidden/>
          </w:rPr>
          <w:instrText xml:space="preserve"> PAGEREF _Toc451803571 \h </w:instrText>
        </w:r>
        <w:r w:rsidR="0034545B">
          <w:rPr>
            <w:noProof/>
            <w:webHidden/>
          </w:rPr>
        </w:r>
        <w:r w:rsidR="0034545B">
          <w:rPr>
            <w:noProof/>
            <w:webHidden/>
          </w:rPr>
          <w:fldChar w:fldCharType="separate"/>
        </w:r>
        <w:r w:rsidR="0034545B">
          <w:rPr>
            <w:noProof/>
            <w:webHidden/>
          </w:rPr>
          <w:t>186</w:t>
        </w:r>
        <w:r w:rsidR="0034545B">
          <w:rPr>
            <w:noProof/>
            <w:webHidden/>
          </w:rPr>
          <w:fldChar w:fldCharType="end"/>
        </w:r>
      </w:hyperlink>
    </w:p>
    <w:p w14:paraId="5DF48D45" w14:textId="5F1EAF46" w:rsidR="0034545B" w:rsidRDefault="007507A0">
      <w:pPr>
        <w:pStyle w:val="TOC2"/>
        <w:rPr>
          <w:rFonts w:asciiTheme="minorHAnsi" w:eastAsiaTheme="minorEastAsia" w:hAnsiTheme="minorHAnsi" w:cstheme="minorBidi"/>
          <w:noProof/>
          <w:sz w:val="22"/>
          <w:szCs w:val="22"/>
        </w:rPr>
      </w:pPr>
      <w:hyperlink w:anchor="_Toc451803572" w:history="1">
        <w:r w:rsidR="0034545B" w:rsidRPr="00E20196">
          <w:rPr>
            <w:rStyle w:val="Hyperlink"/>
            <w:noProof/>
          </w:rPr>
          <w:t>10.7</w:t>
        </w:r>
        <w:r w:rsidR="0034545B">
          <w:rPr>
            <w:rFonts w:asciiTheme="minorHAnsi" w:eastAsiaTheme="minorEastAsia" w:hAnsiTheme="minorHAnsi" w:cstheme="minorBidi"/>
            <w:noProof/>
            <w:sz w:val="22"/>
            <w:szCs w:val="22"/>
          </w:rPr>
          <w:tab/>
        </w:r>
        <w:r w:rsidR="0034545B" w:rsidRPr="00E20196">
          <w:rPr>
            <w:rStyle w:val="Hyperlink"/>
            <w:noProof/>
          </w:rPr>
          <w:t>Class Containment mapping</w:t>
        </w:r>
        <w:r w:rsidR="0034545B">
          <w:rPr>
            <w:noProof/>
            <w:webHidden/>
          </w:rPr>
          <w:tab/>
        </w:r>
        <w:r w:rsidR="0034545B">
          <w:rPr>
            <w:noProof/>
            <w:webHidden/>
          </w:rPr>
          <w:fldChar w:fldCharType="begin"/>
        </w:r>
        <w:r w:rsidR="0034545B">
          <w:rPr>
            <w:noProof/>
            <w:webHidden/>
          </w:rPr>
          <w:instrText xml:space="preserve"> PAGEREF _Toc451803572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09DC6869" w14:textId="1DB8D1EA" w:rsidR="0034545B" w:rsidRDefault="007507A0">
      <w:pPr>
        <w:pStyle w:val="TOC2"/>
        <w:rPr>
          <w:rFonts w:asciiTheme="minorHAnsi" w:eastAsiaTheme="minorEastAsia" w:hAnsiTheme="minorHAnsi" w:cstheme="minorBidi"/>
          <w:noProof/>
          <w:sz w:val="22"/>
          <w:szCs w:val="22"/>
        </w:rPr>
      </w:pPr>
      <w:hyperlink w:anchor="_Toc451803573" w:history="1">
        <w:r w:rsidR="0034545B" w:rsidRPr="00E20196">
          <w:rPr>
            <w:rStyle w:val="Hyperlink"/>
            <w:noProof/>
          </w:rPr>
          <w:t>10.8</w:t>
        </w:r>
        <w:r w:rsidR="0034545B">
          <w:rPr>
            <w:rFonts w:asciiTheme="minorHAnsi" w:eastAsiaTheme="minorEastAsia" w:hAnsiTheme="minorHAnsi" w:cstheme="minorBidi"/>
            <w:noProof/>
            <w:sz w:val="22"/>
            <w:szCs w:val="22"/>
          </w:rPr>
          <w:tab/>
        </w:r>
        <w:r w:rsidR="0034545B" w:rsidRPr="00E20196">
          <w:rPr>
            <w:rStyle w:val="Hyperlink"/>
            <w:noProof/>
          </w:rPr>
          <w:t>Class Enumeration mapping</w:t>
        </w:r>
        <w:r w:rsidR="0034545B">
          <w:rPr>
            <w:noProof/>
            <w:webHidden/>
          </w:rPr>
          <w:tab/>
        </w:r>
        <w:r w:rsidR="0034545B">
          <w:rPr>
            <w:noProof/>
            <w:webHidden/>
          </w:rPr>
          <w:fldChar w:fldCharType="begin"/>
        </w:r>
        <w:r w:rsidR="0034545B">
          <w:rPr>
            <w:noProof/>
            <w:webHidden/>
          </w:rPr>
          <w:instrText xml:space="preserve"> PAGEREF _Toc451803573 \h </w:instrText>
        </w:r>
        <w:r w:rsidR="0034545B">
          <w:rPr>
            <w:noProof/>
            <w:webHidden/>
          </w:rPr>
        </w:r>
        <w:r w:rsidR="0034545B">
          <w:rPr>
            <w:noProof/>
            <w:webHidden/>
          </w:rPr>
          <w:fldChar w:fldCharType="separate"/>
        </w:r>
        <w:r w:rsidR="0034545B">
          <w:rPr>
            <w:noProof/>
            <w:webHidden/>
          </w:rPr>
          <w:t>187</w:t>
        </w:r>
        <w:r w:rsidR="0034545B">
          <w:rPr>
            <w:noProof/>
            <w:webHidden/>
          </w:rPr>
          <w:fldChar w:fldCharType="end"/>
        </w:r>
      </w:hyperlink>
    </w:p>
    <w:p w14:paraId="679E3D8A" w14:textId="4BDB1DE8" w:rsidR="0034545B" w:rsidRDefault="007507A0">
      <w:pPr>
        <w:pStyle w:val="TOC2"/>
        <w:rPr>
          <w:rFonts w:asciiTheme="minorHAnsi" w:eastAsiaTheme="minorEastAsia" w:hAnsiTheme="minorHAnsi" w:cstheme="minorBidi"/>
          <w:noProof/>
          <w:sz w:val="22"/>
          <w:szCs w:val="22"/>
        </w:rPr>
      </w:pPr>
      <w:hyperlink w:anchor="_Toc451803574" w:history="1">
        <w:r w:rsidR="0034545B" w:rsidRPr="00E20196">
          <w:rPr>
            <w:rStyle w:val="Hyperlink"/>
            <w:noProof/>
          </w:rPr>
          <w:t>10.9</w:t>
        </w:r>
        <w:r w:rsidR="0034545B">
          <w:rPr>
            <w:rFonts w:asciiTheme="minorHAnsi" w:eastAsiaTheme="minorEastAsia" w:hAnsiTheme="minorHAnsi" w:cstheme="minorBidi"/>
            <w:noProof/>
            <w:sz w:val="22"/>
            <w:szCs w:val="22"/>
          </w:rPr>
          <w:tab/>
        </w:r>
        <w:r w:rsidR="0034545B" w:rsidRPr="00E20196">
          <w:rPr>
            <w:rStyle w:val="Hyperlink"/>
            <w:noProof/>
          </w:rPr>
          <w:t>Class Equivalent property chain mapping</w:t>
        </w:r>
        <w:r w:rsidR="0034545B">
          <w:rPr>
            <w:noProof/>
            <w:webHidden/>
          </w:rPr>
          <w:tab/>
        </w:r>
        <w:r w:rsidR="0034545B">
          <w:rPr>
            <w:noProof/>
            <w:webHidden/>
          </w:rPr>
          <w:fldChar w:fldCharType="begin"/>
        </w:r>
        <w:r w:rsidR="0034545B">
          <w:rPr>
            <w:noProof/>
            <w:webHidden/>
          </w:rPr>
          <w:instrText xml:space="preserve"> PAGEREF _Toc451803574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3CABB638" w14:textId="15ACB8FF" w:rsidR="0034545B" w:rsidRDefault="007507A0">
      <w:pPr>
        <w:pStyle w:val="TOC2"/>
        <w:rPr>
          <w:rFonts w:asciiTheme="minorHAnsi" w:eastAsiaTheme="minorEastAsia" w:hAnsiTheme="minorHAnsi" w:cstheme="minorBidi"/>
          <w:noProof/>
          <w:sz w:val="22"/>
          <w:szCs w:val="22"/>
        </w:rPr>
      </w:pPr>
      <w:hyperlink w:anchor="_Toc451803575" w:history="1">
        <w:r w:rsidR="0034545B" w:rsidRPr="00E20196">
          <w:rPr>
            <w:rStyle w:val="Hyperlink"/>
            <w:noProof/>
          </w:rPr>
          <w:t>10.10</w:t>
        </w:r>
        <w:r w:rsidR="0034545B">
          <w:rPr>
            <w:rFonts w:asciiTheme="minorHAnsi" w:eastAsiaTheme="minorEastAsia" w:hAnsiTheme="minorHAnsi" w:cstheme="minorBidi"/>
            <w:noProof/>
            <w:sz w:val="22"/>
            <w:szCs w:val="22"/>
          </w:rPr>
          <w:tab/>
        </w:r>
        <w:r w:rsidR="0034545B" w:rsidRPr="00E20196">
          <w:rPr>
            <w:rStyle w:val="Hyperlink"/>
            <w:noProof/>
          </w:rPr>
          <w:t>Class Equivalent property mapping</w:t>
        </w:r>
        <w:r w:rsidR="0034545B">
          <w:rPr>
            <w:noProof/>
            <w:webHidden/>
          </w:rPr>
          <w:tab/>
        </w:r>
        <w:r w:rsidR="0034545B">
          <w:rPr>
            <w:noProof/>
            <w:webHidden/>
          </w:rPr>
          <w:fldChar w:fldCharType="begin"/>
        </w:r>
        <w:r w:rsidR="0034545B">
          <w:rPr>
            <w:noProof/>
            <w:webHidden/>
          </w:rPr>
          <w:instrText xml:space="preserve"> PAGEREF _Toc451803575 \h </w:instrText>
        </w:r>
        <w:r w:rsidR="0034545B">
          <w:rPr>
            <w:noProof/>
            <w:webHidden/>
          </w:rPr>
        </w:r>
        <w:r w:rsidR="0034545B">
          <w:rPr>
            <w:noProof/>
            <w:webHidden/>
          </w:rPr>
          <w:fldChar w:fldCharType="separate"/>
        </w:r>
        <w:r w:rsidR="0034545B">
          <w:rPr>
            <w:noProof/>
            <w:webHidden/>
          </w:rPr>
          <w:t>188</w:t>
        </w:r>
        <w:r w:rsidR="0034545B">
          <w:rPr>
            <w:noProof/>
            <w:webHidden/>
          </w:rPr>
          <w:fldChar w:fldCharType="end"/>
        </w:r>
      </w:hyperlink>
    </w:p>
    <w:p w14:paraId="227A4914" w14:textId="21991E9E" w:rsidR="0034545B" w:rsidRDefault="007507A0">
      <w:pPr>
        <w:pStyle w:val="TOC2"/>
        <w:rPr>
          <w:rFonts w:asciiTheme="minorHAnsi" w:eastAsiaTheme="minorEastAsia" w:hAnsiTheme="minorHAnsi" w:cstheme="minorBidi"/>
          <w:noProof/>
          <w:sz w:val="22"/>
          <w:szCs w:val="22"/>
        </w:rPr>
      </w:pPr>
      <w:hyperlink w:anchor="_Toc451803576" w:history="1">
        <w:r w:rsidR="0034545B" w:rsidRPr="00E20196">
          <w:rPr>
            <w:rStyle w:val="Hyperlink"/>
            <w:noProof/>
          </w:rPr>
          <w:t>10.11</w:t>
        </w:r>
        <w:r w:rsidR="0034545B">
          <w:rPr>
            <w:rFonts w:asciiTheme="minorHAnsi" w:eastAsiaTheme="minorEastAsia" w:hAnsiTheme="minorHAnsi" w:cstheme="minorBidi"/>
            <w:noProof/>
            <w:sz w:val="22"/>
            <w:szCs w:val="22"/>
          </w:rPr>
          <w:tab/>
        </w:r>
        <w:r w:rsidR="0034545B" w:rsidRPr="00E20196">
          <w:rPr>
            <w:rStyle w:val="Hyperlink"/>
            <w:noProof/>
          </w:rPr>
          <w:t>Class Equivalent with mapping</w:t>
        </w:r>
        <w:r w:rsidR="0034545B">
          <w:rPr>
            <w:noProof/>
            <w:webHidden/>
          </w:rPr>
          <w:tab/>
        </w:r>
        <w:r w:rsidR="0034545B">
          <w:rPr>
            <w:noProof/>
            <w:webHidden/>
          </w:rPr>
          <w:fldChar w:fldCharType="begin"/>
        </w:r>
        <w:r w:rsidR="0034545B">
          <w:rPr>
            <w:noProof/>
            <w:webHidden/>
          </w:rPr>
          <w:instrText xml:space="preserve"> PAGEREF _Toc451803576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485249B9" w14:textId="78B0BEDE" w:rsidR="0034545B" w:rsidRDefault="007507A0">
      <w:pPr>
        <w:pStyle w:val="TOC2"/>
        <w:rPr>
          <w:rFonts w:asciiTheme="minorHAnsi" w:eastAsiaTheme="minorEastAsia" w:hAnsiTheme="minorHAnsi" w:cstheme="minorBidi"/>
          <w:noProof/>
          <w:sz w:val="22"/>
          <w:szCs w:val="22"/>
        </w:rPr>
      </w:pPr>
      <w:hyperlink w:anchor="_Toc451803577" w:history="1">
        <w:r w:rsidR="0034545B" w:rsidRPr="00E20196">
          <w:rPr>
            <w:rStyle w:val="Hyperlink"/>
            <w:noProof/>
          </w:rPr>
          <w:t>10.12</w:t>
        </w:r>
        <w:r w:rsidR="0034545B">
          <w:rPr>
            <w:rFonts w:asciiTheme="minorHAnsi" w:eastAsiaTheme="minorEastAsia" w:hAnsiTheme="minorHAnsi" w:cstheme="minorBidi"/>
            <w:noProof/>
            <w:sz w:val="22"/>
            <w:szCs w:val="22"/>
          </w:rPr>
          <w:tab/>
        </w:r>
        <w:r w:rsidR="0034545B" w:rsidRPr="00E20196">
          <w:rPr>
            <w:rStyle w:val="Hyperlink"/>
            <w:noProof/>
          </w:rPr>
          <w:t>Class Generalization mapping</w:t>
        </w:r>
        <w:r w:rsidR="0034545B">
          <w:rPr>
            <w:noProof/>
            <w:webHidden/>
          </w:rPr>
          <w:tab/>
        </w:r>
        <w:r w:rsidR="0034545B">
          <w:rPr>
            <w:noProof/>
            <w:webHidden/>
          </w:rPr>
          <w:fldChar w:fldCharType="begin"/>
        </w:r>
        <w:r w:rsidR="0034545B">
          <w:rPr>
            <w:noProof/>
            <w:webHidden/>
          </w:rPr>
          <w:instrText xml:space="preserve"> PAGEREF _Toc451803577 \h </w:instrText>
        </w:r>
        <w:r w:rsidR="0034545B">
          <w:rPr>
            <w:noProof/>
            <w:webHidden/>
          </w:rPr>
        </w:r>
        <w:r w:rsidR="0034545B">
          <w:rPr>
            <w:noProof/>
            <w:webHidden/>
          </w:rPr>
          <w:fldChar w:fldCharType="separate"/>
        </w:r>
        <w:r w:rsidR="0034545B">
          <w:rPr>
            <w:noProof/>
            <w:webHidden/>
          </w:rPr>
          <w:t>189</w:t>
        </w:r>
        <w:r w:rsidR="0034545B">
          <w:rPr>
            <w:noProof/>
            <w:webHidden/>
          </w:rPr>
          <w:fldChar w:fldCharType="end"/>
        </w:r>
      </w:hyperlink>
    </w:p>
    <w:p w14:paraId="17E326A9" w14:textId="4A892BE7" w:rsidR="0034545B" w:rsidRDefault="007507A0">
      <w:pPr>
        <w:pStyle w:val="TOC2"/>
        <w:rPr>
          <w:rFonts w:asciiTheme="minorHAnsi" w:eastAsiaTheme="minorEastAsia" w:hAnsiTheme="minorHAnsi" w:cstheme="minorBidi"/>
          <w:noProof/>
          <w:sz w:val="22"/>
          <w:szCs w:val="22"/>
        </w:rPr>
      </w:pPr>
      <w:hyperlink w:anchor="_Toc451803578" w:history="1">
        <w:r w:rsidR="0034545B" w:rsidRPr="00E20196">
          <w:rPr>
            <w:rStyle w:val="Hyperlink"/>
            <w:noProof/>
          </w:rPr>
          <w:t>10.13</w:t>
        </w:r>
        <w:r w:rsidR="0034545B">
          <w:rPr>
            <w:rFonts w:asciiTheme="minorHAnsi" w:eastAsiaTheme="minorEastAsia" w:hAnsiTheme="minorHAnsi" w:cstheme="minorBidi"/>
            <w:noProof/>
            <w:sz w:val="22"/>
            <w:szCs w:val="22"/>
          </w:rPr>
          <w:tab/>
        </w:r>
        <w:r w:rsidR="0034545B" w:rsidRPr="00E20196">
          <w:rPr>
            <w:rStyle w:val="Hyperlink"/>
            <w:noProof/>
          </w:rPr>
          <w:t>Class Generalization set covering mapping</w:t>
        </w:r>
        <w:r w:rsidR="0034545B">
          <w:rPr>
            <w:noProof/>
            <w:webHidden/>
          </w:rPr>
          <w:tab/>
        </w:r>
        <w:r w:rsidR="0034545B">
          <w:rPr>
            <w:noProof/>
            <w:webHidden/>
          </w:rPr>
          <w:fldChar w:fldCharType="begin"/>
        </w:r>
        <w:r w:rsidR="0034545B">
          <w:rPr>
            <w:noProof/>
            <w:webHidden/>
          </w:rPr>
          <w:instrText xml:space="preserve"> PAGEREF _Toc451803578 \h </w:instrText>
        </w:r>
        <w:r w:rsidR="0034545B">
          <w:rPr>
            <w:noProof/>
            <w:webHidden/>
          </w:rPr>
        </w:r>
        <w:r w:rsidR="0034545B">
          <w:rPr>
            <w:noProof/>
            <w:webHidden/>
          </w:rPr>
          <w:fldChar w:fldCharType="separate"/>
        </w:r>
        <w:r w:rsidR="0034545B">
          <w:rPr>
            <w:noProof/>
            <w:webHidden/>
          </w:rPr>
          <w:t>191</w:t>
        </w:r>
        <w:r w:rsidR="0034545B">
          <w:rPr>
            <w:noProof/>
            <w:webHidden/>
          </w:rPr>
          <w:fldChar w:fldCharType="end"/>
        </w:r>
      </w:hyperlink>
    </w:p>
    <w:p w14:paraId="004EDCD1" w14:textId="23EEDDA1" w:rsidR="0034545B" w:rsidRDefault="007507A0">
      <w:pPr>
        <w:pStyle w:val="TOC2"/>
        <w:rPr>
          <w:rFonts w:asciiTheme="minorHAnsi" w:eastAsiaTheme="minorEastAsia" w:hAnsiTheme="minorHAnsi" w:cstheme="minorBidi"/>
          <w:noProof/>
          <w:sz w:val="22"/>
          <w:szCs w:val="22"/>
        </w:rPr>
      </w:pPr>
      <w:hyperlink w:anchor="_Toc451803579" w:history="1">
        <w:r w:rsidR="0034545B" w:rsidRPr="00E20196">
          <w:rPr>
            <w:rStyle w:val="Hyperlink"/>
            <w:noProof/>
          </w:rPr>
          <w:t>10.14</w:t>
        </w:r>
        <w:r w:rsidR="0034545B">
          <w:rPr>
            <w:rFonts w:asciiTheme="minorHAnsi" w:eastAsiaTheme="minorEastAsia" w:hAnsiTheme="minorHAnsi" w:cstheme="minorBidi"/>
            <w:noProof/>
            <w:sz w:val="22"/>
            <w:szCs w:val="22"/>
          </w:rPr>
          <w:tab/>
        </w:r>
        <w:r w:rsidR="0034545B" w:rsidRPr="00E20196">
          <w:rPr>
            <w:rStyle w:val="Hyperlink"/>
            <w:noProof/>
          </w:rPr>
          <w:t>Class Generalization set disjoint mapping</w:t>
        </w:r>
        <w:r w:rsidR="0034545B">
          <w:rPr>
            <w:noProof/>
            <w:webHidden/>
          </w:rPr>
          <w:tab/>
        </w:r>
        <w:r w:rsidR="0034545B">
          <w:rPr>
            <w:noProof/>
            <w:webHidden/>
          </w:rPr>
          <w:fldChar w:fldCharType="begin"/>
        </w:r>
        <w:r w:rsidR="0034545B">
          <w:rPr>
            <w:noProof/>
            <w:webHidden/>
          </w:rPr>
          <w:instrText xml:space="preserve"> PAGEREF _Toc451803579 \h </w:instrText>
        </w:r>
        <w:r w:rsidR="0034545B">
          <w:rPr>
            <w:noProof/>
            <w:webHidden/>
          </w:rPr>
        </w:r>
        <w:r w:rsidR="0034545B">
          <w:rPr>
            <w:noProof/>
            <w:webHidden/>
          </w:rPr>
          <w:fldChar w:fldCharType="separate"/>
        </w:r>
        <w:r w:rsidR="0034545B">
          <w:rPr>
            <w:noProof/>
            <w:webHidden/>
          </w:rPr>
          <w:t>192</w:t>
        </w:r>
        <w:r w:rsidR="0034545B">
          <w:rPr>
            <w:noProof/>
            <w:webHidden/>
          </w:rPr>
          <w:fldChar w:fldCharType="end"/>
        </w:r>
      </w:hyperlink>
    </w:p>
    <w:p w14:paraId="6C79F2F9" w14:textId="0F102679" w:rsidR="0034545B" w:rsidRDefault="007507A0">
      <w:pPr>
        <w:pStyle w:val="TOC2"/>
        <w:rPr>
          <w:rFonts w:asciiTheme="minorHAnsi" w:eastAsiaTheme="minorEastAsia" w:hAnsiTheme="minorHAnsi" w:cstheme="minorBidi"/>
          <w:noProof/>
          <w:sz w:val="22"/>
          <w:szCs w:val="22"/>
        </w:rPr>
      </w:pPr>
      <w:hyperlink w:anchor="_Toc451803580" w:history="1">
        <w:r w:rsidR="0034545B" w:rsidRPr="00E20196">
          <w:rPr>
            <w:rStyle w:val="Hyperlink"/>
            <w:noProof/>
          </w:rPr>
          <w:t>10.15</w:t>
        </w:r>
        <w:r w:rsidR="0034545B">
          <w:rPr>
            <w:rFonts w:asciiTheme="minorHAnsi" w:eastAsiaTheme="minorEastAsia" w:hAnsiTheme="minorHAnsi" w:cstheme="minorBidi"/>
            <w:noProof/>
            <w:sz w:val="22"/>
            <w:szCs w:val="22"/>
          </w:rPr>
          <w:tab/>
        </w:r>
        <w:r w:rsidR="0034545B" w:rsidRPr="00E20196">
          <w:rPr>
            <w:rStyle w:val="Hyperlink"/>
            <w:noProof/>
          </w:rPr>
          <w:t>Class Is in context mapping</w:t>
        </w:r>
        <w:r w:rsidR="0034545B">
          <w:rPr>
            <w:noProof/>
            <w:webHidden/>
          </w:rPr>
          <w:tab/>
        </w:r>
        <w:r w:rsidR="0034545B">
          <w:rPr>
            <w:noProof/>
            <w:webHidden/>
          </w:rPr>
          <w:fldChar w:fldCharType="begin"/>
        </w:r>
        <w:r w:rsidR="0034545B">
          <w:rPr>
            <w:noProof/>
            <w:webHidden/>
          </w:rPr>
          <w:instrText xml:space="preserve"> PAGEREF _Toc451803580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1D6B2B61" w14:textId="3BF6EF5F" w:rsidR="0034545B" w:rsidRDefault="007507A0">
      <w:pPr>
        <w:pStyle w:val="TOC2"/>
        <w:rPr>
          <w:rFonts w:asciiTheme="minorHAnsi" w:eastAsiaTheme="minorEastAsia" w:hAnsiTheme="minorHAnsi" w:cstheme="minorBidi"/>
          <w:noProof/>
          <w:sz w:val="22"/>
          <w:szCs w:val="22"/>
        </w:rPr>
      </w:pPr>
      <w:hyperlink w:anchor="_Toc451803581" w:history="1">
        <w:r w:rsidR="0034545B" w:rsidRPr="00E20196">
          <w:rPr>
            <w:rStyle w:val="Hyperlink"/>
            <w:noProof/>
          </w:rPr>
          <w:t>10.16</w:t>
        </w:r>
        <w:r w:rsidR="0034545B">
          <w:rPr>
            <w:rFonts w:asciiTheme="minorHAnsi" w:eastAsiaTheme="minorEastAsia" w:hAnsiTheme="minorHAnsi" w:cstheme="minorBidi"/>
            <w:noProof/>
            <w:sz w:val="22"/>
            <w:szCs w:val="22"/>
          </w:rPr>
          <w:tab/>
        </w:r>
        <w:r w:rsidR="0034545B" w:rsidRPr="00E20196">
          <w:rPr>
            <w:rStyle w:val="Hyperlink"/>
            <w:noProof/>
          </w:rPr>
          <w:t>Class Mapping rule mapping</w:t>
        </w:r>
        <w:r w:rsidR="0034545B">
          <w:rPr>
            <w:noProof/>
            <w:webHidden/>
          </w:rPr>
          <w:tab/>
        </w:r>
        <w:r w:rsidR="0034545B">
          <w:rPr>
            <w:noProof/>
            <w:webHidden/>
          </w:rPr>
          <w:fldChar w:fldCharType="begin"/>
        </w:r>
        <w:r w:rsidR="0034545B">
          <w:rPr>
            <w:noProof/>
            <w:webHidden/>
          </w:rPr>
          <w:instrText xml:space="preserve"> PAGEREF _Toc451803581 \h </w:instrText>
        </w:r>
        <w:r w:rsidR="0034545B">
          <w:rPr>
            <w:noProof/>
            <w:webHidden/>
          </w:rPr>
        </w:r>
        <w:r w:rsidR="0034545B">
          <w:rPr>
            <w:noProof/>
            <w:webHidden/>
          </w:rPr>
          <w:fldChar w:fldCharType="separate"/>
        </w:r>
        <w:r w:rsidR="0034545B">
          <w:rPr>
            <w:noProof/>
            <w:webHidden/>
          </w:rPr>
          <w:t>193</w:t>
        </w:r>
        <w:r w:rsidR="0034545B">
          <w:rPr>
            <w:noProof/>
            <w:webHidden/>
          </w:rPr>
          <w:fldChar w:fldCharType="end"/>
        </w:r>
      </w:hyperlink>
    </w:p>
    <w:p w14:paraId="336BDFE9" w14:textId="1CE377DC" w:rsidR="0034545B" w:rsidRDefault="007507A0">
      <w:pPr>
        <w:pStyle w:val="TOC2"/>
        <w:rPr>
          <w:rFonts w:asciiTheme="minorHAnsi" w:eastAsiaTheme="minorEastAsia" w:hAnsiTheme="minorHAnsi" w:cstheme="minorBidi"/>
          <w:noProof/>
          <w:sz w:val="22"/>
          <w:szCs w:val="22"/>
        </w:rPr>
      </w:pPr>
      <w:hyperlink w:anchor="_Toc451803582" w:history="1">
        <w:r w:rsidR="0034545B" w:rsidRPr="00E20196">
          <w:rPr>
            <w:rStyle w:val="Hyperlink"/>
            <w:noProof/>
          </w:rPr>
          <w:t>10.17</w:t>
        </w:r>
        <w:r w:rsidR="0034545B">
          <w:rPr>
            <w:rFonts w:asciiTheme="minorHAnsi" w:eastAsiaTheme="minorEastAsia" w:hAnsiTheme="minorHAnsi" w:cstheme="minorBidi"/>
            <w:noProof/>
            <w:sz w:val="22"/>
            <w:szCs w:val="22"/>
          </w:rPr>
          <w:tab/>
        </w:r>
        <w:r w:rsidR="0034545B" w:rsidRPr="00E20196">
          <w:rPr>
            <w:rStyle w:val="Hyperlink"/>
            <w:noProof/>
          </w:rPr>
          <w:t>Class Named element Mapping</w:t>
        </w:r>
        <w:r w:rsidR="0034545B">
          <w:rPr>
            <w:noProof/>
            <w:webHidden/>
          </w:rPr>
          <w:tab/>
        </w:r>
        <w:r w:rsidR="0034545B">
          <w:rPr>
            <w:noProof/>
            <w:webHidden/>
          </w:rPr>
          <w:fldChar w:fldCharType="begin"/>
        </w:r>
        <w:r w:rsidR="0034545B">
          <w:rPr>
            <w:noProof/>
            <w:webHidden/>
          </w:rPr>
          <w:instrText xml:space="preserve"> PAGEREF _Toc451803582 \h </w:instrText>
        </w:r>
        <w:r w:rsidR="0034545B">
          <w:rPr>
            <w:noProof/>
            <w:webHidden/>
          </w:rPr>
        </w:r>
        <w:r w:rsidR="0034545B">
          <w:rPr>
            <w:noProof/>
            <w:webHidden/>
          </w:rPr>
          <w:fldChar w:fldCharType="separate"/>
        </w:r>
        <w:r w:rsidR="0034545B">
          <w:rPr>
            <w:noProof/>
            <w:webHidden/>
          </w:rPr>
          <w:t>194</w:t>
        </w:r>
        <w:r w:rsidR="0034545B">
          <w:rPr>
            <w:noProof/>
            <w:webHidden/>
          </w:rPr>
          <w:fldChar w:fldCharType="end"/>
        </w:r>
      </w:hyperlink>
    </w:p>
    <w:p w14:paraId="4C79C5E9" w14:textId="629B56C9" w:rsidR="0034545B" w:rsidRDefault="007507A0">
      <w:pPr>
        <w:pStyle w:val="TOC2"/>
        <w:rPr>
          <w:rFonts w:asciiTheme="minorHAnsi" w:eastAsiaTheme="minorEastAsia" w:hAnsiTheme="minorHAnsi" w:cstheme="minorBidi"/>
          <w:noProof/>
          <w:sz w:val="22"/>
          <w:szCs w:val="22"/>
        </w:rPr>
      </w:pPr>
      <w:hyperlink w:anchor="_Toc451803583" w:history="1">
        <w:r w:rsidR="0034545B" w:rsidRPr="00E20196">
          <w:rPr>
            <w:rStyle w:val="Hyperlink"/>
            <w:noProof/>
          </w:rPr>
          <w:t>10.18</w:t>
        </w:r>
        <w:r w:rsidR="0034545B">
          <w:rPr>
            <w:rFonts w:asciiTheme="minorHAnsi" w:eastAsiaTheme="minorEastAsia" w:hAnsiTheme="minorHAnsi" w:cstheme="minorBidi"/>
            <w:noProof/>
            <w:sz w:val="22"/>
            <w:szCs w:val="22"/>
          </w:rPr>
          <w:tab/>
        </w:r>
        <w:r w:rsidR="0034545B" w:rsidRPr="00E20196">
          <w:rPr>
            <w:rStyle w:val="Hyperlink"/>
            <w:noProof/>
          </w:rPr>
          <w:t>Class Pattern property mapping</w:t>
        </w:r>
        <w:r w:rsidR="0034545B">
          <w:rPr>
            <w:noProof/>
            <w:webHidden/>
          </w:rPr>
          <w:tab/>
        </w:r>
        <w:r w:rsidR="0034545B">
          <w:rPr>
            <w:noProof/>
            <w:webHidden/>
          </w:rPr>
          <w:fldChar w:fldCharType="begin"/>
        </w:r>
        <w:r w:rsidR="0034545B">
          <w:rPr>
            <w:noProof/>
            <w:webHidden/>
          </w:rPr>
          <w:instrText xml:space="preserve"> PAGEREF _Toc451803583 \h </w:instrText>
        </w:r>
        <w:r w:rsidR="0034545B">
          <w:rPr>
            <w:noProof/>
            <w:webHidden/>
          </w:rPr>
        </w:r>
        <w:r w:rsidR="0034545B">
          <w:rPr>
            <w:noProof/>
            <w:webHidden/>
          </w:rPr>
          <w:fldChar w:fldCharType="separate"/>
        </w:r>
        <w:r w:rsidR="0034545B">
          <w:rPr>
            <w:noProof/>
            <w:webHidden/>
          </w:rPr>
          <w:t>195</w:t>
        </w:r>
        <w:r w:rsidR="0034545B">
          <w:rPr>
            <w:noProof/>
            <w:webHidden/>
          </w:rPr>
          <w:fldChar w:fldCharType="end"/>
        </w:r>
      </w:hyperlink>
    </w:p>
    <w:p w14:paraId="76AA546E" w14:textId="250FFF75" w:rsidR="0034545B" w:rsidRDefault="007507A0">
      <w:pPr>
        <w:pStyle w:val="TOC2"/>
        <w:rPr>
          <w:rFonts w:asciiTheme="minorHAnsi" w:eastAsiaTheme="minorEastAsia" w:hAnsiTheme="minorHAnsi" w:cstheme="minorBidi"/>
          <w:noProof/>
          <w:sz w:val="22"/>
          <w:szCs w:val="22"/>
        </w:rPr>
      </w:pPr>
      <w:hyperlink w:anchor="_Toc451803584" w:history="1">
        <w:r w:rsidR="0034545B" w:rsidRPr="00E20196">
          <w:rPr>
            <w:rStyle w:val="Hyperlink"/>
            <w:noProof/>
          </w:rPr>
          <w:t>10.19</w:t>
        </w:r>
        <w:r w:rsidR="0034545B">
          <w:rPr>
            <w:rFonts w:asciiTheme="minorHAnsi" w:eastAsiaTheme="minorEastAsia" w:hAnsiTheme="minorHAnsi" w:cstheme="minorBidi"/>
            <w:noProof/>
            <w:sz w:val="22"/>
            <w:szCs w:val="22"/>
          </w:rPr>
          <w:tab/>
        </w:r>
        <w:r w:rsidR="0034545B" w:rsidRPr="00E20196">
          <w:rPr>
            <w:rStyle w:val="Hyperlink"/>
            <w:noProof/>
          </w:rPr>
          <w:t>Class Property hierarchy mapping</w:t>
        </w:r>
        <w:r w:rsidR="0034545B">
          <w:rPr>
            <w:noProof/>
            <w:webHidden/>
          </w:rPr>
          <w:tab/>
        </w:r>
        <w:r w:rsidR="0034545B">
          <w:rPr>
            <w:noProof/>
            <w:webHidden/>
          </w:rPr>
          <w:fldChar w:fldCharType="begin"/>
        </w:r>
        <w:r w:rsidR="0034545B">
          <w:rPr>
            <w:noProof/>
            <w:webHidden/>
          </w:rPr>
          <w:instrText xml:space="preserve"> PAGEREF _Toc451803584 \h </w:instrText>
        </w:r>
        <w:r w:rsidR="0034545B">
          <w:rPr>
            <w:noProof/>
            <w:webHidden/>
          </w:rPr>
        </w:r>
        <w:r w:rsidR="0034545B">
          <w:rPr>
            <w:noProof/>
            <w:webHidden/>
          </w:rPr>
          <w:fldChar w:fldCharType="separate"/>
        </w:r>
        <w:r w:rsidR="0034545B">
          <w:rPr>
            <w:noProof/>
            <w:webHidden/>
          </w:rPr>
          <w:t>196</w:t>
        </w:r>
        <w:r w:rsidR="0034545B">
          <w:rPr>
            <w:noProof/>
            <w:webHidden/>
          </w:rPr>
          <w:fldChar w:fldCharType="end"/>
        </w:r>
      </w:hyperlink>
    </w:p>
    <w:p w14:paraId="7F760987" w14:textId="6813C8BB" w:rsidR="0034545B" w:rsidRDefault="007507A0">
      <w:pPr>
        <w:pStyle w:val="TOC2"/>
        <w:rPr>
          <w:rFonts w:asciiTheme="minorHAnsi" w:eastAsiaTheme="minorEastAsia" w:hAnsiTheme="minorHAnsi" w:cstheme="minorBidi"/>
          <w:noProof/>
          <w:sz w:val="22"/>
          <w:szCs w:val="22"/>
        </w:rPr>
      </w:pPr>
      <w:hyperlink w:anchor="_Toc451803585" w:history="1">
        <w:r w:rsidR="0034545B" w:rsidRPr="00E20196">
          <w:rPr>
            <w:rStyle w:val="Hyperlink"/>
            <w:noProof/>
          </w:rPr>
          <w:t>10.20</w:t>
        </w:r>
        <w:r w:rsidR="0034545B">
          <w:rPr>
            <w:rFonts w:asciiTheme="minorHAnsi" w:eastAsiaTheme="minorEastAsia" w:hAnsiTheme="minorHAnsi" w:cstheme="minorBidi"/>
            <w:noProof/>
            <w:sz w:val="22"/>
            <w:szCs w:val="22"/>
          </w:rPr>
          <w:tab/>
        </w:r>
        <w:r w:rsidR="0034545B" w:rsidRPr="00E20196">
          <w:rPr>
            <w:rStyle w:val="Hyperlink"/>
            <w:noProof/>
          </w:rPr>
          <w:t>Class Synonym mapping</w:t>
        </w:r>
        <w:r w:rsidR="0034545B">
          <w:rPr>
            <w:noProof/>
            <w:webHidden/>
          </w:rPr>
          <w:tab/>
        </w:r>
        <w:r w:rsidR="0034545B">
          <w:rPr>
            <w:noProof/>
            <w:webHidden/>
          </w:rPr>
          <w:fldChar w:fldCharType="begin"/>
        </w:r>
        <w:r w:rsidR="0034545B">
          <w:rPr>
            <w:noProof/>
            <w:webHidden/>
          </w:rPr>
          <w:instrText xml:space="preserve"> PAGEREF _Toc451803585 \h </w:instrText>
        </w:r>
        <w:r w:rsidR="0034545B">
          <w:rPr>
            <w:noProof/>
            <w:webHidden/>
          </w:rPr>
        </w:r>
        <w:r w:rsidR="0034545B">
          <w:rPr>
            <w:noProof/>
            <w:webHidden/>
          </w:rPr>
          <w:fldChar w:fldCharType="separate"/>
        </w:r>
        <w:r w:rsidR="0034545B">
          <w:rPr>
            <w:noProof/>
            <w:webHidden/>
          </w:rPr>
          <w:t>197</w:t>
        </w:r>
        <w:r w:rsidR="0034545B">
          <w:rPr>
            <w:noProof/>
            <w:webHidden/>
          </w:rPr>
          <w:fldChar w:fldCharType="end"/>
        </w:r>
      </w:hyperlink>
    </w:p>
    <w:p w14:paraId="6E586CC3" w14:textId="68AAE20A" w:rsidR="0034545B" w:rsidRDefault="007507A0">
      <w:pPr>
        <w:pStyle w:val="TOC1"/>
        <w:tabs>
          <w:tab w:val="left" w:pos="1512"/>
        </w:tabs>
        <w:rPr>
          <w:rFonts w:asciiTheme="minorHAnsi" w:eastAsiaTheme="minorEastAsia" w:hAnsiTheme="minorHAnsi" w:cstheme="minorBidi"/>
          <w:noProof/>
          <w:sz w:val="22"/>
          <w:szCs w:val="22"/>
        </w:rPr>
      </w:pPr>
      <w:hyperlink w:anchor="_Toc451803586" w:history="1">
        <w:r w:rsidR="0034545B" w:rsidRPr="00E20196">
          <w:rPr>
            <w:rStyle w:val="Hyperlink"/>
            <w:noProof/>
          </w:rPr>
          <w:t>11</w:t>
        </w:r>
        <w:r w:rsidR="0034545B">
          <w:rPr>
            <w:rFonts w:asciiTheme="minorHAnsi" w:eastAsiaTheme="minorEastAsia" w:hAnsiTheme="minorHAnsi" w:cstheme="minorBidi"/>
            <w:noProof/>
            <w:sz w:val="22"/>
            <w:szCs w:val="22"/>
          </w:rPr>
          <w:tab/>
        </w:r>
        <w:r w:rsidR="0034545B" w:rsidRPr="00E20196">
          <w:rPr>
            <w:rStyle w:val="Hyperlink"/>
            <w:noProof/>
          </w:rPr>
          <w:t>Concept Index</w:t>
        </w:r>
        <w:r w:rsidR="0034545B">
          <w:rPr>
            <w:noProof/>
            <w:webHidden/>
          </w:rPr>
          <w:tab/>
        </w:r>
        <w:r w:rsidR="0034545B">
          <w:rPr>
            <w:noProof/>
            <w:webHidden/>
          </w:rPr>
          <w:fldChar w:fldCharType="begin"/>
        </w:r>
        <w:r w:rsidR="0034545B">
          <w:rPr>
            <w:noProof/>
            <w:webHidden/>
          </w:rPr>
          <w:instrText xml:space="preserve"> PAGEREF _Toc451803586 \h </w:instrText>
        </w:r>
        <w:r w:rsidR="0034545B">
          <w:rPr>
            <w:noProof/>
            <w:webHidden/>
          </w:rPr>
        </w:r>
        <w:r w:rsidR="0034545B">
          <w:rPr>
            <w:noProof/>
            <w:webHidden/>
          </w:rPr>
          <w:fldChar w:fldCharType="separate"/>
        </w:r>
        <w:r w:rsidR="0034545B">
          <w:rPr>
            <w:noProof/>
            <w:webHidden/>
          </w:rPr>
          <w:t>198</w:t>
        </w:r>
        <w:r w:rsidR="0034545B">
          <w:rPr>
            <w:noProof/>
            <w:webHidden/>
          </w:rPr>
          <w:fldChar w:fldCharType="end"/>
        </w:r>
      </w:hyperlink>
    </w:p>
    <w:p w14:paraId="383C8956" w14:textId="129AD440"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lastRenderedPageBreak/>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9"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803222"/>
      <w:r w:rsidRPr="00C16511">
        <w:lastRenderedPageBreak/>
        <w:t>Submission</w:t>
      </w:r>
      <w:r w:rsidRPr="001D307D">
        <w:t>-related material</w:t>
      </w:r>
      <w:bookmarkEnd w:id="0"/>
      <w:bookmarkEnd w:id="1"/>
      <w:bookmarkEnd w:id="2"/>
      <w:bookmarkEnd w:id="3"/>
      <w:bookmarkEnd w:id="4"/>
      <w:bookmarkEnd w:id="5"/>
      <w:bookmarkEnd w:id="6"/>
      <w:bookmarkEnd w:id="7"/>
    </w:p>
    <w:p w14:paraId="30784201" w14:textId="77777777" w:rsidR="00BF1650" w:rsidRDefault="00BF1650" w:rsidP="009E3707">
      <w:pPr>
        <w:pStyle w:val="Heading2"/>
        <w:numPr>
          <w:ilvl w:val="1"/>
          <w:numId w:val="16"/>
        </w:numPr>
      </w:pPr>
      <w:bookmarkStart w:id="8" w:name="_Toc309153104"/>
      <w:bookmarkStart w:id="9" w:name="_Toc390856412"/>
      <w:bookmarkStart w:id="10" w:name="_Toc403051739"/>
      <w:bookmarkStart w:id="11" w:name="_Toc411794369"/>
      <w:bookmarkStart w:id="12" w:name="_Toc450313277"/>
      <w:bookmarkStart w:id="13" w:name="_Toc451803223"/>
      <w:r>
        <w:t xml:space="preserve">Submission </w:t>
      </w:r>
      <w:bookmarkEnd w:id="8"/>
      <w:r>
        <w:t>Introduction</w:t>
      </w:r>
      <w:bookmarkEnd w:id="9"/>
      <w:bookmarkEnd w:id="10"/>
      <w:bookmarkEnd w:id="11"/>
      <w:bookmarkEnd w:id="12"/>
      <w:bookmarkEnd w:id="13"/>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14" w:name="_Toc309153106"/>
      <w:bookmarkStart w:id="15" w:name="_Toc390856413"/>
      <w:bookmarkStart w:id="16" w:name="_Toc403051740"/>
      <w:bookmarkStart w:id="17" w:name="_Toc411794370"/>
      <w:bookmarkStart w:id="18" w:name="_Toc450313278"/>
      <w:bookmarkStart w:id="19" w:name="_Toc451803224"/>
      <w:r>
        <w:t>Submission Team</w:t>
      </w:r>
      <w:bookmarkEnd w:id="14"/>
      <w:bookmarkEnd w:id="15"/>
      <w:bookmarkEnd w:id="16"/>
      <w:bookmarkEnd w:id="17"/>
      <w:bookmarkEnd w:id="18"/>
      <w:bookmarkEnd w:id="19"/>
    </w:p>
    <w:p w14:paraId="7936570B" w14:textId="77777777" w:rsidR="00BF1650" w:rsidRDefault="00BF1650" w:rsidP="009E3707">
      <w:pPr>
        <w:pStyle w:val="Heading3"/>
        <w:numPr>
          <w:ilvl w:val="2"/>
          <w:numId w:val="16"/>
        </w:numPr>
        <w:spacing w:after="120"/>
      </w:pPr>
      <w:bookmarkStart w:id="20" w:name="_Toc390856414"/>
      <w:bookmarkStart w:id="21" w:name="_Toc403051741"/>
      <w:bookmarkStart w:id="22" w:name="_Toc411794371"/>
      <w:bookmarkStart w:id="23" w:name="_Toc450313279"/>
      <w:bookmarkStart w:id="24" w:name="_Toc451803225"/>
      <w:r>
        <w:t>Submitters</w:t>
      </w:r>
      <w:bookmarkEnd w:id="20"/>
      <w:bookmarkEnd w:id="21"/>
      <w:bookmarkEnd w:id="22"/>
      <w:bookmarkEnd w:id="23"/>
      <w:bookmarkEnd w:id="24"/>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25" w:author="Jim Logan" w:date="2016-06-10T17:32:00Z">
        <w:r w:rsidDel="00A50536">
          <w:delText>Nomagic</w:delText>
        </w:r>
      </w:del>
      <w:ins w:id="26"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27" w:name="_Toc390856416"/>
      <w:bookmarkStart w:id="28" w:name="_Toc403051742"/>
      <w:bookmarkStart w:id="29" w:name="_Toc411794372"/>
      <w:bookmarkStart w:id="30" w:name="_Toc450313280"/>
      <w:bookmarkStart w:id="31" w:name="_Toc451803226"/>
      <w:r>
        <w:t>Contributors</w:t>
      </w:r>
      <w:bookmarkEnd w:id="27"/>
      <w:bookmarkEnd w:id="28"/>
      <w:bookmarkEnd w:id="29"/>
      <w:r>
        <w:t xml:space="preserve"> &amp; Supporters</w:t>
      </w:r>
      <w:bookmarkEnd w:id="30"/>
      <w:bookmarkEnd w:id="31"/>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2" w:name="_Toc411794373"/>
      <w:bookmarkStart w:id="33" w:name="_Toc450313281"/>
      <w:bookmarkStart w:id="34" w:name="_Toc451803227"/>
      <w:bookmarkStart w:id="35" w:name="_Toc309153107"/>
      <w:bookmarkStart w:id="36" w:name="_Toc390856417"/>
      <w:bookmarkStart w:id="37" w:name="_Toc403051743"/>
      <w:r>
        <w:t>Proof of concept</w:t>
      </w:r>
      <w:bookmarkEnd w:id="32"/>
      <w:bookmarkEnd w:id="33"/>
      <w:bookmarkEnd w:id="34"/>
    </w:p>
    <w:p w14:paraId="44E1008D" w14:textId="1445EF50" w:rsidR="00BF1650" w:rsidRPr="00AA5428" w:rsidRDefault="00A50536" w:rsidP="00BF1650">
      <w:pPr>
        <w:pStyle w:val="BodyText"/>
      </w:pPr>
      <w:r>
        <w:t>No Magic</w:t>
      </w:r>
      <w:r w:rsidR="006858F8">
        <w:t xml:space="preserve"> has a released product implementing most of the SIMF profile and OWL mapping. </w:t>
      </w:r>
      <w:r w:rsidR="00BF1650">
        <w:t xml:space="preserve">Prototype efforts </w:t>
      </w:r>
      <w:r w:rsidR="006858F8">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38" w:name="_Toc411794374"/>
      <w:bookmarkStart w:id="39" w:name="_Toc450313282"/>
      <w:bookmarkStart w:id="40" w:name="_Toc451803228"/>
      <w:r>
        <w:t>Resolution of Requirements</w:t>
      </w:r>
      <w:bookmarkEnd w:id="35"/>
      <w:bookmarkEnd w:id="36"/>
      <w:bookmarkEnd w:id="37"/>
      <w:bookmarkEnd w:id="38"/>
      <w:bookmarkEnd w:id="39"/>
      <w:bookmarkEnd w:id="40"/>
    </w:p>
    <w:p w14:paraId="350A32B3" w14:textId="77777777" w:rsidR="00BF1650" w:rsidRDefault="00BF1650" w:rsidP="009E3707">
      <w:pPr>
        <w:pStyle w:val="Heading3"/>
        <w:numPr>
          <w:ilvl w:val="2"/>
          <w:numId w:val="16"/>
        </w:numPr>
        <w:spacing w:after="120"/>
      </w:pPr>
      <w:bookmarkStart w:id="41" w:name="_Toc390856418"/>
      <w:bookmarkStart w:id="42" w:name="_Toc403051744"/>
      <w:bookmarkStart w:id="43" w:name="_Toc411794375"/>
      <w:bookmarkStart w:id="44" w:name="_Toc450313283"/>
      <w:bookmarkStart w:id="45" w:name="_Toc451803229"/>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46"/>
            <w:r>
              <w:t>different levels of abstraction</w:t>
            </w:r>
            <w:commentRangeEnd w:id="46"/>
            <w:r w:rsidR="00D07AFE">
              <w:rPr>
                <w:rStyle w:val="CommentReference"/>
                <w:color w:val="auto"/>
              </w:rPr>
              <w:commentReference w:id="4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77777777" w:rsidR="00107A22" w:rsidRDefault="004B47AC" w:rsidP="00BF1650">
            <w:pPr>
              <w:pStyle w:val="omg-table-body"/>
            </w:pPr>
            <w:r>
              <w:t xml:space="preserve">Capabilities relevant to information federation are included. Modeling of “all rules and laws” is considered </w:t>
            </w:r>
            <w:commentRangeStart w:id="47"/>
            <w:r>
              <w:t>out of our</w:t>
            </w:r>
            <w:r w:rsidR="00822900">
              <w:t xml:space="preserve"> information federation</w:t>
            </w:r>
            <w:r>
              <w:t xml:space="preserve"> scope</w:t>
            </w:r>
            <w:commentRangeEnd w:id="47"/>
            <w:r w:rsidR="007507A0">
              <w:rPr>
                <w:rStyle w:val="CommentReference"/>
                <w:color w:val="auto"/>
              </w:rPr>
              <w:commentReference w:id="47"/>
            </w:r>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77777777" w:rsidR="004B47AC" w:rsidRDefault="004B47AC" w:rsidP="004B47AC">
            <w:pPr>
              <w:pStyle w:val="omg-table-body"/>
            </w:pPr>
            <w:commentRangeStart w:id="48"/>
            <w:r>
              <w:t xml:space="preserve">Specific models of compositions </w:t>
            </w:r>
            <w:commentRangeEnd w:id="48"/>
            <w:r w:rsidR="007507A0">
              <w:rPr>
                <w:rStyle w:val="CommentReference"/>
                <w:color w:val="auto"/>
              </w:rPr>
              <w:commentReference w:id="48"/>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77777777" w:rsidR="00107A22" w:rsidRDefault="004B47AC" w:rsidP="00822900">
            <w:pPr>
              <w:pStyle w:val="omg-table-body"/>
            </w:pPr>
            <w:r>
              <w:t xml:space="preserve">Context is a first-class SIMF concept that relates a set of things to </w:t>
            </w:r>
            <w:commentRangeStart w:id="49"/>
            <w:r>
              <w:t xml:space="preserve">applicate </w:t>
            </w:r>
            <w:commentRangeEnd w:id="49"/>
            <w:r w:rsidR="007507A0">
              <w:rPr>
                <w:rStyle w:val="CommentReference"/>
                <w:color w:val="auto"/>
              </w:rPr>
              <w:commentReference w:id="49"/>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50"/>
            <w:r>
              <w:t>Patterns are a first-class concept</w:t>
            </w:r>
            <w:commentRangeEnd w:id="50"/>
            <w:r w:rsidR="007507A0">
              <w:rPr>
                <w:rStyle w:val="CommentReference"/>
                <w:color w:val="auto"/>
              </w:rPr>
              <w:commentReference w:id="50"/>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51"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52"/>
            <w:r>
              <w:t>levels of abstraction</w:t>
            </w:r>
            <w:commentRangeEnd w:id="52"/>
            <w:r w:rsidR="007507A0">
              <w:rPr>
                <w:rStyle w:val="CommentReference"/>
                <w:color w:val="auto"/>
              </w:rPr>
              <w:commentReference w:id="52"/>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53"/>
            <w:r w:rsidRPr="004B47AC">
              <w:rPr>
                <w:sz w:val="18"/>
                <w:szCs w:val="18"/>
              </w:rPr>
              <w:t>CDM</w:t>
            </w:r>
            <w:commentRangeEnd w:id="53"/>
            <w:r w:rsidR="007507A0">
              <w:rPr>
                <w:rStyle w:val="CommentReference"/>
                <w:rFonts w:eastAsia="Times New Roman"/>
                <w:lang w:eastAsia="en-US"/>
              </w:rPr>
              <w:commentReference w:id="53"/>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54"/>
            <w:r>
              <w:t>See response to (b).</w:t>
            </w:r>
            <w:commentRangeEnd w:id="54"/>
            <w:r w:rsidR="00DE77F1">
              <w:rPr>
                <w:rStyle w:val="CommentReference"/>
                <w:color w:val="auto"/>
              </w:rPr>
              <w:commentReference w:id="54"/>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55"/>
            <w:r w:rsidRPr="004B47AC">
              <w:rPr>
                <w:sz w:val="18"/>
                <w:szCs w:val="18"/>
              </w:rPr>
              <w:t>thus allowing for the application of defaults and constraints impacting that concept</w:t>
            </w:r>
            <w:commentRangeEnd w:id="55"/>
            <w:r w:rsidR="00DE77F1">
              <w:rPr>
                <w:rStyle w:val="CommentReference"/>
                <w:rFonts w:eastAsia="Times New Roman"/>
                <w:lang w:eastAsia="en-US"/>
              </w:rPr>
              <w:commentReference w:id="55"/>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w:t>
            </w:r>
            <w:ins w:id="56"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57"/>
            <w:r>
              <w:t>levels of abstraction</w:t>
            </w:r>
            <w:commentRangeEnd w:id="57"/>
            <w:r w:rsidR="00497ADE">
              <w:rPr>
                <w:rStyle w:val="CommentReference"/>
                <w:color w:val="auto"/>
              </w:rPr>
              <w:commentReference w:id="57"/>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77777777" w:rsidR="00107A22" w:rsidRDefault="003A4AAF" w:rsidP="00BF1650">
            <w:pPr>
              <w:pStyle w:val="omg-table-body"/>
            </w:pPr>
            <w:r>
              <w:t xml:space="preserve">Mapping rules provide for differences in naming and structure. Mapping rules may be defined between compatible semantic theories. </w:t>
            </w:r>
            <w:commentRangeStart w:id="58"/>
            <w:r>
              <w:t>The interpretation of</w:t>
            </w:r>
            <w:commentRangeEnd w:id="58"/>
            <w:r w:rsidR="00497ADE">
              <w:rPr>
                <w:rStyle w:val="CommentReference"/>
                <w:color w:val="auto"/>
              </w:rPr>
              <w:commentReference w:id="58"/>
            </w:r>
            <w:r>
              <w:t xml:space="preserve"> compatibility of theories is asserted in the mapping rules defined in SIMF models.</w:t>
            </w:r>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59"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60" w:author="Jim Logan" w:date="2016-06-10T18:00:00Z">
              <w:r w:rsidDel="00497ADE">
                <w:delText xml:space="preserve">has </w:delText>
              </w:r>
            </w:del>
            <w:ins w:id="61" w:author="Jim Logan" w:date="2016-06-10T18:00:00Z">
              <w:r w:rsidR="00497ADE">
                <w:t xml:space="preserve">provides </w:t>
              </w:r>
            </w:ins>
            <w:r>
              <w:t xml:space="preserve">a </w:t>
            </w:r>
            <w:ins w:id="62" w:author="Jim Logan" w:date="2016-06-10T17:59:00Z">
              <w:r w:rsidR="00497ADE">
                <w:t xml:space="preserve">formal </w:t>
              </w:r>
            </w:ins>
            <w:r>
              <w:t xml:space="preserve">logical </w:t>
            </w:r>
            <w:del w:id="63" w:author="Jim Logan" w:date="2016-06-10T17:59:00Z">
              <w:r w:rsidDel="00497ADE">
                <w:delText>formulation</w:delText>
              </w:r>
            </w:del>
            <w:ins w:id="64" w:author="Jim Logan" w:date="2016-06-10T17:59:00Z">
              <w:r w:rsidR="00497ADE">
                <w:t>interpretation of the semantics in Common Logic</w:t>
              </w:r>
            </w:ins>
            <w:r>
              <w:t>.</w:t>
            </w:r>
            <w:r w:rsidR="00822900">
              <w:t xml:space="preserve"> As the kernel is also specified in UML, no specific mapping is required.</w:t>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ins w:id="65" w:author="Jim Logan" w:date="2016-06-10T18:00:00Z">
              <w:r w:rsidR="006C2DDC">
                <w:t>.</w:t>
              </w:r>
            </w:ins>
            <w:del w:id="66" w:author="Jim Logan" w:date="2016-06-10T18:00:00Z">
              <w:r w:rsidR="00822900" w:rsidDel="006C2DDC">
                <w:delText>,</w:delText>
              </w:r>
            </w:del>
            <w:r w:rsidR="00822900">
              <w:t xml:space="preserve"> </w:t>
            </w:r>
            <w:ins w:id="67" w:author="Jim Logan" w:date="2016-06-10T18:01:00Z">
              <w:r w:rsidR="006C2DDC">
                <w:t>A</w:t>
              </w:r>
            </w:ins>
            <w:del w:id="68" w:author="Jim Logan" w:date="2016-06-10T18:00:00Z">
              <w:r w:rsidR="00822900" w:rsidDel="006C2DDC">
                <w:delText>a</w:delText>
              </w:r>
            </w:del>
            <w:r w:rsidR="00822900">
              <w:t>s such</w:t>
            </w:r>
            <w:ins w:id="69"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70" w:author="Jim Logan" w:date="2016-06-10T18:02:00Z">
              <w:r w:rsidDel="00FF5292">
                <w:delText xml:space="preserve">against </w:delText>
              </w:r>
            </w:del>
            <w:ins w:id="71"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ins w:id="72" w:author="Jim Logan" w:date="2016-06-10T18:04:00Z">
              <w:r w:rsidR="00FF5292">
                <w:t xml:space="preserve"> and is grounded in fUML semantics</w:t>
              </w:r>
              <w:r w:rsidR="007F4501">
                <w:t>, which is transitively grounded in Common Logic</w:t>
              </w:r>
            </w:ins>
            <w:r w:rsidR="00925D0D">
              <w:t>.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73" w:author="Jim Logan" w:date="2016-06-10T18:05:00Z">
              <w:r w:rsidDel="007F4501">
                <w:delText>artifacts</w:delText>
              </w:r>
            </w:del>
            <w:ins w:id="7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75" w:author="Jim Logan" w:date="2016-06-10T18:06:00Z">
              <w:r w:rsidDel="007F4501">
                <w:delText>as required</w:delText>
              </w:r>
            </w:del>
            <w:ins w:id="7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7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7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78" w:name="_Toc390856419"/>
      <w:bookmarkStart w:id="79" w:name="_Toc403051745"/>
      <w:bookmarkStart w:id="80" w:name="_Toc411794376"/>
      <w:bookmarkStart w:id="81" w:name="_Toc450313284"/>
      <w:bookmarkStart w:id="82" w:name="_Toc451803230"/>
      <w:r>
        <w:t>Non-mandatory features</w:t>
      </w:r>
      <w:bookmarkEnd w:id="78"/>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83"/>
            <w:r>
              <w:t>proposals shall describe the fidelity of the profile</w:t>
            </w:r>
            <w:commentRangeEnd w:id="83"/>
            <w:r w:rsidR="00B17532">
              <w:rPr>
                <w:rStyle w:val="CommentReference"/>
                <w:color w:val="auto"/>
              </w:rPr>
              <w:commentReference w:id="83"/>
            </w:r>
            <w:r>
              <w:t xml:space="preserv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84" w:name="_Toc309153108"/>
      <w:bookmarkStart w:id="85" w:name="_Toc390856420"/>
      <w:bookmarkStart w:id="86" w:name="_Toc403051746"/>
      <w:bookmarkStart w:id="87" w:name="_Toc411794377"/>
      <w:bookmarkStart w:id="88" w:name="_Toc450313285"/>
      <w:bookmarkStart w:id="89" w:name="_Toc451803231"/>
      <w:r>
        <w:t xml:space="preserve">Resolution of Discussion </w:t>
      </w:r>
      <w:bookmarkEnd w:id="84"/>
      <w:r>
        <w:t>Issues</w:t>
      </w:r>
      <w:bookmarkEnd w:id="85"/>
      <w:bookmarkEnd w:id="86"/>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14:paraId="6E0A631B" w14:textId="77777777"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14:paraId="7439F21E" w14:textId="77777777" w:rsidR="00BF1650" w:rsidRPr="002A6045" w:rsidRDefault="004B47AC" w:rsidP="00BF1650">
            <w:pPr>
              <w:pStyle w:val="omg-body"/>
            </w:pPr>
            <w:r w:rsidRPr="009B3C76">
              <w:t>References to and naming of individuals.</w:t>
            </w:r>
          </w:p>
        </w:tc>
      </w:tr>
    </w:tbl>
    <w:p w14:paraId="1F88E68A" w14:textId="77777777" w:rsidR="001A1D9F" w:rsidRPr="00B53C0F" w:rsidRDefault="00B53C0F" w:rsidP="00B53C0F">
      <w:pPr>
        <w:pStyle w:val="omg-body"/>
        <w:rPr>
          <w:shd w:val="clear" w:color="auto" w:fill="FFFFFF"/>
        </w:rPr>
        <w:sectPr w:rsidR="001A1D9F" w:rsidRPr="00B53C0F">
          <w:footerReference w:type="even" r:id="rId11"/>
          <w:footerReference w:type="default" r:id="rId12"/>
          <w:type w:val="continuous"/>
          <w:pgSz w:w="11905" w:h="15840"/>
          <w:pgMar w:top="1080" w:right="720" w:bottom="1656" w:left="1440" w:header="720" w:footer="1080" w:gutter="0"/>
          <w:pgNumType w:fmt="lowerRoman"/>
          <w:cols w:space="720"/>
        </w:sectPr>
      </w:pPr>
      <w:commentRangeStart w:id="90"/>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commentRangeEnd w:id="90"/>
      <w:r w:rsidR="00F80C35">
        <w:rPr>
          <w:rStyle w:val="CommentReference"/>
          <w:color w:val="auto"/>
        </w:rPr>
        <w:commentReference w:id="90"/>
      </w:r>
    </w:p>
    <w:p w14:paraId="62010CFB" w14:textId="77777777" w:rsidR="001A1D9F" w:rsidRPr="00854FE0" w:rsidRDefault="001A1D9F" w:rsidP="00854FE0">
      <w:pPr>
        <w:pStyle w:val="Heading1"/>
      </w:pPr>
      <w:bookmarkStart w:id="91" w:name="_toc262"/>
      <w:bookmarkStart w:id="92" w:name="_Toc377132287"/>
      <w:bookmarkStart w:id="93" w:name="_Toc451803232"/>
      <w:bookmarkEnd w:id="91"/>
      <w:r w:rsidRPr="00854FE0">
        <w:lastRenderedPageBreak/>
        <w:t>Scope</w:t>
      </w:r>
      <w:bookmarkEnd w:id="92"/>
      <w:bookmarkEnd w:id="93"/>
    </w:p>
    <w:p w14:paraId="5D5BD2A6" w14:textId="77777777" w:rsidR="00C44A10" w:rsidRPr="00AC5CAE" w:rsidRDefault="00C44A10" w:rsidP="00AC5CAE">
      <w:pPr>
        <w:pStyle w:val="Heading2"/>
      </w:pPr>
      <w:bookmarkStart w:id="94" w:name="_Toc377132288"/>
      <w:bookmarkStart w:id="95" w:name="_Toc451803233"/>
      <w:r w:rsidRPr="00AC5CAE">
        <w:t>Business Need</w:t>
      </w:r>
      <w:bookmarkEnd w:id="94"/>
      <w:bookmarkEnd w:id="95"/>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commentRangeStart w:id="96"/>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96"/>
      <w:r w:rsidR="003B0AD5">
        <w:rPr>
          <w:rStyle w:val="CommentReference"/>
        </w:rPr>
        <w:commentReference w:id="96"/>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97"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w:t>
      </w:r>
      <w:r>
        <w:lastRenderedPageBreak/>
        <w:t>general. (The Model Driven Message Interoperability specification provides some support for the latter, but only limited to 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98"/>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98"/>
      <w:r w:rsidR="003B0AD5">
        <w:rPr>
          <w:rStyle w:val="CommentReference"/>
        </w:rPr>
        <w:commentReference w:id="98"/>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lastRenderedPageBreak/>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w:t>
      </w:r>
      <w:ins w:id="99" w:author="Jim Logan" w:date="2016-06-11T18:30:00Z">
        <w:r w:rsidR="00947FD1">
          <w:t>domain</w:t>
        </w:r>
      </w:ins>
      <w:ins w:id="100" w:author="Jim Logan" w:date="2016-06-11T18:27:00Z">
        <w:r w:rsidR="00F866F9" w:rsidRPr="00C505AC">
          <w:t xml:space="preserve"> </w:t>
        </w:r>
      </w:ins>
      <w:r w:rsidRPr="00C505AC">
        <w:t>model</w:t>
      </w:r>
      <w:ins w:id="101" w:author="Jim Logan" w:date="2016-06-11T18:27:00Z">
        <w:r w:rsidR="00F866F9">
          <w:t>,</w:t>
        </w:r>
      </w:ins>
      <w:r w:rsidRPr="00C505AC">
        <w:t xml:space="preserve"> </w:t>
      </w:r>
      <w:del w:id="102" w:author="Jim Logan" w:date="2016-06-11T18:27:00Z">
        <w:r w:rsidDel="00F866F9">
          <w:delText xml:space="preserve">abstracting </w:delText>
        </w:r>
      </w:del>
      <w:ins w:id="103"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04"/>
      <w:r w:rsidRPr="00AD1C5A">
        <w:t>BPMN, UML Activities</w:t>
      </w:r>
      <w:commentRangeEnd w:id="104"/>
      <w:r w:rsidR="00947FD1">
        <w:rPr>
          <w:rStyle w:val="CommentReference"/>
        </w:rPr>
        <w:commentReference w:id="104"/>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05" w:name="OLE_LINK1"/>
      <w:bookmarkStart w:id="106" w:name="OLE_LINK2"/>
      <w:r>
        <w:rPr>
          <w:lang w:eastAsia="ar-SA"/>
        </w:rPr>
        <w:t xml:space="preserve"> – </w:t>
      </w:r>
      <w:bookmarkEnd w:id="105"/>
      <w:bookmarkEnd w:id="106"/>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07" w:author="Jim Logan" w:date="2016-06-11T18:32:00Z">
        <w:r w:rsidRPr="00384918" w:rsidDel="00142E4A">
          <w:rPr>
            <w:lang w:eastAsia="ar-SA"/>
          </w:rPr>
          <w:delText xml:space="preserve">application </w:delText>
        </w:r>
      </w:del>
      <w:ins w:id="108"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09" w:name="_Toc377132289"/>
      <w:bookmarkStart w:id="110" w:name="_Ref419628258"/>
      <w:bookmarkStart w:id="111" w:name="_Toc451803234"/>
      <w:r w:rsidRPr="00AC5CAE">
        <w:t>Approach</w:t>
      </w:r>
      <w:bookmarkEnd w:id="109"/>
      <w:bookmarkEnd w:id="110"/>
      <w:bookmarkEnd w:id="111"/>
    </w:p>
    <w:p w14:paraId="0F1B287B" w14:textId="77777777"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12"/>
      <w:r>
        <w:t>the general organization of information models into conceptual, logical and physical layers</w:t>
      </w:r>
      <w:commentRangeEnd w:id="112"/>
      <w:r w:rsidR="00142E4A">
        <w:rPr>
          <w:rStyle w:val="CommentReference"/>
        </w:rPr>
        <w:commentReference w:id="112"/>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13"/>
      <w:r>
        <w:rPr>
          <w:i/>
          <w:lang w:eastAsia="ar-SA"/>
        </w:rPr>
        <w:lastRenderedPageBreak/>
        <w:t>Conceptual Domain Model (CDM)</w:t>
      </w:r>
      <w:commentRangeEnd w:id="113"/>
      <w:r w:rsidR="0077044C">
        <w:rPr>
          <w:rStyle w:val="CommentReference"/>
        </w:rPr>
        <w:commentReference w:id="113"/>
      </w:r>
      <w:r>
        <w:rPr>
          <w:i/>
          <w:lang w:eastAsia="ar-SA"/>
        </w:rPr>
        <w:t>.</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14" w:author="Jim Logan" w:date="2016-06-11T18:14:00Z">
        <w:r w:rsidRPr="00AF2971" w:rsidDel="0077044C">
          <w:delText>abstracting out</w:delText>
        </w:r>
      </w:del>
      <w:ins w:id="115" w:author="Jim Logan" w:date="2016-06-11T18:14:00Z">
        <w:r w:rsidR="0077044C">
          <w:t>making</w:t>
        </w:r>
      </w:ins>
      <w:r w:rsidRPr="00AF2971">
        <w:t xml:space="preserve"> data representation</w:t>
      </w:r>
      <w:r w:rsidR="006C0738">
        <w:t>, viewpoint</w:t>
      </w:r>
      <w:r w:rsidRPr="00AF2971">
        <w:t xml:space="preserve"> and application specific considerations</w:t>
      </w:r>
      <w:ins w:id="116" w:author="Jim Logan" w:date="2016-06-11T18:14:00Z">
        <w:r w:rsidR="0077044C">
          <w:t xml:space="preserve"> separate concerns</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77777777" w:rsidR="00C44A10" w:rsidRDefault="00C44A10" w:rsidP="00C44A10">
      <w:pPr>
        <w:pStyle w:val="Body"/>
        <w:ind w:left="720"/>
      </w:pPr>
      <w:r w:rsidRPr="00AF2971">
        <w:t xml:space="preserve">For the purpose of this RFP, conceptual domain modeling is limited to </w:t>
      </w:r>
      <w:commentRangeStart w:id="117"/>
      <w:r w:rsidRPr="00AF2971">
        <w:t xml:space="preserve">modeling the information concerns </w:t>
      </w:r>
      <w:commentRangeEnd w:id="117"/>
      <w:r w:rsidR="00A600C9">
        <w:rPr>
          <w:rStyle w:val="CommentReference"/>
        </w:rPr>
        <w:commentReference w:id="117"/>
      </w:r>
      <w:r w:rsidRPr="00AF2971">
        <w:t>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18" w:author="Jim Logan" w:date="2016-06-11T18:37:00Z">
        <w:r w:rsidR="00A600C9">
          <w:rPr>
            <w:lang w:eastAsia="ar-SA"/>
          </w:rPr>
          <w:t>-</w:t>
        </w:r>
      </w:ins>
      <w:del w:id="119"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20" w:author="Jim Logan" w:date="2016-06-11T18:38:00Z">
        <w:r w:rsidR="00425D38" w:rsidDel="00A600C9">
          <w:rPr>
            <w:lang w:eastAsia="ar-SA"/>
          </w:rPr>
          <w:delText>I</w:delText>
        </w:r>
      </w:del>
      <w:ins w:id="121" w:author="Jim Logan" w:date="2016-06-11T18:38:00Z">
        <w:r w:rsidR="00A600C9">
          <w:rPr>
            <w:lang w:eastAsia="ar-SA"/>
          </w:rPr>
          <w:t>A</w:t>
        </w:r>
      </w:ins>
      <w:r w:rsidR="00425D38">
        <w:rPr>
          <w:lang w:eastAsia="ar-SA"/>
        </w:rPr>
        <w:t xml:space="preserve"> LIM may impose more structure tha</w:t>
      </w:r>
      <w:ins w:id="122" w:author="Jim Logan" w:date="2016-06-11T18:38:00Z">
        <w:r w:rsidR="00A600C9">
          <w:rPr>
            <w:lang w:eastAsia="ar-SA"/>
          </w:rPr>
          <w:t>n a</w:t>
        </w:r>
      </w:ins>
      <w:del w:id="123" w:author="Jim Logan" w:date="2016-06-11T18:38:00Z">
        <w:r w:rsidR="00425D38" w:rsidDel="00A600C9">
          <w:rPr>
            <w:lang w:eastAsia="ar-SA"/>
          </w:rPr>
          <w:delText>t</w:delText>
        </w:r>
      </w:del>
      <w:r w:rsidR="00425D38">
        <w:rPr>
          <w:lang w:eastAsia="ar-SA"/>
        </w:rPr>
        <w:t xml:space="preserve"> CDM</w:t>
      </w:r>
      <w:ins w:id="124" w:author="Jim Logan" w:date="2016-06-11T18:39:00Z">
        <w:r w:rsidR="00A600C9">
          <w:rPr>
            <w:lang w:eastAsia="ar-SA"/>
          </w:rPr>
          <w:t>. F</w:t>
        </w:r>
      </w:ins>
      <w:del w:id="125" w:author="Jim Logan" w:date="2016-06-11T18:39:00Z">
        <w:r w:rsidR="00425D38" w:rsidDel="00A600C9">
          <w:rPr>
            <w:lang w:eastAsia="ar-SA"/>
          </w:rPr>
          <w:delText xml:space="preserve"> in that f</w:delText>
        </w:r>
      </w:del>
      <w:r w:rsidR="00425D38">
        <w:rPr>
          <w:lang w:eastAsia="ar-SA"/>
        </w:rPr>
        <w:t>or a particular purpose</w:t>
      </w:r>
      <w:ins w:id="126"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27"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28"/>
      <w:r>
        <w:t>a</w:t>
      </w:r>
      <w:r w:rsidRPr="00E023D1">
        <w:t xml:space="preserve"> database </w:t>
      </w:r>
      <w:commentRangeEnd w:id="128"/>
      <w:r w:rsidR="00C852C7">
        <w:rPr>
          <w:rStyle w:val="CommentReference"/>
          <w:rFonts w:ascii="Times New Roman" w:hAnsi="Times New Roman" w:cs="Times New Roman"/>
          <w:lang w:bidi="ar-SA"/>
        </w:rPr>
        <w:commentReference w:id="128"/>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129"/>
      <w:r w:rsidRPr="009811F0">
        <w:rPr>
          <w:i/>
          <w:lang w:eastAsia="ar-SA"/>
        </w:rPr>
        <w:t xml:space="preserve">Relation </w:t>
      </w:r>
      <w:commentRangeEnd w:id="129"/>
      <w:r w:rsidR="00F03FE6">
        <w:rPr>
          <w:rStyle w:val="CommentReference"/>
          <w:rFonts w:ascii="Times New Roman" w:hAnsi="Times New Roman" w:cs="Times New Roman"/>
          <w:lang w:bidi="ar-SA"/>
        </w:rPr>
        <w:commentReference w:id="129"/>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130"/>
      <w:r>
        <w:rPr>
          <w:lang w:eastAsia="ar-SA"/>
        </w:rPr>
        <w:t xml:space="preserve">a connection between different sets of elements </w:t>
      </w:r>
      <w:commentRangeEnd w:id="130"/>
      <w:r w:rsidR="00F03FE6">
        <w:rPr>
          <w:rStyle w:val="CommentReference"/>
          <w:rFonts w:ascii="Times New Roman" w:hAnsi="Times New Roman" w:cs="Times New Roman"/>
          <w:lang w:bidi="ar-SA"/>
        </w:rPr>
        <w:commentReference w:id="130"/>
      </w:r>
      <w:r>
        <w:rPr>
          <w:lang w:eastAsia="ar-SA"/>
        </w:rPr>
        <w:t xml:space="preserve">in the same or different models. This connection may be between models </w:t>
      </w:r>
      <w:del w:id="131" w:author="Jim Logan" w:date="2016-06-12T19:48:00Z">
        <w:r w:rsidDel="00F03FE6">
          <w:rPr>
            <w:lang w:eastAsia="ar-SA"/>
          </w:rPr>
          <w:delText xml:space="preserve">across </w:delText>
        </w:r>
      </w:del>
      <w:ins w:id="132"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133" w:author="Jim Logan" w:date="2016-06-12T19:48:00Z">
        <w:r w:rsidR="00F03FE6">
          <w:rPr>
            <w:lang w:eastAsia="ar-SA"/>
          </w:rPr>
          <w:t>,</w:t>
        </w:r>
      </w:ins>
      <w:r>
        <w:rPr>
          <w:lang w:eastAsia="ar-SA"/>
        </w:rPr>
        <w:t xml:space="preserve"> wider effort</w:t>
      </w:r>
      <w:ins w:id="134"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135"/>
      <w:del w:id="136" w:author="Jim Logan" w:date="2016-06-12T19:49:00Z">
        <w:r w:rsidRPr="00E023D1" w:rsidDel="00F03FE6">
          <w:rPr>
            <w:lang w:eastAsia="ar-SA"/>
          </w:rPr>
          <w:delText xml:space="preserve">of </w:delText>
        </w:r>
      </w:del>
      <w:ins w:id="137"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135"/>
      <w:r w:rsidR="00F03FE6">
        <w:rPr>
          <w:rStyle w:val="CommentReference"/>
          <w:rFonts w:ascii="Times New Roman" w:hAnsi="Times New Roman" w:cs="Times New Roman"/>
          <w:lang w:bidi="ar-SA"/>
        </w:rPr>
        <w:commentReference w:id="135"/>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138"/>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138"/>
      <w:r w:rsidR="00F03FE6">
        <w:rPr>
          <w:rStyle w:val="CommentReference"/>
        </w:rPr>
        <w:commentReference w:id="138"/>
      </w:r>
    </w:p>
    <w:p w14:paraId="1E86539D" w14:textId="5C74EA4F" w:rsidR="00C44A10" w:rsidRDefault="00C44A10" w:rsidP="00C44A10">
      <w:pPr>
        <w:pStyle w:val="Caption"/>
        <w:framePr w:w="9302" w:hSpace="187" w:wrap="around" w:hAnchor="margin" w:xAlign="center" w:yAlign="top"/>
        <w:jc w:val="center"/>
      </w:pPr>
      <w:bookmarkStart w:id="139" w:name="_Ref306965577"/>
      <w:r>
        <w:t xml:space="preserve">Figure </w:t>
      </w:r>
      <w:fldSimple w:instr=" SEQ Figure \* ARABIC ">
        <w:r w:rsidR="00EB5376">
          <w:rPr>
            <w:noProof/>
          </w:rPr>
          <w:t>1</w:t>
        </w:r>
      </w:fldSimple>
      <w:bookmarkEnd w:id="139"/>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40" w:name="_Toc377132290"/>
      <w:bookmarkStart w:id="141" w:name="_Toc451803235"/>
      <w:r w:rsidRPr="00AC5CAE">
        <w:t>Unified Meta Model &amp; Notation</w:t>
      </w:r>
      <w:bookmarkEnd w:id="140"/>
      <w:bookmarkEnd w:id="141"/>
    </w:p>
    <w:p w14:paraId="57E57FDE" w14:textId="33F71D03" w:rsidR="00C44A10" w:rsidRPr="00E65DF2" w:rsidRDefault="00C44A10" w:rsidP="00C44A10">
      <w:r w:rsidRPr="00E65DF2">
        <w:t xml:space="preserve">While SIMF supports modeling at multiple levels, there is a single meta model for SIMF. A model defines the </w:t>
      </w:r>
      <w:del w:id="142"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43" w:name="_toc267"/>
      <w:bookmarkStart w:id="144" w:name="_Toc377132291"/>
      <w:bookmarkStart w:id="145" w:name="_Toc451803236"/>
      <w:bookmarkEnd w:id="143"/>
      <w:r w:rsidRPr="00854FE0">
        <w:t>Conformance</w:t>
      </w:r>
      <w:bookmarkEnd w:id="144"/>
      <w:bookmarkEnd w:id="145"/>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146" w:author="Jim Logan" w:date="2016-06-12T19:54:00Z"/>
        </w:rPr>
      </w:pPr>
      <w:r>
        <w:t>Note:  For conditionally mandatory clauses, the conditions must, of course, be specified.</w:t>
      </w:r>
    </w:p>
    <w:p w14:paraId="2A20C885" w14:textId="77777777" w:rsidR="00456A6E" w:rsidRDefault="00456A6E">
      <w:pPr>
        <w:pStyle w:val="Body"/>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77777777" w:rsidR="002F4B22" w:rsidRDefault="002F4B22" w:rsidP="009E3707">
      <w:pPr>
        <w:pStyle w:val="Default"/>
        <w:numPr>
          <w:ilvl w:val="1"/>
          <w:numId w:val="22"/>
        </w:numPr>
        <w:spacing w:after="179"/>
        <w:rPr>
          <w:sz w:val="20"/>
          <w:szCs w:val="20"/>
        </w:rPr>
      </w:pPr>
      <w:commentRangeStart w:id="147"/>
      <w:r>
        <w:rPr>
          <w:sz w:val="20"/>
          <w:szCs w:val="20"/>
        </w:rPr>
        <w:t>Rule syntax conformance – corresponding all conceptual model packages.</w:t>
      </w:r>
      <w:commentRangeEnd w:id="147"/>
      <w:r w:rsidR="00350D94">
        <w:rPr>
          <w:rStyle w:val="CommentReference"/>
          <w:color w:val="auto"/>
        </w:rPr>
        <w:commentReference w:id="147"/>
      </w:r>
    </w:p>
    <w:p w14:paraId="4D8C8A25" w14:textId="77777777" w:rsidR="006E6E5B" w:rsidRDefault="006C0738" w:rsidP="009E3707">
      <w:pPr>
        <w:pStyle w:val="Default"/>
        <w:numPr>
          <w:ilvl w:val="0"/>
          <w:numId w:val="22"/>
        </w:numPr>
        <w:rPr>
          <w:sz w:val="20"/>
          <w:szCs w:val="20"/>
        </w:rPr>
      </w:pPr>
      <w:bookmarkStart w:id="148"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148"/>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Pr="00350D94" w:rsidRDefault="006E6E5B" w:rsidP="00350D94">
      <w:pPr>
        <w:pStyle w:val="Default"/>
        <w:numPr>
          <w:ilvl w:val="0"/>
          <w:numId w:val="22"/>
        </w:numPr>
        <w:spacing w:after="179"/>
        <w:rPr>
          <w:i/>
          <w:iCs/>
          <w:sz w:val="20"/>
          <w:szCs w:val="20"/>
          <w:rPrChange w:id="149" w:author="Jim Logan" w:date="2016-06-12T19:55:00Z">
            <w:rPr>
              <w:sz w:val="20"/>
              <w:szCs w:val="20"/>
            </w:rPr>
          </w:rPrChange>
        </w:rPr>
        <w:pPrChange w:id="150" w:author="Jim Logan" w:date="2016-06-12T19:55:00Z">
          <w:pPr>
            <w:pStyle w:val="Default"/>
          </w:pPr>
        </w:pPrChange>
      </w:pPr>
      <w:del w:id="151"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sidRPr="00350D94">
        <w:rPr>
          <w:iCs/>
          <w:sz w:val="20"/>
          <w:szCs w:val="20"/>
        </w:rPr>
        <w:t>as a SIMF MOF meta model.</w:t>
      </w:r>
    </w:p>
    <w:p w14:paraId="6A7D63F7" w14:textId="77777777" w:rsidR="009F5CDC" w:rsidRPr="00350D94" w:rsidRDefault="006E6E5B" w:rsidP="00350D94">
      <w:pPr>
        <w:pStyle w:val="Default"/>
        <w:numPr>
          <w:ilvl w:val="0"/>
          <w:numId w:val="22"/>
        </w:numPr>
        <w:spacing w:after="179"/>
        <w:rPr>
          <w:i/>
          <w:iCs/>
          <w:sz w:val="20"/>
          <w:szCs w:val="20"/>
          <w:rPrChange w:id="152" w:author="Jim Logan" w:date="2016-06-12T19:55:00Z">
            <w:rPr>
              <w:color w:val="auto"/>
              <w:sz w:val="20"/>
              <w:szCs w:val="20"/>
            </w:rPr>
          </w:rPrChange>
        </w:rPr>
        <w:pPrChange w:id="153" w:author="Jim Logan" w:date="2016-06-12T19:55:00Z">
          <w:pPr>
            <w:pStyle w:val="Default"/>
          </w:pPr>
        </w:pPrChange>
      </w:pPr>
      <w:del w:id="154" w:author="Jim Logan" w:date="2016-06-12T19:55:00Z">
        <w:r w:rsidRPr="00350D94" w:rsidDel="00350D94">
          <w:rPr>
            <w:i/>
            <w:iCs/>
            <w:sz w:val="20"/>
            <w:szCs w:val="20"/>
            <w:rPrChange w:id="155" w:author="Jim Logan" w:date="2016-06-12T19:55:00Z">
              <w:rPr>
                <w:color w:val="auto"/>
                <w:sz w:val="20"/>
                <w:szCs w:val="20"/>
              </w:rPr>
            </w:rPrChange>
          </w:rPr>
          <w:delText xml:space="preserve">5. </w:delText>
        </w:r>
      </w:del>
      <w:r w:rsidRPr="00350D94">
        <w:rPr>
          <w:i/>
          <w:iCs/>
          <w:sz w:val="20"/>
          <w:szCs w:val="20"/>
          <w:rPrChange w:id="156" w:author="Jim Logan" w:date="2016-06-12T19:55:00Z">
            <w:rPr>
              <w:i/>
              <w:iCs/>
              <w:color w:val="auto"/>
              <w:sz w:val="20"/>
              <w:szCs w:val="20"/>
            </w:rPr>
          </w:rPrChange>
        </w:rPr>
        <w:t xml:space="preserve">Semantic conformance. </w:t>
      </w:r>
      <w:r w:rsidRPr="00350D94">
        <w:rPr>
          <w:iCs/>
          <w:sz w:val="20"/>
          <w:szCs w:val="20"/>
          <w:rPrChange w:id="157" w:author="Jim Logan" w:date="2016-06-12T19:55:00Z">
            <w:rPr>
              <w:color w:val="auto"/>
              <w:sz w:val="20"/>
              <w:szCs w:val="20"/>
            </w:rPr>
          </w:rPrChange>
        </w:rPr>
        <w:t xml:space="preserve">A tool demonstrating semantic conformance provides a demonstrable way to interpret </w:t>
      </w:r>
      <w:commentRangeStart w:id="158"/>
      <w:r w:rsidRPr="00350D94">
        <w:rPr>
          <w:iCs/>
          <w:sz w:val="20"/>
          <w:szCs w:val="20"/>
          <w:rPrChange w:id="159" w:author="Jim Logan" w:date="2016-06-12T19:55:00Z">
            <w:rPr>
              <w:color w:val="auto"/>
              <w:sz w:val="20"/>
              <w:szCs w:val="20"/>
            </w:rPr>
          </w:rPrChange>
        </w:rPr>
        <w:t>SIMF semantics</w:t>
      </w:r>
      <w:commentRangeEnd w:id="158"/>
      <w:r w:rsidR="00FF0D98">
        <w:rPr>
          <w:rStyle w:val="CommentReference"/>
          <w:color w:val="auto"/>
        </w:rPr>
        <w:commentReference w:id="158"/>
      </w:r>
      <w:r w:rsidRPr="00350D94">
        <w:rPr>
          <w:iCs/>
          <w:sz w:val="20"/>
          <w:szCs w:val="20"/>
          <w:rPrChange w:id="160" w:author="Jim Logan" w:date="2016-06-12T19:55:00Z">
            <w:rPr>
              <w:color w:val="auto"/>
              <w:sz w:val="20"/>
              <w:szCs w:val="20"/>
            </w:rPr>
          </w:rPrChange>
        </w:rPr>
        <w:t>, e.g., data transformers, code generation, model execution, or semantic model analysis.</w:t>
      </w:r>
    </w:p>
    <w:p w14:paraId="6770F503" w14:textId="77777777" w:rsidR="006E6E5B" w:rsidRPr="00FF0D98" w:rsidRDefault="006E6E5B" w:rsidP="00350D94">
      <w:pPr>
        <w:pStyle w:val="Body"/>
        <w:pPrChange w:id="161" w:author="Jim Logan" w:date="2016-06-12T19:56:00Z">
          <w:pPr>
            <w:pStyle w:val="Default"/>
          </w:pPr>
        </w:pPrChange>
      </w:pPr>
      <w:r w:rsidRPr="00350D94">
        <w:t>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w:t>
      </w:r>
      <w:r w:rsidRPr="00FF0D98">
        <w:t xml:space="preserve">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162" w:name="_toc271"/>
      <w:bookmarkStart w:id="163" w:name="_Toc377132292"/>
      <w:bookmarkStart w:id="164" w:name="_Toc451803237"/>
      <w:bookmarkEnd w:id="162"/>
      <w:r w:rsidRPr="00854FE0">
        <w:t>Normative References</w:t>
      </w:r>
      <w:bookmarkEnd w:id="163"/>
      <w:bookmarkEnd w:id="164"/>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7507A0"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7507A0"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7507A0"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7507A0"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7507A0"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7507A0"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7507A0"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77777777"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commentRangeStart w:id="165"/>
            <w:r w:rsidR="007507A0">
              <w:fldChar w:fldCharType="begin"/>
            </w:r>
            <w:r w:rsidR="007507A0">
              <w:instrText xml:space="preserve"> HYPERLINK "http://mathworld.wolfram.com/FibonacciNumber.html" </w:instrText>
            </w:r>
            <w:r w:rsidR="007507A0">
              <w:fldChar w:fldCharType="separate"/>
            </w:r>
            <w:r w:rsidRPr="00386D3B">
              <w:rPr>
                <w:rStyle w:val="Hyperlink"/>
                <w:rFonts w:ascii="Courier New" w:hAnsi="Courier New" w:cs="Courier New"/>
              </w:rPr>
              <w:t>http://mathworld.wolfram.com/FibonacciNumber.html</w:t>
            </w:r>
            <w:r w:rsidR="007507A0">
              <w:rPr>
                <w:rStyle w:val="Hyperlink"/>
                <w:rFonts w:ascii="Courier New" w:hAnsi="Courier New" w:cs="Courier New"/>
              </w:rPr>
              <w:fldChar w:fldCharType="end"/>
            </w:r>
            <w:commentRangeEnd w:id="165"/>
            <w:r w:rsidR="0001486F">
              <w:rPr>
                <w:rStyle w:val="CommentReference"/>
              </w:rPr>
              <w:commentReference w:id="165"/>
            </w:r>
          </w:p>
        </w:tc>
      </w:tr>
    </w:tbl>
    <w:p w14:paraId="5BBA7F08" w14:textId="77777777" w:rsidR="00315D29" w:rsidRDefault="00315D29" w:rsidP="00315D29">
      <w:pPr>
        <w:pStyle w:val="omg-body"/>
      </w:pPr>
      <w:bookmarkStart w:id="166" w:name="_toc275"/>
      <w:bookmarkStart w:id="167" w:name="_Toc377132293"/>
      <w:bookmarkEnd w:id="166"/>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168" w:name="_Toc451803238"/>
      <w:r w:rsidRPr="00854FE0">
        <w:lastRenderedPageBreak/>
        <w:t>Terms and Definitions</w:t>
      </w:r>
      <w:bookmarkEnd w:id="167"/>
      <w:bookmarkEnd w:id="168"/>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 xml:space="preserve">t: Facts are something that someone or something asserts to be true. The class of things that can be asserted are called “propositions” as they can be true or false. Once asserted </w:t>
      </w:r>
      <w:ins w:id="169" w:author="Jim Logan" w:date="2016-06-12T20:06:00Z">
        <w:r w:rsidR="0001486F">
          <w:t xml:space="preserve">to be true, </w:t>
        </w:r>
      </w:ins>
      <w:r>
        <w:t>these propositions are facts. Of course the relevance, trust or belief in facts is open to interpretation.</w:t>
      </w:r>
    </w:p>
    <w:p w14:paraId="4E32D4C2" w14:textId="77777777" w:rsidR="005E05E0" w:rsidRDefault="005E05E0" w:rsidP="009E3707">
      <w:pPr>
        <w:pStyle w:val="Body"/>
        <w:numPr>
          <w:ilvl w:val="0"/>
          <w:numId w:val="24"/>
        </w:numPr>
      </w:pPr>
      <w:r w:rsidRPr="005E05E0">
        <w:rPr>
          <w:b/>
        </w:rPr>
        <w:t>Concept</w:t>
      </w:r>
      <w:r>
        <w:t xml:space="preserve">: </w:t>
      </w:r>
      <w:commentRangeStart w:id="170"/>
      <w:r>
        <w:t xml:space="preserve">Everything we describe in a SIMF model is considered a </w:t>
      </w:r>
      <w:r w:rsidRPr="0064205F">
        <w:rPr>
          <w:i/>
        </w:rPr>
        <w:t>concept</w:t>
      </w:r>
      <w:commentRangeEnd w:id="170"/>
      <w:r w:rsidR="0001486F">
        <w:rPr>
          <w:rStyle w:val="CommentReference"/>
        </w:rPr>
        <w:commentReference w:id="170"/>
      </w:r>
      <w:r>
        <w:t>. A concept is anything conceived. For something to be in a model there must be a conception of it. Concepts are inclusive of types, categories, values and individuals.</w:t>
      </w:r>
    </w:p>
    <w:p w14:paraId="0F18EE39" w14:textId="77777777" w:rsidR="001A1D9F" w:rsidRDefault="001A1D9F">
      <w:pPr>
        <w:pStyle w:val="Body"/>
      </w:pPr>
    </w:p>
    <w:p w14:paraId="4A77A8B8" w14:textId="77777777" w:rsidR="00B0670A" w:rsidRPr="00854FE0" w:rsidRDefault="00B0670A" w:rsidP="00854FE0">
      <w:pPr>
        <w:pStyle w:val="Heading1"/>
      </w:pPr>
      <w:bookmarkStart w:id="171" w:name="_toc284"/>
      <w:bookmarkStart w:id="172" w:name="_toc321"/>
      <w:bookmarkStart w:id="173" w:name="_Toc451803239"/>
      <w:bookmarkStart w:id="174" w:name="_Toc377132321"/>
      <w:bookmarkEnd w:id="171"/>
      <w:bookmarkEnd w:id="172"/>
      <w:r w:rsidRPr="00854FE0">
        <w:t>Introduction to SIMF Concepts</w:t>
      </w:r>
      <w:bookmarkEnd w:id="173"/>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5A4FA3B0"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w:t>
      </w:r>
      <w:del w:id="175" w:author="Jim Logan" w:date="2016-06-12T20:12:00Z">
        <w:r w:rsidDel="00E17FC8">
          <w:delText>names (</w:delText>
        </w:r>
      </w:del>
      <w:r>
        <w:t>representations</w:t>
      </w:r>
      <w:ins w:id="176" w:author="Jim Logan" w:date="2016-06-12T20:12:00Z">
        <w:r w:rsidR="00E17FC8">
          <w:t xml:space="preserve"> of </w:t>
        </w:r>
      </w:ins>
      <w:ins w:id="177" w:author="Jim Logan" w:date="2016-06-12T20:13:00Z">
        <w:r w:rsidR="00E17FC8">
          <w:t xml:space="preserve">those </w:t>
        </w:r>
      </w:ins>
      <w:ins w:id="178" w:author="Jim Logan" w:date="2016-06-12T20:12:00Z">
        <w:r w:rsidR="00E17FC8">
          <w:t>things</w:t>
        </w:r>
      </w:ins>
      <w:del w:id="179" w:author="Jim Logan" w:date="2016-06-12T20:12:00Z">
        <w:r w:rsidDel="00E17FC8">
          <w:delText>)</w:delText>
        </w:r>
      </w:del>
      <w:r>
        <w:t xml:space="preserve">). </w:t>
      </w:r>
    </w:p>
    <w:p w14:paraId="0D698980" w14:textId="3C476EAE" w:rsidR="00B0670A" w:rsidRPr="001B6CC6" w:rsidRDefault="00B0670A" w:rsidP="00B0670A">
      <w:pPr>
        <w:pStyle w:val="BodyText"/>
      </w:pPr>
      <w:r>
        <w:t>The prime aim of this chapter is to demonstrate the value that a SIMF semantic-conceptual model and transformations can offer to the ever</w:t>
      </w:r>
      <w:ins w:id="180" w:author="Jim Logan" w:date="2016-06-12T20:13:00Z">
        <w:r w:rsidR="00E17FC8">
          <w:t>-</w:t>
        </w:r>
      </w:ins>
      <w:del w:id="181" w:author="Jim Logan" w:date="2016-06-12T20:13:00Z">
        <w:r w:rsidDel="00E17FC8">
          <w:delText xml:space="preserve"> </w:delText>
        </w:r>
      </w:del>
      <w:r>
        <w:t xml:space="preserve">increasing need of federation of (information) systems in business and government practice. </w:t>
      </w:r>
    </w:p>
    <w:p w14:paraId="24CC9A9D" w14:textId="77777777" w:rsidR="0015330E" w:rsidRDefault="0015330E" w:rsidP="00B0670A">
      <w:pPr>
        <w:pStyle w:val="Heading2"/>
        <w:rPr>
          <w:i/>
        </w:rPr>
      </w:pPr>
      <w:bookmarkStart w:id="182" w:name="_Toc451803240"/>
      <w:bookmarkStart w:id="183" w:name="_Toc377132299"/>
      <w:r>
        <w:rPr>
          <w:i/>
        </w:rPr>
        <w:t>SIMF Concept of concept</w:t>
      </w:r>
      <w:r w:rsidR="00141D7D">
        <w:rPr>
          <w:i/>
        </w:rPr>
        <w:t xml:space="preserve"> (Non normative)</w:t>
      </w:r>
      <w:bookmarkEnd w:id="182"/>
    </w:p>
    <w:p w14:paraId="58544BD4" w14:textId="1D6F48AE" w:rsidR="0015330E" w:rsidRDefault="0015330E" w:rsidP="0015330E">
      <w:pPr>
        <w:pStyle w:val="BodyText"/>
      </w:pPr>
      <w:r>
        <w:t>The SIMF meta model can be used to model and integrate information from multiple source</w:t>
      </w:r>
      <w:ins w:id="184" w:author="Jim Logan" w:date="2016-06-12T20:13:00Z">
        <w:r w:rsidR="005160C8">
          <w:t>s</w:t>
        </w:r>
      </w:ins>
      <w:r>
        <w:t xml:space="preserve"> at different levels of abstraction. A key element of SIMF is conceptual models</w:t>
      </w:r>
      <w:ins w:id="185" w:author="Jim Logan" w:date="2016-06-12T20:14:00Z">
        <w:r w:rsidR="005160C8">
          <w:t>,</w:t>
        </w:r>
      </w:ins>
      <w:r>
        <w:t xml:space="preserve"> as described above </w:t>
      </w:r>
      <w:del w:id="186" w:author="Jim Logan" w:date="2016-06-12T20:14:00Z">
        <w:r w:rsidDel="005160C8">
          <w:delText xml:space="preserve">– </w:delText>
        </w:r>
      </w:del>
      <w:ins w:id="187" w:author="Jim Logan" w:date="2016-06-12T20:14:00Z">
        <w:r w:rsidR="005160C8">
          <w:t xml:space="preserve">that </w:t>
        </w:r>
      </w:ins>
      <w:r>
        <w:t>model</w:t>
      </w:r>
      <w:del w:id="188" w:author="Jim Logan" w:date="2016-06-12T20:14:00Z">
        <w:r w:rsidDel="005160C8">
          <w:delText>s</w:delText>
        </w:r>
      </w:del>
      <w:r>
        <w:t xml:space="preserve"> a real or possible world. To provide for mapping</w:t>
      </w:r>
      <w:ins w:id="189" w:author="Jim Logan" w:date="2016-06-12T20:14:00Z">
        <w:r w:rsidR="005160C8">
          <w:t>,</w:t>
        </w:r>
      </w:ins>
      <w:r>
        <w:t xml:space="preserve"> models of data must also be expressed. </w:t>
      </w:r>
    </w:p>
    <w:p w14:paraId="34EDF934" w14:textId="77777777" w:rsidR="005667B5" w:rsidRDefault="0015330E" w:rsidP="0015330E">
      <w:pPr>
        <w:pStyle w:val="BodyText"/>
        <w:rPr>
          <w:ins w:id="190" w:author="Jim Logan" w:date="2016-06-12T20:19:00Z"/>
        </w:rPr>
      </w:pPr>
      <w:commentRangeStart w:id="191"/>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commentRangeEnd w:id="191"/>
      <w:r w:rsidR="00D43CF3">
        <w:rPr>
          <w:rStyle w:val="CommentReference"/>
        </w:rPr>
        <w:commentReference w:id="191"/>
      </w:r>
    </w:p>
    <w:p w14:paraId="1D3E7F56" w14:textId="0CC399E7" w:rsidR="00ED5869" w:rsidRPr="006A7FB6" w:rsidRDefault="00ED5869" w:rsidP="0015330E">
      <w:pPr>
        <w:pStyle w:val="BodyText"/>
      </w:pPr>
      <w:ins w:id="192" w:author="Jim Logan" w:date="2016-06-12T20:19:00Z">
        <w:r>
          <w:lastRenderedPageBreak/>
          <w:t xml:space="preserve">A Domain </w:t>
        </w:r>
      </w:ins>
      <w:ins w:id="193" w:author="Jim Logan" w:date="2016-06-12T20:23:00Z">
        <w:r w:rsidR="006A7FB6">
          <w:t>Semantics</w:t>
        </w:r>
      </w:ins>
      <w:ins w:id="194" w:author="Jim Logan" w:date="2016-06-12T20:19:00Z">
        <w:r w:rsidR="006A7FB6">
          <w:t xml:space="preserve"> Model (DS</w:t>
        </w:r>
        <w:r>
          <w:t xml:space="preserve">M) </w:t>
        </w:r>
      </w:ins>
      <w:ins w:id="195" w:author="Jim Logan" w:date="2016-06-12T20:30:00Z">
        <w:r w:rsidR="006A7FB6">
          <w:t>represents the</w:t>
        </w:r>
      </w:ins>
      <w:ins w:id="196" w:author="Jim Logan" w:date="2016-06-12T20:20:00Z">
        <w:r>
          <w:t xml:space="preserve"> </w:t>
        </w:r>
      </w:ins>
      <w:ins w:id="197" w:author="Jim Logan" w:date="2016-06-12T20:25:00Z">
        <w:r w:rsidR="006A7FB6">
          <w:t>essential characteristics of</w:t>
        </w:r>
      </w:ins>
      <w:ins w:id="198" w:author="Jim Logan" w:date="2016-06-12T20:24:00Z">
        <w:r w:rsidR="006A7FB6">
          <w:t xml:space="preserve"> </w:t>
        </w:r>
      </w:ins>
      <w:ins w:id="199" w:author="Jim Logan" w:date="2016-06-12T20:25:00Z">
        <w:r w:rsidR="006A7FB6">
          <w:t xml:space="preserve">things </w:t>
        </w:r>
      </w:ins>
      <w:ins w:id="200" w:author="Jim Logan" w:date="2016-06-12T20:20:00Z">
        <w:r>
          <w:t xml:space="preserve">in the </w:t>
        </w:r>
      </w:ins>
      <w:ins w:id="201" w:author="Jim Logan" w:date="2016-06-12T20:19:00Z">
        <w:r>
          <w:t xml:space="preserve">real world. A Logical Information Model </w:t>
        </w:r>
      </w:ins>
      <w:ins w:id="202" w:author="Jim Logan" w:date="2016-06-12T20:20:00Z">
        <w:r>
          <w:t>(LIM) is a</w:t>
        </w:r>
      </w:ins>
      <w:ins w:id="203" w:author="Jim Logan" w:date="2016-06-12T20:21:00Z">
        <w:r>
          <w:t xml:space="preserve"> technology</w:t>
        </w:r>
        <w:bookmarkStart w:id="204" w:name="_GoBack"/>
        <w:bookmarkEnd w:id="204"/>
        <w:r>
          <w:t>-independent</w:t>
        </w:r>
      </w:ins>
      <w:ins w:id="205" w:author="Jim Logan" w:date="2016-06-12T20:20:00Z">
        <w:r>
          <w:t xml:space="preserve"> model of data </w:t>
        </w:r>
      </w:ins>
      <w:ins w:id="206" w:author="Jim Logan" w:date="2016-06-12T20:22:00Z">
        <w:r>
          <w:t xml:space="preserve">structures </w:t>
        </w:r>
      </w:ins>
      <w:ins w:id="207" w:author="Jim Logan" w:date="2016-06-12T20:21:00Z">
        <w:r w:rsidRPr="00293C9C">
          <w:rPr>
            <w:i/>
          </w:rPr>
          <w:t>representing</w:t>
        </w:r>
        <w:r>
          <w:t xml:space="preserve"> </w:t>
        </w:r>
      </w:ins>
      <w:ins w:id="208" w:author="Jim Logan" w:date="2016-06-12T20:26:00Z">
        <w:r w:rsidR="006A7FB6">
          <w:t xml:space="preserve">things </w:t>
        </w:r>
      </w:ins>
      <w:ins w:id="209" w:author="Jim Logan" w:date="2016-06-12T20:20:00Z">
        <w:r>
          <w:t>in the real world.</w:t>
        </w:r>
      </w:ins>
      <w:ins w:id="210" w:author="Jim Logan" w:date="2016-06-12T20:21:00Z">
        <w:r>
          <w:t xml:space="preserve"> </w:t>
        </w:r>
      </w:ins>
      <w:ins w:id="211" w:author="Jim Logan" w:date="2016-06-12T20:22:00Z">
        <w:r>
          <w:t xml:space="preserve">A data structure </w:t>
        </w:r>
      </w:ins>
      <w:ins w:id="212" w:author="Jim Logan" w:date="2016-06-12T20:21:00Z">
        <w:r>
          <w:t xml:space="preserve">is a </w:t>
        </w:r>
      </w:ins>
      <w:ins w:id="213" w:author="Jim Logan" w:date="2016-06-12T20:22:00Z">
        <w:r>
          <w:t xml:space="preserve">completely </w:t>
        </w:r>
      </w:ins>
      <w:ins w:id="214" w:author="Jim Logan" w:date="2016-06-12T20:21:00Z">
        <w:r>
          <w:t>separate concept in its own right</w:t>
        </w:r>
      </w:ins>
      <w:ins w:id="215" w:author="Jim Logan" w:date="2016-06-12T20:26:00Z">
        <w:r w:rsidR="006A7FB6">
          <w:t xml:space="preserve">, </w:t>
        </w:r>
      </w:ins>
      <w:ins w:id="216" w:author="Jim Logan" w:date="2016-06-12T20:31:00Z">
        <w:r w:rsidR="006A7FB6">
          <w:t>therefore</w:t>
        </w:r>
      </w:ins>
      <w:ins w:id="217" w:author="Jim Logan" w:date="2016-06-12T20:26:00Z">
        <w:r w:rsidR="006A7FB6">
          <w:t xml:space="preserve"> other data structures can further represent </w:t>
        </w:r>
      </w:ins>
      <w:ins w:id="218" w:author="Jim Logan" w:date="2016-06-12T20:27:00Z">
        <w:r w:rsidR="006A7FB6">
          <w:t xml:space="preserve">such a </w:t>
        </w:r>
      </w:ins>
      <w:ins w:id="219" w:author="Jim Logan" w:date="2016-06-12T20:31:00Z">
        <w:r w:rsidR="006A7FB6">
          <w:t>concept</w:t>
        </w:r>
      </w:ins>
      <w:ins w:id="220" w:author="Jim Logan" w:date="2016-06-12T20:21:00Z">
        <w:r>
          <w:t xml:space="preserve">. </w:t>
        </w:r>
      </w:ins>
      <w:ins w:id="221" w:author="Jim Logan" w:date="2016-06-12T20:27:00Z">
        <w:r w:rsidR="006A7FB6">
          <w:t xml:space="preserve">An instance of any kind in the SIMF model is an instance of the special class </w:t>
        </w:r>
      </w:ins>
      <w:ins w:id="222" w:author="Jim Logan" w:date="2016-06-12T20:28:00Z">
        <w:r w:rsidR="006A7FB6">
          <w:rPr>
            <w:i/>
          </w:rPr>
          <w:t>Anything</w:t>
        </w:r>
        <w:r w:rsidR="006A7FB6">
          <w:t xml:space="preserve">. The class Anything is </w:t>
        </w:r>
      </w:ins>
      <w:ins w:id="223" w:author="Jim Logan" w:date="2016-06-12T20:32:00Z">
        <w:r w:rsidR="006A7FB6">
          <w:t xml:space="preserve">also recursively </w:t>
        </w:r>
      </w:ins>
      <w:ins w:id="224" w:author="Jim Logan" w:date="2016-06-12T20:28:00Z">
        <w:r w:rsidR="006A7FB6">
          <w:t xml:space="preserve">an instance of </w:t>
        </w:r>
      </w:ins>
      <w:ins w:id="225" w:author="Jim Logan" w:date="2016-06-12T20:32:00Z">
        <w:r w:rsidR="006A7FB6">
          <w:t>the class Anything</w:t>
        </w:r>
      </w:ins>
      <w:ins w:id="226" w:author="Jim Logan" w:date="2016-06-12T20:28:00Z">
        <w:r w:rsidR="006A7FB6">
          <w:t xml:space="preserve">. </w:t>
        </w:r>
      </w:ins>
      <w:ins w:id="227" w:author="Jim Logan" w:date="2016-06-12T20:29:00Z">
        <w:r w:rsidR="006A7FB6">
          <w:t xml:space="preserve">Moreover, </w:t>
        </w:r>
      </w:ins>
      <w:ins w:id="228" w:author="Jim Logan" w:date="2016-06-12T20:28:00Z">
        <w:r w:rsidR="006A7FB6">
          <w:t xml:space="preserve">all classes </w:t>
        </w:r>
      </w:ins>
      <w:ins w:id="229" w:author="Jim Logan" w:date="2016-06-12T20:29:00Z">
        <w:r w:rsidR="006A7FB6">
          <w:t xml:space="preserve">ultimately </w:t>
        </w:r>
      </w:ins>
      <w:ins w:id="230" w:author="Jim Logan" w:date="2016-06-12T20:28:00Z">
        <w:r w:rsidR="006A7FB6">
          <w:t xml:space="preserve">inherit from </w:t>
        </w:r>
      </w:ins>
      <w:ins w:id="231" w:author="Jim Logan" w:date="2016-06-12T20:29:00Z">
        <w:r w:rsidR="006A7FB6">
          <w:t xml:space="preserve">class </w:t>
        </w:r>
      </w:ins>
      <w:ins w:id="232" w:author="Jim Logan" w:date="2016-06-12T20:28:00Z">
        <w:r w:rsidR="006A7FB6">
          <w:t>Anything</w:t>
        </w:r>
      </w:ins>
      <w:ins w:id="233" w:author="Jim Logan" w:date="2016-06-12T20:29:00Z">
        <w:r w:rsidR="006A7FB6">
          <w:t>.</w:t>
        </w:r>
      </w:ins>
    </w:p>
    <w:p w14:paraId="287E1D07" w14:textId="6C9DFC80" w:rsidR="005667B5" w:rsidDel="00EA24EA" w:rsidRDefault="005667B5" w:rsidP="0015330E">
      <w:pPr>
        <w:pStyle w:val="BodyText"/>
        <w:rPr>
          <w:del w:id="234" w:author="Jim Logan" w:date="2016-06-12T20:33:00Z"/>
        </w:rPr>
      </w:pPr>
      <w:del w:id="235" w:author="Jim Logan" w:date="2016-06-12T20:33:00Z">
        <w:r w:rsidDel="00EA24EA">
          <w:delText>The conceptual domain model (CDM) is a model where we express our conception of a real or possible world</w:delText>
        </w:r>
      </w:del>
    </w:p>
    <w:p w14:paraId="092C66EB" w14:textId="77777777" w:rsidR="005667B5" w:rsidRPr="0015330E" w:rsidRDefault="005667B5" w:rsidP="0015330E">
      <w:pPr>
        <w:pStyle w:val="BodyText"/>
      </w:pPr>
      <w:r>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236" w:name="_Toc451803241"/>
      <w:r>
        <w:rPr>
          <w:i/>
        </w:rPr>
        <w:t>Pragmatic world view</w:t>
      </w:r>
      <w:bookmarkEnd w:id="236"/>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lastRenderedPageBreak/>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237" w:name="_Toc451803242"/>
      <w:r>
        <w:rPr>
          <w:i/>
        </w:rPr>
        <w:t>Models</w:t>
      </w:r>
      <w:bookmarkEnd w:id="183"/>
      <w:bookmarkEnd w:id="237"/>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238" w:name="_Toc377132300"/>
      <w:bookmarkStart w:id="239" w:name="_Toc451803243"/>
      <w:r>
        <w:rPr>
          <w:i/>
        </w:rPr>
        <w:lastRenderedPageBreak/>
        <w:t>Concepts</w:t>
      </w:r>
      <w:bookmarkEnd w:id="238"/>
      <w:bookmarkEnd w:id="239"/>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r>
        <w:rPr>
          <w:noProof/>
        </w:rPr>
        <w:lastRenderedPageBreak/>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14:paraId="0D8CA371" w14:textId="3F015489" w:rsidR="00B0670A" w:rsidRDefault="00B0670A" w:rsidP="00B0670A">
      <w:pPr>
        <w:pStyle w:val="Caption"/>
        <w:jc w:val="center"/>
      </w:pPr>
      <w:bookmarkStart w:id="240" w:name="_Ref378583471"/>
      <w:r>
        <w:t xml:space="preserve">Figure </w:t>
      </w:r>
      <w:fldSimple w:instr=" SEQ Figure \* ARABIC ">
        <w:r w:rsidR="00EB5376">
          <w:rPr>
            <w:noProof/>
          </w:rPr>
          <w:t>2</w:t>
        </w:r>
      </w:fldSimple>
      <w:bookmarkEnd w:id="240"/>
    </w:p>
    <w:p w14:paraId="6766E7E9" w14:textId="77777777"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lastRenderedPageBreak/>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241" w:name="_Ref378584020"/>
      <w:r>
        <w:t xml:space="preserve">Figure </w:t>
      </w:r>
      <w:fldSimple w:instr=" SEQ Figure \* ARABIC ">
        <w:r w:rsidR="00EB5376">
          <w:rPr>
            <w:noProof/>
          </w:rPr>
          <w:t>3</w:t>
        </w:r>
      </w:fldSimple>
      <w:bookmarkEnd w:id="241"/>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242" w:name="_Toc377132301"/>
      <w:bookmarkStart w:id="243" w:name="_Toc451803244"/>
      <w:r>
        <w:t>Dictionary Concepts</w:t>
      </w:r>
      <w:bookmarkEnd w:id="242"/>
      <w:bookmarkEnd w:id="243"/>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244" w:name="_Toc451803245"/>
      <w:bookmarkStart w:id="245" w:name="_Toc377132302"/>
      <w:r>
        <w:rPr>
          <w:i/>
        </w:rPr>
        <w:t>Facts</w:t>
      </w:r>
      <w:bookmarkEnd w:id="244"/>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246" w:name="_Toc451803246"/>
      <w:r>
        <w:rPr>
          <w:i/>
        </w:rPr>
        <w:t>Context</w:t>
      </w:r>
      <w:bookmarkEnd w:id="245"/>
      <w:bookmarkEnd w:id="246"/>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r>
        <w:rPr>
          <w:noProof/>
        </w:rPr>
        <w:lastRenderedPageBreak/>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14:paraId="5E7F2F4C" w14:textId="79D0CBA3" w:rsidR="00B0670A" w:rsidRDefault="00B0670A" w:rsidP="00B0670A">
      <w:pPr>
        <w:pStyle w:val="Caption"/>
        <w:jc w:val="center"/>
      </w:pPr>
      <w:bookmarkStart w:id="247" w:name="_Ref378590124"/>
      <w:r>
        <w:t xml:space="preserve">Figure </w:t>
      </w:r>
      <w:fldSimple w:instr=" SEQ Figure \* ARABIC ">
        <w:r w:rsidR="00EB5376">
          <w:rPr>
            <w:noProof/>
          </w:rPr>
          <w:t>4</w:t>
        </w:r>
      </w:fldSimple>
      <w:bookmarkEnd w:id="247"/>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248" w:name="_Toc377132303"/>
      <w:bookmarkStart w:id="249" w:name="_Toc451803247"/>
      <w:r>
        <w:rPr>
          <w:i/>
        </w:rPr>
        <w:t>Entities</w:t>
      </w:r>
      <w:bookmarkEnd w:id="248"/>
      <w:bookmarkEnd w:id="249"/>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xml:space="preserve">) that do exist, may exist in the future or have existed in the past. Entities also include specific things we conceive, such as agreements between specific individuals. Entities have a “lifetime”, and they may change over that lifetime however that lifetime may or may </w:t>
      </w:r>
      <w:r>
        <w:lastRenderedPageBreak/>
        <w:t>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250" w:name="_Toc451803248"/>
      <w:bookmarkStart w:id="251" w:name="_Toc377132304"/>
      <w:r>
        <w:rPr>
          <w:i/>
        </w:rPr>
        <w:t>Values and Anything</w:t>
      </w:r>
      <w:bookmarkEnd w:id="250"/>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252" w:name="_Toc451803249"/>
      <w:r>
        <w:rPr>
          <w:i/>
        </w:rPr>
        <w:t>Situations</w:t>
      </w:r>
      <w:bookmarkEnd w:id="251"/>
      <w:bookmarkEnd w:id="252"/>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253" w:name="_Toc377132305"/>
      <w:bookmarkStart w:id="254" w:name="_Toc451803250"/>
      <w:r>
        <w:t>Relations</w:t>
      </w:r>
      <w:bookmarkEnd w:id="253"/>
      <w:r w:rsidR="007B03BA">
        <w:t>hips</w:t>
      </w:r>
      <w:bookmarkEnd w:id="254"/>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255" w:name="_Toc377132307"/>
      <w:bookmarkStart w:id="256" w:name="_Toc451803251"/>
      <w:r>
        <w:rPr>
          <w:i/>
        </w:rPr>
        <w:lastRenderedPageBreak/>
        <w:t>Types</w:t>
      </w:r>
      <w:bookmarkEnd w:id="255"/>
      <w:bookmarkEnd w:id="256"/>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257" w:name="_Toc451803252"/>
      <w:bookmarkStart w:id="258" w:name="_Toc377132310"/>
      <w:r>
        <w:t>Types and Instances</w:t>
      </w:r>
      <w:bookmarkEnd w:id="257"/>
    </w:p>
    <w:p w14:paraId="3AC74D68" w14:textId="77777777" w:rsidR="00CD7100" w:rsidRDefault="00CD7100" w:rsidP="00CD7100">
      <w:pPr>
        <w:pStyle w:val="BodyText"/>
      </w:pPr>
      <w:r>
        <w:rPr>
          <w:noProof/>
        </w:rPr>
        <w:drawing>
          <wp:anchor distT="0" distB="0" distL="114300" distR="114300" simplePos="0" relativeHeight="251652608"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259" w:name="_Toc451803253"/>
      <w:r>
        <w:t>Multiple inheritance and multiple classification</w:t>
      </w:r>
      <w:bookmarkEnd w:id="259"/>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260" w:name="_Toc451803254"/>
      <w:r>
        <w:t xml:space="preserve">Situation Types &amp; </w:t>
      </w:r>
      <w:bookmarkEnd w:id="258"/>
      <w:r w:rsidR="00CC3DD1">
        <w:t>Properties</w:t>
      </w:r>
      <w:bookmarkEnd w:id="260"/>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For example, 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lastRenderedPageBreak/>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261" w:name="_Ref451257947"/>
      <w:bookmarkStart w:id="262" w:name="_Toc451803255"/>
      <w:r>
        <w:t>Facets</w:t>
      </w:r>
      <w:bookmarkEnd w:id="261"/>
      <w:bookmarkEnd w:id="262"/>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263" w:name="_Toc451803256"/>
      <w:r>
        <w:t>Roles</w:t>
      </w:r>
      <w:bookmarkEnd w:id="263"/>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264" w:name="_Toc451803257"/>
      <w:r>
        <w:t>Phases</w:t>
      </w:r>
      <w:bookmarkEnd w:id="264"/>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265" w:name="_Toc377132313"/>
      <w:bookmarkStart w:id="266" w:name="_Toc451803258"/>
      <w:r>
        <w:t>Rules</w:t>
      </w:r>
      <w:bookmarkEnd w:id="265"/>
      <w:bookmarkEnd w:id="266"/>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267" w:name="_Toc451803259"/>
      <w:r>
        <w:lastRenderedPageBreak/>
        <w:t>Constraints</w:t>
      </w:r>
      <w:bookmarkEnd w:id="267"/>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268" w:name="_Toc451803260"/>
      <w:r>
        <w:t>Mapping rules</w:t>
      </w:r>
      <w:bookmarkEnd w:id="268"/>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269" w:name="_Toc377132315"/>
      <w:bookmarkStart w:id="270" w:name="_Toc451803261"/>
      <w:r>
        <w:t>Expressions</w:t>
      </w:r>
      <w:bookmarkEnd w:id="269"/>
      <w:bookmarkEnd w:id="270"/>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271" w:name="_Toc451803262"/>
      <w:r>
        <w:t>Characteristics, Quantity Kinds</w:t>
      </w:r>
      <w:r w:rsidR="00B0670A">
        <w:t xml:space="preserve"> &amp; Unit</w:t>
      </w:r>
      <w:r w:rsidR="00276CFD">
        <w:t xml:space="preserve"> Types</w:t>
      </w:r>
      <w:bookmarkEnd w:id="271"/>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lastRenderedPageBreak/>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272" w:name="_Toc451803263"/>
      <w:bookmarkStart w:id="273" w:name="_Toc377132317"/>
      <w:r w:rsidRPr="005C09D1">
        <w:t xml:space="preserve">Terms </w:t>
      </w:r>
      <w:r w:rsidR="001916F0" w:rsidRPr="005C09D1">
        <w:t xml:space="preserve">and </w:t>
      </w:r>
      <w:r w:rsidR="00B0670A" w:rsidRPr="005C09D1">
        <w:t>Naming</w:t>
      </w:r>
      <w:bookmarkEnd w:id="272"/>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274" w:name="_Toc451803264"/>
      <w:bookmarkEnd w:id="273"/>
      <w:r>
        <w:t>SIMF Lexical Scope &amp; Physical Representations</w:t>
      </w:r>
      <w:bookmarkEnd w:id="274"/>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275" w:name="_Toc451803265"/>
      <w:r>
        <w:t>Patterns</w:t>
      </w:r>
      <w:bookmarkEnd w:id="275"/>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276" w:name="_Toc451803266"/>
      <w:r>
        <w:t>Situation and pattern instances</w:t>
      </w:r>
      <w:bookmarkEnd w:id="276"/>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277" w:name="_Toc451803267"/>
      <w:r>
        <w:lastRenderedPageBreak/>
        <w:t>Record Structures</w:t>
      </w:r>
      <w:r w:rsidR="007D4B73">
        <w:t xml:space="preserve"> and Structured Types</w:t>
      </w:r>
      <w:bookmarkEnd w:id="277"/>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278" w:name="_Ref451257260"/>
      <w:bookmarkStart w:id="279" w:name="_Toc451803268"/>
      <w:r>
        <w:t>Views and Viewpoints</w:t>
      </w:r>
      <w:bookmarkEnd w:id="278"/>
      <w:bookmarkEnd w:id="279"/>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280" w:name="_Toc377132328"/>
      <w:bookmarkStart w:id="281" w:name="_Ref450580929"/>
      <w:bookmarkStart w:id="282" w:name="_Ref451332605"/>
      <w:bookmarkStart w:id="283" w:name="_Toc451803269"/>
      <w:bookmarkEnd w:id="174"/>
      <w:r>
        <w:lastRenderedPageBreak/>
        <w:t xml:space="preserve">SIMF Conceptual Model &amp; </w:t>
      </w:r>
      <w:r w:rsidR="007765C5" w:rsidRPr="00854FE0">
        <w:t>Abstract Syntax</w:t>
      </w:r>
      <w:r w:rsidR="00C45A4B" w:rsidRPr="00854FE0">
        <w:t xml:space="preserve"> [Normative]</w:t>
      </w:r>
      <w:bookmarkEnd w:id="280"/>
      <w:bookmarkEnd w:id="281"/>
      <w:bookmarkEnd w:id="282"/>
      <w:bookmarkEnd w:id="283"/>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284" w:name="_toc324"/>
      <w:bookmarkStart w:id="285" w:name="_Toc409726552"/>
      <w:bookmarkStart w:id="286" w:name="_Toc377132554"/>
      <w:bookmarkEnd w:id="284"/>
      <w:r>
        <w:t>Diagram: SIMF Packages</w:t>
      </w:r>
    </w:p>
    <w:p w14:paraId="2598D659" w14:textId="77777777" w:rsidR="002B3E15" w:rsidRDefault="002B3E15" w:rsidP="002B3E15">
      <w:pPr>
        <w:jc w:val="center"/>
        <w:rPr>
          <w:rFonts w:cs="Arial"/>
        </w:rPr>
      </w:pPr>
      <w:r>
        <w:rPr>
          <w:noProof/>
        </w:rPr>
        <w:drawing>
          <wp:inline distT="0" distB="0" distL="0" distR="0" wp14:anchorId="64E5A307" wp14:editId="58AC3E0D">
            <wp:extent cx="5143500" cy="5730749"/>
            <wp:effectExtent l="0" t="0" r="0" b="3810"/>
            <wp:docPr id="47" name="Picture 848084482.png" descr="84808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png"/>
                    <pic:cNvPicPr/>
                  </pic:nvPicPr>
                  <pic:blipFill>
                    <a:blip r:embed="rId27" cstate="print"/>
                    <a:stretch>
                      <a:fillRect/>
                    </a:stretch>
                  </pic:blipFill>
                  <pic:spPr>
                    <a:xfrm>
                      <a:off x="0" y="0"/>
                      <a:ext cx="5152993" cy="5741326"/>
                    </a:xfrm>
                    <a:prstGeom prst="rect">
                      <a:avLst/>
                    </a:prstGeom>
                  </pic:spPr>
                </pic:pic>
              </a:graphicData>
            </a:graphic>
          </wp:inline>
        </w:drawing>
      </w:r>
    </w:p>
    <w:p w14:paraId="7363DF55" w14:textId="77777777" w:rsidR="002B3E15" w:rsidRDefault="002B3E15" w:rsidP="002B3E15">
      <w:pPr>
        <w:pStyle w:val="Figure"/>
        <w:widowControl/>
        <w:numPr>
          <w:ilvl w:val="0"/>
          <w:numId w:val="8"/>
        </w:numPr>
        <w:suppressAutoHyphens w:val="0"/>
        <w:overflowPunct/>
        <w:autoSpaceDE/>
        <w:autoSpaceDN/>
        <w:adjustRightInd/>
        <w:spacing w:before="120" w:after="120"/>
        <w:jc w:val="center"/>
        <w:textAlignment w:val="auto"/>
      </w:pPr>
      <w:r>
        <w:t>SIMF Packages</w:t>
      </w:r>
    </w:p>
    <w:p w14:paraId="597BB943" w14:textId="77777777" w:rsidR="002B3E15" w:rsidRDefault="002B3E15" w:rsidP="002B3E15">
      <w:pPr>
        <w:rPr>
          <w:b/>
          <w:bCs/>
          <w:color w:val="365F91"/>
          <w:sz w:val="40"/>
          <w:szCs w:val="40"/>
        </w:rPr>
      </w:pPr>
      <w:r>
        <w:lastRenderedPageBreak/>
        <w:t xml:space="preserve"> </w:t>
      </w:r>
    </w:p>
    <w:p w14:paraId="7A7F2311" w14:textId="77777777" w:rsidR="002B3E15" w:rsidRDefault="002B3E15" w:rsidP="00DB6006">
      <w:pPr>
        <w:pStyle w:val="Heading2"/>
      </w:pPr>
      <w:bookmarkStart w:id="287" w:name="_Toc451803270"/>
      <w:r>
        <w:t>SIMF Conceptual Model::Expressions</w:t>
      </w:r>
      <w:bookmarkEnd w:id="287"/>
    </w:p>
    <w:p w14:paraId="7A713A4F" w14:textId="77777777" w:rsidR="002B3E15" w:rsidRDefault="002B3E15" w:rsidP="00DB6006">
      <w:pPr>
        <w:pStyle w:val="BodyText"/>
      </w:pPr>
      <w:r>
        <w:t>Expressions define computations across SIMF models.</w:t>
      </w:r>
    </w:p>
    <w:p w14:paraId="64D6E1B5" w14:textId="77777777" w:rsidR="002B3E15" w:rsidRDefault="002B3E15" w:rsidP="00DB6006">
      <w:pPr>
        <w:pStyle w:val="Heading3"/>
      </w:pPr>
      <w:bookmarkStart w:id="288" w:name="_Toc451803271"/>
      <w:r>
        <w:t>Diagram: Expressions</w:t>
      </w:r>
      <w:bookmarkEnd w:id="288"/>
    </w:p>
    <w:p w14:paraId="229DC415" w14:textId="77777777" w:rsidR="002B3E15" w:rsidRDefault="002B3E15" w:rsidP="00DB6006">
      <w:pPr>
        <w:jc w:val="center"/>
        <w:rPr>
          <w:rFonts w:cs="Arial"/>
        </w:rPr>
      </w:pPr>
      <w:r>
        <w:rPr>
          <w:noProof/>
        </w:rPr>
        <w:drawing>
          <wp:inline distT="0" distB="0" distL="0" distR="0" wp14:anchorId="62D551E3" wp14:editId="2CB35126">
            <wp:extent cx="6188075" cy="3882453"/>
            <wp:effectExtent l="0" t="0" r="0" b="0"/>
            <wp:docPr id="2" name="Picture 2002426484.png" descr="200242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png"/>
                    <pic:cNvPicPr/>
                  </pic:nvPicPr>
                  <pic:blipFill>
                    <a:blip r:embed="rId28" cstate="print"/>
                    <a:stretch>
                      <a:fillRect/>
                    </a:stretch>
                  </pic:blipFill>
                  <pic:spPr>
                    <a:xfrm>
                      <a:off x="0" y="0"/>
                      <a:ext cx="6188075" cy="3882453"/>
                    </a:xfrm>
                    <a:prstGeom prst="rect">
                      <a:avLst/>
                    </a:prstGeom>
                  </pic:spPr>
                </pic:pic>
              </a:graphicData>
            </a:graphic>
          </wp:inline>
        </w:drawing>
      </w:r>
    </w:p>
    <w:p w14:paraId="19781F9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Expressions</w:t>
      </w:r>
    </w:p>
    <w:p w14:paraId="3061968A" w14:textId="77777777" w:rsidR="002B3E15" w:rsidRDefault="002B3E15" w:rsidP="00DB6006">
      <w:pPr>
        <w:pStyle w:val="BodyText"/>
      </w:pPr>
      <w:r>
        <w:t>Expressions define computations</w:t>
      </w:r>
    </w:p>
    <w:p w14:paraId="2AD8F112" w14:textId="77777777" w:rsidR="002B3E15" w:rsidRDefault="002B3E15" w:rsidP="00DB6006">
      <w:r>
        <w:t xml:space="preserve"> </w:t>
      </w:r>
    </w:p>
    <w:p w14:paraId="5FA4F736" w14:textId="77777777" w:rsidR="002B3E15" w:rsidRDefault="002B3E15" w:rsidP="00DB6006"/>
    <w:p w14:paraId="56ACAAE2" w14:textId="77777777" w:rsidR="002B3E15" w:rsidRDefault="002B3E15" w:rsidP="00DB6006">
      <w:pPr>
        <w:pStyle w:val="Heading3"/>
      </w:pPr>
      <w:bookmarkStart w:id="289" w:name="_5e195e9bc66d6d57eaac4c742b7056e6"/>
      <w:bookmarkStart w:id="290" w:name="_Toc451803272"/>
      <w:r>
        <w:t>Class Computed Fact</w:t>
      </w:r>
      <w:bookmarkEnd w:id="289"/>
      <w:bookmarkEnd w:id="290"/>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14:paraId="392478E4" w14:textId="77777777" w:rsidR="002B3E15" w:rsidRDefault="002B3E15" w:rsidP="00DB6006">
      <w:pPr>
        <w:pStyle w:val="BodyText"/>
      </w:pPr>
      <w:r>
        <w:t>The actual evaluation of an expression which may cause the creation of more assertions (i.e. representing the result of a calculation).</w:t>
      </w:r>
    </w:p>
    <w:p w14:paraId="473EA608" w14:textId="77777777" w:rsidR="002B3E15" w:rsidRDefault="002B3E15" w:rsidP="00DB6006">
      <w:pPr>
        <w:pStyle w:val="Code0"/>
      </w:pPr>
      <w:r w:rsidRPr="00043180">
        <w:rPr>
          <w:b/>
          <w:sz w:val="24"/>
          <w:szCs w:val="24"/>
        </w:rPr>
        <w:t>package</w:t>
      </w:r>
      <w:r>
        <w:t xml:space="preserve"> SIMF Conceptual Model::Expressions</w:t>
      </w:r>
    </w:p>
    <w:p w14:paraId="49746DA0" w14:textId="77777777" w:rsidR="002B3E15" w:rsidRDefault="002B3E15" w:rsidP="00DB6006"/>
    <w:p w14:paraId="129E8279" w14:textId="77777777" w:rsidR="002B3E15" w:rsidRDefault="002B3E15" w:rsidP="00DB6006">
      <w:pPr>
        <w:pStyle w:val="Heading3"/>
      </w:pPr>
      <w:bookmarkStart w:id="291" w:name="_f3f61859903284f1b00fc6feee0b33f8"/>
      <w:bookmarkStart w:id="292" w:name="_Toc451803273"/>
      <w:r>
        <w:t>Class Constant Reference</w:t>
      </w:r>
      <w:bookmarkEnd w:id="291"/>
      <w:bookmarkEnd w:id="292"/>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66000C49" w14:textId="77777777" w:rsidR="002B3E15" w:rsidRDefault="002B3E15" w:rsidP="00DB6006">
      <w:pPr>
        <w:pStyle w:val="BodyText"/>
      </w:pPr>
      <w:r>
        <w:t>A calculation that returns a thing.  The thing &lt;has value&gt;.</w:t>
      </w:r>
    </w:p>
    <w:p w14:paraId="2AE42C6E" w14:textId="77777777" w:rsidR="002B3E15" w:rsidRDefault="002B3E15" w:rsidP="00DB6006">
      <w:pPr>
        <w:pStyle w:val="Heading4"/>
      </w:pPr>
      <w:r>
        <w:t>Direct Supertypes</w:t>
      </w:r>
    </w:p>
    <w:p w14:paraId="0E893E9F" w14:textId="77777777" w:rsidR="002B3E15" w:rsidRDefault="007507A0" w:rsidP="00DB6006">
      <w:pPr>
        <w:ind w:left="360"/>
      </w:pPr>
      <w:hyperlink w:anchor="_f9bba899ada544a47c36bb071e9024f5" w:history="1">
        <w:r w:rsidR="002B3E15">
          <w:rPr>
            <w:rStyle w:val="Hyperlink"/>
          </w:rPr>
          <w:t>Expression Node</w:t>
        </w:r>
      </w:hyperlink>
    </w:p>
    <w:p w14:paraId="42341841" w14:textId="77777777" w:rsidR="002B3E15" w:rsidRDefault="002B3E15" w:rsidP="00DB6006">
      <w:pPr>
        <w:pStyle w:val="Code0"/>
      </w:pPr>
      <w:r w:rsidRPr="00043180">
        <w:rPr>
          <w:b/>
          <w:sz w:val="24"/>
          <w:szCs w:val="24"/>
        </w:rPr>
        <w:t>package</w:t>
      </w:r>
      <w:r>
        <w:t xml:space="preserve"> SIMF Conceptual Model::Expressions</w:t>
      </w:r>
    </w:p>
    <w:p w14:paraId="63933BD2" w14:textId="77777777" w:rsidR="002B3E15" w:rsidRDefault="002B3E15" w:rsidP="00DB6006">
      <w:pPr>
        <w:pStyle w:val="Heading4"/>
      </w:pPr>
      <w:r>
        <w:lastRenderedPageBreak/>
        <w:t>Associations</w:t>
      </w:r>
    </w:p>
    <w:p w14:paraId="226AC8B3" w14:textId="77777777" w:rsidR="002B3E15" w:rsidRDefault="002B3E15" w:rsidP="00DB6006">
      <w:pPr>
        <w:ind w:left="605" w:hanging="245"/>
      </w:pPr>
      <w:r>
        <w:rPr>
          <w:noProof/>
        </w:rPr>
        <w:drawing>
          <wp:inline distT="0" distB="0" distL="0" distR="0" wp14:anchorId="763CF6EB" wp14:editId="1BD98697">
            <wp:extent cx="152400" cy="152400"/>
            <wp:effectExtent l="0" t="0" r="0" b="0"/>
            <wp:docPr id="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5A23398" w14:textId="77777777" w:rsidR="002B3E15" w:rsidRDefault="002B3E15" w:rsidP="00DB6006">
      <w:pPr>
        <w:pStyle w:val="BodyText"/>
      </w:pPr>
      <w:r>
        <w:t>A constant value referenced in an expression.</w:t>
      </w:r>
    </w:p>
    <w:p w14:paraId="6AA253BD" w14:textId="77777777" w:rsidR="002B3E15" w:rsidRDefault="002B3E15" w:rsidP="00DB6006"/>
    <w:p w14:paraId="70736DDF" w14:textId="77777777" w:rsidR="002B3E15" w:rsidRDefault="002B3E15" w:rsidP="00DB6006">
      <w:pPr>
        <w:pStyle w:val="Heading3"/>
      </w:pPr>
      <w:bookmarkStart w:id="293" w:name="_10631c8db19dba9249f0ea7d4db61607"/>
      <w:bookmarkStart w:id="294" w:name="_Toc451803274"/>
      <w:r>
        <w:t>Association Constant Value</w:t>
      </w:r>
      <w:bookmarkEnd w:id="293"/>
      <w:bookmarkEnd w:id="294"/>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174AF9A7" w14:textId="77777777" w:rsidR="002B3E15" w:rsidRDefault="002B3E15" w:rsidP="00DB6006">
      <w:pPr>
        <w:pStyle w:val="Code0"/>
      </w:pPr>
      <w:r w:rsidRPr="00043180">
        <w:rPr>
          <w:b/>
          <w:sz w:val="24"/>
          <w:szCs w:val="24"/>
        </w:rPr>
        <w:t>package</w:t>
      </w:r>
      <w:r>
        <w:t xml:space="preserve"> SIMF Conceptual Model::Expressions</w:t>
      </w:r>
    </w:p>
    <w:p w14:paraId="3258360A" w14:textId="77777777" w:rsidR="002B3E15" w:rsidRDefault="002B3E15" w:rsidP="00DB6006">
      <w:pPr>
        <w:pStyle w:val="Heading4"/>
      </w:pPr>
      <w:r>
        <w:t>Association Ends</w:t>
      </w:r>
    </w:p>
    <w:p w14:paraId="7D1DE436" w14:textId="77777777" w:rsidR="002B3E15" w:rsidRDefault="002B3E15" w:rsidP="00DB6006">
      <w:pPr>
        <w:ind w:firstLine="720"/>
      </w:pPr>
      <w:r>
        <w:rPr>
          <w:noProof/>
        </w:rPr>
        <w:drawing>
          <wp:inline distT="0" distB="0" distL="0" distR="0" wp14:anchorId="030D1405" wp14:editId="27C5AA08">
            <wp:extent cx="152400" cy="152400"/>
            <wp:effectExtent l="0" t="0" r="0" b="0"/>
            <wp:docPr id="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C8EFDD" w14:textId="77777777" w:rsidR="002B3E15" w:rsidRDefault="002B3E15" w:rsidP="00DB6006">
      <w:pPr>
        <w:pStyle w:val="BodyText"/>
      </w:pPr>
      <w:r>
        <w:t>A constant value referenced in an expression.</w:t>
      </w:r>
    </w:p>
    <w:p w14:paraId="7DA6E20C" w14:textId="77777777" w:rsidR="002B3E15" w:rsidRDefault="002B3E15" w:rsidP="00DB6006">
      <w:pPr>
        <w:ind w:firstLine="720"/>
      </w:pPr>
      <w:r>
        <w:rPr>
          <w:noProof/>
        </w:rPr>
        <w:drawing>
          <wp:inline distT="0" distB="0" distL="0" distR="0" wp14:anchorId="6518C0CF" wp14:editId="01A9B61F">
            <wp:extent cx="152400" cy="152400"/>
            <wp:effectExtent l="0" t="0" r="0" b="0"/>
            <wp:docPr id="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063AF4CD" w14:textId="77777777" w:rsidR="002B3E15" w:rsidRDefault="002B3E15" w:rsidP="00DB6006">
      <w:pPr>
        <w:pStyle w:val="BodyText"/>
      </w:pPr>
      <w:r>
        <w:t>Referencing constant.</w:t>
      </w:r>
    </w:p>
    <w:p w14:paraId="1ECE1B7D" w14:textId="77777777" w:rsidR="002B3E15" w:rsidRDefault="002B3E15" w:rsidP="00DB6006"/>
    <w:p w14:paraId="64015B08" w14:textId="77777777" w:rsidR="002B3E15" w:rsidRDefault="002B3E15" w:rsidP="00DB6006">
      <w:pPr>
        <w:pStyle w:val="Heading3"/>
      </w:pPr>
      <w:bookmarkStart w:id="295" w:name="_99ee84fc373e5bb5ae6febaa538452e1"/>
      <w:bookmarkStart w:id="296" w:name="_Toc451803275"/>
      <w:r>
        <w:t>Class Equality</w:t>
      </w:r>
      <w:bookmarkEnd w:id="295"/>
      <w:bookmarkEnd w:id="296"/>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4EDE014F" w14:textId="77777777" w:rsidR="00355696" w:rsidRDefault="002B3E15" w:rsidP="00DB6006">
      <w:pPr>
        <w:pStyle w:val="BodyText"/>
      </w:pPr>
      <w:r>
        <w:t>Returns TRUE if all &lt;has equal&gt; things have the same value or represent the same thing or set of things regardless of how they are represented.</w:t>
      </w:r>
    </w:p>
    <w:p w14:paraId="230E2CD5" w14:textId="661F03B4" w:rsidR="002B3E15" w:rsidRDefault="002B3E15" w:rsidP="00DB6006">
      <w:pPr>
        <w:pStyle w:val="BodyText"/>
      </w:pPr>
      <w:r>
        <w:t>Equality will return TRUE or FALSE.</w:t>
      </w:r>
    </w:p>
    <w:p w14:paraId="71DAA292" w14:textId="77777777" w:rsidR="002B3E15" w:rsidRDefault="002B3E15" w:rsidP="00DB6006">
      <w:pPr>
        <w:pStyle w:val="Heading4"/>
      </w:pPr>
      <w:r>
        <w:t>Direct Supertypes</w:t>
      </w:r>
    </w:p>
    <w:p w14:paraId="6B9BA7E8" w14:textId="77777777" w:rsidR="002B3E15" w:rsidRDefault="007507A0" w:rsidP="00DB6006">
      <w:pPr>
        <w:ind w:left="360"/>
      </w:pPr>
      <w:hyperlink w:anchor="_f9bba899ada544a47c36bb071e9024f5" w:history="1">
        <w:r w:rsidR="002B3E15">
          <w:rPr>
            <w:rStyle w:val="Hyperlink"/>
          </w:rPr>
          <w:t>Expression Node</w:t>
        </w:r>
      </w:hyperlink>
    </w:p>
    <w:p w14:paraId="4D856CA3" w14:textId="77777777" w:rsidR="002B3E15" w:rsidRDefault="002B3E15" w:rsidP="00DB6006">
      <w:pPr>
        <w:pStyle w:val="Code0"/>
      </w:pPr>
      <w:r w:rsidRPr="00043180">
        <w:rPr>
          <w:b/>
          <w:sz w:val="24"/>
          <w:szCs w:val="24"/>
        </w:rPr>
        <w:t>package</w:t>
      </w:r>
      <w:r>
        <w:t xml:space="preserve"> SIMF Conceptual Model::Expressions</w:t>
      </w:r>
    </w:p>
    <w:p w14:paraId="12A57EB6" w14:textId="77777777" w:rsidR="002B3E15" w:rsidRDefault="002B3E15" w:rsidP="00DB6006">
      <w:pPr>
        <w:pStyle w:val="Heading4"/>
      </w:pPr>
      <w:r>
        <w:t>Associations</w:t>
      </w:r>
    </w:p>
    <w:p w14:paraId="71FAC942" w14:textId="77777777" w:rsidR="002B3E15" w:rsidRDefault="002B3E15" w:rsidP="00DB6006">
      <w:pPr>
        <w:ind w:left="605" w:hanging="245"/>
      </w:pPr>
      <w:r>
        <w:rPr>
          <w:noProof/>
        </w:rPr>
        <w:drawing>
          <wp:inline distT="0" distB="0" distL="0" distR="0" wp14:anchorId="66BC6C78" wp14:editId="659A340D">
            <wp:extent cx="152400" cy="152400"/>
            <wp:effectExtent l="0" t="0" r="0" b="0"/>
            <wp:docPr id="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3D07CB35" w14:textId="77777777" w:rsidR="002B3E15" w:rsidRDefault="002B3E15" w:rsidP="00DB6006">
      <w:pPr>
        <w:pStyle w:val="BodyText"/>
      </w:pPr>
      <w:r>
        <w:t>Set of things that must have the same value or represent the same thing or set of things for Equality to return true.</w:t>
      </w:r>
    </w:p>
    <w:p w14:paraId="6F0B8F2F" w14:textId="77777777" w:rsidR="002B3E15" w:rsidRDefault="002B3E15" w:rsidP="00DB6006"/>
    <w:p w14:paraId="29810399" w14:textId="77777777" w:rsidR="002B3E15" w:rsidRDefault="002B3E15" w:rsidP="00DB6006">
      <w:pPr>
        <w:pStyle w:val="Heading3"/>
      </w:pPr>
      <w:bookmarkStart w:id="297" w:name="_263bf256c72c927424037b273135c319"/>
      <w:bookmarkStart w:id="298" w:name="_Toc451803276"/>
      <w:r>
        <w:t>Association Equality Constraint</w:t>
      </w:r>
      <w:bookmarkEnd w:id="297"/>
      <w:bookmarkEnd w:id="298"/>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5573D26E" w14:textId="77777777" w:rsidR="002B3E15" w:rsidRDefault="002B3E15" w:rsidP="00DB6006">
      <w:pPr>
        <w:pStyle w:val="Code0"/>
      </w:pPr>
      <w:r w:rsidRPr="00043180">
        <w:rPr>
          <w:b/>
          <w:sz w:val="24"/>
          <w:szCs w:val="24"/>
        </w:rPr>
        <w:t>package</w:t>
      </w:r>
      <w:r>
        <w:t xml:space="preserve"> SIMF Conceptual Model::Expressions</w:t>
      </w:r>
    </w:p>
    <w:p w14:paraId="575CBB99" w14:textId="77777777" w:rsidR="002B3E15" w:rsidRDefault="002B3E15" w:rsidP="00DB6006">
      <w:pPr>
        <w:pStyle w:val="Heading4"/>
      </w:pPr>
      <w:r>
        <w:t>Association Ends</w:t>
      </w:r>
    </w:p>
    <w:p w14:paraId="1B95BD2B" w14:textId="77777777" w:rsidR="002B3E15" w:rsidRDefault="002B3E15" w:rsidP="00DB6006">
      <w:pPr>
        <w:ind w:firstLine="720"/>
      </w:pPr>
      <w:r>
        <w:rPr>
          <w:noProof/>
        </w:rPr>
        <w:drawing>
          <wp:inline distT="0" distB="0" distL="0" distR="0" wp14:anchorId="67CBB0B6" wp14:editId="0C4715BB">
            <wp:extent cx="152400" cy="152400"/>
            <wp:effectExtent l="0" t="0" r="0" b="0"/>
            <wp:docPr id="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5A86D344" w14:textId="77777777" w:rsidR="002B3E15" w:rsidRDefault="002B3E15" w:rsidP="00DB6006">
      <w:pPr>
        <w:pStyle w:val="BodyText"/>
      </w:pPr>
      <w:r>
        <w:t>Set of things that must have the same value or represent the same thing or set of things for Equality to return true.</w:t>
      </w:r>
    </w:p>
    <w:p w14:paraId="0163BDD6" w14:textId="77777777" w:rsidR="002B3E15" w:rsidRDefault="002B3E15" w:rsidP="00DB6006">
      <w:pPr>
        <w:ind w:firstLine="720"/>
      </w:pPr>
      <w:r>
        <w:rPr>
          <w:noProof/>
        </w:rPr>
        <w:drawing>
          <wp:inline distT="0" distB="0" distL="0" distR="0" wp14:anchorId="1E1951B8" wp14:editId="4C60CED1">
            <wp:extent cx="152400" cy="152400"/>
            <wp:effectExtent l="0" t="0" r="0" b="0"/>
            <wp:docPr id="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A765DF5" w14:textId="77777777" w:rsidR="002B3E15" w:rsidRDefault="002B3E15" w:rsidP="00DB6006"/>
    <w:p w14:paraId="59FF6814" w14:textId="77777777" w:rsidR="002B3E15" w:rsidRDefault="002B3E15" w:rsidP="00DB6006">
      <w:pPr>
        <w:pStyle w:val="Heading3"/>
      </w:pPr>
      <w:bookmarkStart w:id="299" w:name="_764178c56513beb91e5b5964ec31da8e"/>
      <w:bookmarkStart w:id="300" w:name="_Toc451803277"/>
      <w:r>
        <w:t>Class Evaluation</w:t>
      </w:r>
      <w:bookmarkEnd w:id="299"/>
      <w:bookmarkEnd w:id="300"/>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DBB6A86" w14:textId="77777777" w:rsidR="00355696" w:rsidRDefault="002B3E15" w:rsidP="00DB6006">
      <w:pPr>
        <w:pStyle w:val="BodyText"/>
      </w:pPr>
      <w:r>
        <w:t>The evaluation of an expression. All references to an evaluation shall return the result of evaluating the &lt;evaluates&gt; expression node. All expression nodes referenced within an evaluation shall return the result of evaluating that expression node.</w:t>
      </w:r>
    </w:p>
    <w:p w14:paraId="3648B809" w14:textId="35E50346" w:rsidR="002B3E15" w:rsidRDefault="002B3E15" w:rsidP="00DB6006">
      <w:pPr>
        <w:pStyle w:val="BodyText"/>
      </w:pPr>
      <w:r>
        <w:t>An evaluation may be used in place of anything that requires the &lt;resulting type&gt; of the evaluation.</w:t>
      </w:r>
    </w:p>
    <w:p w14:paraId="1EC8F2E9" w14:textId="77777777" w:rsidR="002B3E15" w:rsidRDefault="002B3E15" w:rsidP="00DB6006">
      <w:pPr>
        <w:pStyle w:val="Heading4"/>
      </w:pPr>
      <w:r>
        <w:t>Direct Supertypes</w:t>
      </w:r>
    </w:p>
    <w:p w14:paraId="1E1B8C9E" w14:textId="77777777" w:rsidR="002B3E15" w:rsidRDefault="007507A0" w:rsidP="00DB6006">
      <w:pPr>
        <w:ind w:left="360"/>
      </w:pPr>
      <w:hyperlink w:anchor="_d847ee03faa23264a18dd452d21972fc" w:history="1">
        <w:r w:rsidR="002B3E15">
          <w:rPr>
            <w:rStyle w:val="Hyperlink"/>
          </w:rPr>
          <w:t>Expression Context</w:t>
        </w:r>
      </w:hyperlink>
    </w:p>
    <w:p w14:paraId="21EE572D" w14:textId="77777777" w:rsidR="002B3E15" w:rsidRDefault="002B3E15" w:rsidP="00DB6006">
      <w:pPr>
        <w:pStyle w:val="Code0"/>
      </w:pPr>
      <w:r w:rsidRPr="00043180">
        <w:rPr>
          <w:b/>
          <w:sz w:val="24"/>
          <w:szCs w:val="24"/>
        </w:rPr>
        <w:t>package</w:t>
      </w:r>
      <w:r>
        <w:t xml:space="preserve"> SIMF Conceptual Model::Expressions</w:t>
      </w:r>
    </w:p>
    <w:p w14:paraId="4F9321A7" w14:textId="77777777" w:rsidR="002B3E15" w:rsidRDefault="002B3E15" w:rsidP="00DB6006">
      <w:pPr>
        <w:pStyle w:val="Heading4"/>
      </w:pPr>
      <w:r>
        <w:lastRenderedPageBreak/>
        <w:t>Associations</w:t>
      </w:r>
    </w:p>
    <w:p w14:paraId="5A7EE85F" w14:textId="77777777" w:rsidR="002B3E15" w:rsidRDefault="002B3E15" w:rsidP="00DB6006">
      <w:pPr>
        <w:ind w:left="605" w:hanging="245"/>
      </w:pPr>
      <w:r>
        <w:rPr>
          <w:noProof/>
        </w:rPr>
        <w:drawing>
          <wp:inline distT="0" distB="0" distL="0" distR="0" wp14:anchorId="38EB1300" wp14:editId="2D44B022">
            <wp:extent cx="152400" cy="152400"/>
            <wp:effectExtent l="0" t="0" r="0" b="0"/>
            <wp:docPr id="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51A56325" w14:textId="77777777" w:rsidR="002B3E15" w:rsidRDefault="002B3E15" w:rsidP="00DB6006">
      <w:pPr>
        <w:pStyle w:val="BodyText"/>
      </w:pPr>
      <w:r>
        <w:t>The expression node "head" an evaluation evaluates.</w:t>
      </w:r>
    </w:p>
    <w:p w14:paraId="50D96C17" w14:textId="77777777" w:rsidR="002B3E15" w:rsidRDefault="002B3E15" w:rsidP="00DB6006"/>
    <w:p w14:paraId="40148C8A" w14:textId="77777777" w:rsidR="002B3E15" w:rsidRDefault="002B3E15" w:rsidP="00DB6006">
      <w:pPr>
        <w:pStyle w:val="Heading3"/>
      </w:pPr>
      <w:bookmarkStart w:id="301" w:name="_6c832196fd78ec5da9e6b1ddd1779adf"/>
      <w:bookmarkStart w:id="302" w:name="_Toc451803278"/>
      <w:r>
        <w:t>Association Expression Context</w:t>
      </w:r>
      <w:bookmarkEnd w:id="301"/>
      <w:bookmarkEnd w:id="302"/>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6F607055" w14:textId="77777777" w:rsidR="002B3E15" w:rsidRDefault="002B3E15" w:rsidP="00DB6006">
      <w:pPr>
        <w:pStyle w:val="Code0"/>
      </w:pPr>
      <w:r w:rsidRPr="00043180">
        <w:rPr>
          <w:b/>
          <w:sz w:val="24"/>
          <w:szCs w:val="24"/>
        </w:rPr>
        <w:t>package</w:t>
      </w:r>
      <w:r>
        <w:t xml:space="preserve"> SIMF Conceptual Model::Expressions</w:t>
      </w:r>
    </w:p>
    <w:p w14:paraId="61C263CA" w14:textId="77777777" w:rsidR="002B3E15" w:rsidRDefault="002B3E15" w:rsidP="00DB6006">
      <w:pPr>
        <w:pStyle w:val="Heading4"/>
      </w:pPr>
      <w:r>
        <w:t>Association Ends</w:t>
      </w:r>
    </w:p>
    <w:p w14:paraId="797B2069" w14:textId="77777777" w:rsidR="002B3E15" w:rsidRDefault="002B3E15" w:rsidP="00DB6006">
      <w:pPr>
        <w:ind w:firstLine="720"/>
      </w:pPr>
      <w:r>
        <w:rPr>
          <w:noProof/>
        </w:rPr>
        <w:drawing>
          <wp:inline distT="0" distB="0" distL="0" distR="0" wp14:anchorId="3F25C69E" wp14:editId="27417311">
            <wp:extent cx="152400" cy="152400"/>
            <wp:effectExtent l="0" t="0" r="0" b="0"/>
            <wp:docPr id="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039748CB" w14:textId="77777777" w:rsidR="002B3E15" w:rsidRDefault="002B3E15" w:rsidP="00DB6006">
      <w:pPr>
        <w:pStyle w:val="BodyText"/>
      </w:pPr>
      <w:r>
        <w:t>Context of evaluation and namespace resolution for an expression.</w:t>
      </w:r>
    </w:p>
    <w:p w14:paraId="5DD055E8" w14:textId="77777777" w:rsidR="002B3E15" w:rsidRDefault="002B3E15" w:rsidP="00DB6006">
      <w:pPr>
        <w:ind w:firstLine="720"/>
      </w:pPr>
      <w:r>
        <w:rPr>
          <w:noProof/>
        </w:rPr>
        <w:drawing>
          <wp:inline distT="0" distB="0" distL="0" distR="0" wp14:anchorId="14E81A96" wp14:editId="2750A3F1">
            <wp:extent cx="152400" cy="152400"/>
            <wp:effectExtent l="0" t="0" r="0" b="0"/>
            <wp:docPr id="2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1C7C8E09" w14:textId="77777777" w:rsidR="002B3E15" w:rsidRDefault="002B3E15" w:rsidP="00DB6006"/>
    <w:p w14:paraId="7161A032" w14:textId="77777777" w:rsidR="002B3E15" w:rsidRDefault="002B3E15" w:rsidP="00DB6006">
      <w:pPr>
        <w:pStyle w:val="Heading3"/>
      </w:pPr>
      <w:bookmarkStart w:id="303" w:name="_d847ee03faa23264a18dd452d21972fc"/>
      <w:bookmarkStart w:id="304" w:name="_Toc451803279"/>
      <w:r>
        <w:t>Class Expression Context</w:t>
      </w:r>
      <w:bookmarkEnd w:id="303"/>
      <w:bookmarkEnd w:id="304"/>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33216384" w14:textId="77777777" w:rsidR="00355696" w:rsidRDefault="002B3E15" w:rsidP="00DB6006">
      <w:pPr>
        <w:pStyle w:val="BodyText"/>
      </w:pPr>
      <w:r>
        <w:t>An abstract element defining the static or dynamic evaluation context and resulting type of an expression.</w:t>
      </w:r>
    </w:p>
    <w:p w14:paraId="494B8F75" w14:textId="09F26535" w:rsidR="002B3E15" w:rsidRDefault="002B3E15" w:rsidP="00DB6006">
      <w:pPr>
        <w:pStyle w:val="BodyText"/>
      </w:pPr>
      <w:r>
        <w:t>An expression context that is referenced by another expression context inherits the referencing context by default.</w:t>
      </w:r>
    </w:p>
    <w:p w14:paraId="72CB478E" w14:textId="77777777" w:rsidR="002B3E15" w:rsidRDefault="002B3E15" w:rsidP="00DB6006">
      <w:pPr>
        <w:pStyle w:val="Heading4"/>
      </w:pPr>
      <w:r>
        <w:t>Direct Supertypes</w:t>
      </w:r>
    </w:p>
    <w:p w14:paraId="7B84FA6F" w14:textId="77777777" w:rsidR="002B3E15" w:rsidRDefault="007507A0" w:rsidP="00DB6006">
      <w:pPr>
        <w:ind w:left="360"/>
      </w:pPr>
      <w:hyperlink w:anchor="_eb8398b5a178c638b98597120ec51c4d" w:history="1">
        <w:r w:rsidR="002B3E15">
          <w:rPr>
            <w:rStyle w:val="Hyperlink"/>
          </w:rPr>
          <w:t>Entity</w:t>
        </w:r>
      </w:hyperlink>
    </w:p>
    <w:p w14:paraId="37886B3C" w14:textId="77777777" w:rsidR="002B3E15" w:rsidRDefault="002B3E15" w:rsidP="00DB6006">
      <w:pPr>
        <w:pStyle w:val="Code0"/>
      </w:pPr>
      <w:r w:rsidRPr="00043180">
        <w:rPr>
          <w:b/>
          <w:sz w:val="24"/>
          <w:szCs w:val="24"/>
        </w:rPr>
        <w:t>package</w:t>
      </w:r>
      <w:r>
        <w:t xml:space="preserve"> SIMF Conceptual Model::Expressions</w:t>
      </w:r>
    </w:p>
    <w:p w14:paraId="0786C0D4" w14:textId="77777777" w:rsidR="002B3E15" w:rsidRDefault="002B3E15" w:rsidP="00DB6006">
      <w:pPr>
        <w:pStyle w:val="Heading4"/>
      </w:pPr>
      <w:r>
        <w:t>Associations</w:t>
      </w:r>
    </w:p>
    <w:p w14:paraId="57A04B4C" w14:textId="77777777" w:rsidR="002B3E15" w:rsidRDefault="002B3E15" w:rsidP="00DB6006">
      <w:pPr>
        <w:ind w:left="605" w:hanging="245"/>
      </w:pPr>
      <w:r>
        <w:rPr>
          <w:noProof/>
        </w:rPr>
        <w:drawing>
          <wp:inline distT="0" distB="0" distL="0" distR="0" wp14:anchorId="5BAE17E9" wp14:editId="40D82ACC">
            <wp:extent cx="152400" cy="152400"/>
            <wp:effectExtent l="0" t="0" r="0" b="0"/>
            <wp:docPr id="2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758AFC" w14:textId="77777777" w:rsidR="002B3E15" w:rsidRDefault="002B3E15" w:rsidP="00DB6006">
      <w:pPr>
        <w:pStyle w:val="BodyText"/>
      </w:pPr>
      <w:r>
        <w:t>Context of evaluation and namespace resolution for an expression.</w:t>
      </w:r>
    </w:p>
    <w:p w14:paraId="2761C05D" w14:textId="77777777" w:rsidR="002B3E15" w:rsidRDefault="002B3E15" w:rsidP="00DB6006">
      <w:pPr>
        <w:ind w:left="605" w:hanging="245"/>
      </w:pPr>
      <w:r>
        <w:rPr>
          <w:noProof/>
        </w:rPr>
        <w:drawing>
          <wp:inline distT="0" distB="0" distL="0" distR="0" wp14:anchorId="3FEEB631" wp14:editId="43D046B9">
            <wp:extent cx="152400" cy="152400"/>
            <wp:effectExtent l="0" t="0" r="0" b="0"/>
            <wp:docPr id="2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C1D68F4" w14:textId="77777777" w:rsidR="002B3E15" w:rsidRDefault="002B3E15" w:rsidP="00DB6006">
      <w:pPr>
        <w:pStyle w:val="BodyText"/>
      </w:pPr>
      <w:r>
        <w:t>Type of the result of a function</w:t>
      </w:r>
    </w:p>
    <w:p w14:paraId="3F50492F" w14:textId="77777777" w:rsidR="002B3E15" w:rsidRDefault="002B3E15" w:rsidP="00DB6006"/>
    <w:p w14:paraId="06146353" w14:textId="77777777" w:rsidR="002B3E15" w:rsidRDefault="002B3E15" w:rsidP="00DB6006">
      <w:pPr>
        <w:pStyle w:val="Heading3"/>
      </w:pPr>
      <w:bookmarkStart w:id="305" w:name="_832339913c2d70c2c7a1e67c27261203"/>
      <w:bookmarkStart w:id="306" w:name="_Toc451803280"/>
      <w:r>
        <w:t>Association Expression Evaluation</w:t>
      </w:r>
      <w:bookmarkEnd w:id="305"/>
      <w:bookmarkEnd w:id="306"/>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5733130F" w14:textId="77777777" w:rsidR="002B3E15" w:rsidRDefault="002B3E15" w:rsidP="00DB6006">
      <w:pPr>
        <w:pStyle w:val="Code0"/>
      </w:pPr>
      <w:r w:rsidRPr="00043180">
        <w:rPr>
          <w:b/>
          <w:sz w:val="24"/>
          <w:szCs w:val="24"/>
        </w:rPr>
        <w:t>package</w:t>
      </w:r>
      <w:r>
        <w:t xml:space="preserve"> SIMF Conceptual Model::Expressions</w:t>
      </w:r>
    </w:p>
    <w:p w14:paraId="5D6F1138" w14:textId="77777777" w:rsidR="002B3E15" w:rsidRDefault="002B3E15" w:rsidP="00DB6006">
      <w:pPr>
        <w:pStyle w:val="Heading4"/>
      </w:pPr>
      <w:r>
        <w:t>Association Ends</w:t>
      </w:r>
    </w:p>
    <w:p w14:paraId="08F48B55" w14:textId="77777777" w:rsidR="002B3E15" w:rsidRDefault="002B3E15" w:rsidP="00DB6006">
      <w:pPr>
        <w:ind w:firstLine="720"/>
      </w:pPr>
      <w:r>
        <w:rPr>
          <w:noProof/>
        </w:rPr>
        <w:drawing>
          <wp:inline distT="0" distB="0" distL="0" distR="0" wp14:anchorId="283607A4" wp14:editId="3BCFEFA7">
            <wp:extent cx="152400" cy="152400"/>
            <wp:effectExtent l="0" t="0" r="0" b="0"/>
            <wp:docPr id="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2891E444" w14:textId="77777777" w:rsidR="002B3E15" w:rsidRDefault="002B3E15" w:rsidP="00DB6006">
      <w:pPr>
        <w:pStyle w:val="BodyText"/>
      </w:pPr>
      <w:r>
        <w:t>The expression node "head" an evaluation evaluates.</w:t>
      </w:r>
    </w:p>
    <w:p w14:paraId="7FEEDADE" w14:textId="77777777" w:rsidR="002B3E15" w:rsidRDefault="002B3E15" w:rsidP="00DB6006">
      <w:pPr>
        <w:ind w:firstLine="720"/>
      </w:pPr>
      <w:r>
        <w:rPr>
          <w:noProof/>
        </w:rPr>
        <w:drawing>
          <wp:inline distT="0" distB="0" distL="0" distR="0" wp14:anchorId="3329A1AD" wp14:editId="5F2C32AD">
            <wp:extent cx="152400" cy="152400"/>
            <wp:effectExtent l="0" t="0" r="0" b="0"/>
            <wp:docPr id="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94F7282" w14:textId="77777777" w:rsidR="002B3E15" w:rsidRDefault="002B3E15" w:rsidP="00DB6006">
      <w:pPr>
        <w:pStyle w:val="BodyText"/>
      </w:pPr>
      <w:r>
        <w:t>Evaluations of an expression node.</w:t>
      </w:r>
    </w:p>
    <w:p w14:paraId="47E8A271" w14:textId="77777777" w:rsidR="002B3E15" w:rsidRDefault="002B3E15" w:rsidP="00DB6006"/>
    <w:p w14:paraId="42ACB240" w14:textId="77777777" w:rsidR="002B3E15" w:rsidRDefault="002B3E15" w:rsidP="00DB6006">
      <w:pPr>
        <w:pStyle w:val="Heading3"/>
      </w:pPr>
      <w:bookmarkStart w:id="307" w:name="_f9bba899ada544a47c36bb071e9024f5"/>
      <w:bookmarkStart w:id="308" w:name="_Toc451803281"/>
      <w:r>
        <w:t>Class Expression Node</w:t>
      </w:r>
      <w:bookmarkEnd w:id="307"/>
      <w:bookmarkEnd w:id="308"/>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776D0794" w14:textId="77777777" w:rsidR="00355696" w:rsidRDefault="002B3E15" w:rsidP="00DB6006">
      <w:pPr>
        <w:pStyle w:val="BodyText"/>
      </w:pPr>
      <w:r>
        <w:t>The computation of a value which is then bound to the context from which it is called. Each expression node has a type of the most general type it can return.</w:t>
      </w:r>
    </w:p>
    <w:p w14:paraId="28845543" w14:textId="77777777" w:rsidR="00355696" w:rsidRDefault="00355696" w:rsidP="00DB6006">
      <w:pPr>
        <w:pStyle w:val="BodyText"/>
      </w:pPr>
    </w:p>
    <w:p w14:paraId="44CD73ED" w14:textId="77777777" w:rsidR="00355696" w:rsidRDefault="002B3E15" w:rsidP="00DB6006">
      <w:pPr>
        <w:pStyle w:val="BodyText"/>
      </w:pPr>
      <w:r>
        <w:t>An expression node may reference other elements. Where the other elements are also expression nodes they will be considered part of the referencing expression and evaluated in the context of that expression.</w:t>
      </w:r>
    </w:p>
    <w:p w14:paraId="2C2281B4" w14:textId="77777777" w:rsidR="00355696" w:rsidRDefault="00355696" w:rsidP="00DB6006">
      <w:pPr>
        <w:pStyle w:val="BodyText"/>
      </w:pPr>
    </w:p>
    <w:p w14:paraId="763F1BFC" w14:textId="18E534AD" w:rsidR="002B3E15" w:rsidRDefault="002B3E15" w:rsidP="00DB6006">
      <w:pPr>
        <w:pStyle w:val="BodyText"/>
      </w:pPr>
      <w:r>
        <w:t>The set of related expression nodes forms a "tree" for evaluation.</w:t>
      </w:r>
    </w:p>
    <w:p w14:paraId="6E219179" w14:textId="77777777" w:rsidR="002B3E15" w:rsidRDefault="002B3E15" w:rsidP="00DB6006">
      <w:pPr>
        <w:pStyle w:val="Heading4"/>
      </w:pPr>
      <w:r>
        <w:t>Direct Supertypes</w:t>
      </w:r>
    </w:p>
    <w:p w14:paraId="18D6C3C6" w14:textId="77777777" w:rsidR="002B3E15" w:rsidRDefault="007507A0" w:rsidP="00DB6006">
      <w:pPr>
        <w:ind w:left="360"/>
      </w:pPr>
      <w:hyperlink w:anchor="_d847ee03faa23264a18dd452d21972fc" w:history="1">
        <w:r w:rsidR="002B3E15">
          <w:rPr>
            <w:rStyle w:val="Hyperlink"/>
          </w:rPr>
          <w:t>Expression Context</w:t>
        </w:r>
      </w:hyperlink>
    </w:p>
    <w:p w14:paraId="02213D4E" w14:textId="77777777" w:rsidR="002B3E15" w:rsidRDefault="002B3E15" w:rsidP="00DB6006">
      <w:pPr>
        <w:pStyle w:val="Code0"/>
      </w:pPr>
      <w:r w:rsidRPr="00043180">
        <w:rPr>
          <w:b/>
          <w:sz w:val="24"/>
          <w:szCs w:val="24"/>
        </w:rPr>
        <w:t>package</w:t>
      </w:r>
      <w:r>
        <w:t xml:space="preserve"> SIMF Conceptual Model::Expressions</w:t>
      </w:r>
    </w:p>
    <w:p w14:paraId="5039798E" w14:textId="77777777" w:rsidR="002B3E15" w:rsidRDefault="002B3E15" w:rsidP="00DB6006">
      <w:pPr>
        <w:pStyle w:val="Heading4"/>
      </w:pPr>
      <w:r>
        <w:t>Attributes</w:t>
      </w:r>
    </w:p>
    <w:p w14:paraId="47F91A79" w14:textId="77777777" w:rsidR="002B3E15" w:rsidRDefault="002B3E15" w:rsidP="00DB6006">
      <w:pPr>
        <w:pStyle w:val="BodyText2"/>
      </w:pPr>
      <w:r>
        <w:rPr>
          <w:noProof/>
          <w:lang w:bidi="ar-SA"/>
        </w:rPr>
        <w:drawing>
          <wp:inline distT="0" distB="0" distL="0" distR="0" wp14:anchorId="3DA105F7" wp14:editId="656EBCE1">
            <wp:extent cx="152400" cy="152400"/>
            <wp:effectExtent l="0" t="0" r="0" b="0"/>
            <wp:docPr id="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3A79754A" w14:textId="77777777" w:rsidR="002B3E15" w:rsidRDefault="002B3E15" w:rsidP="00DB6006">
      <w:pPr>
        <w:pStyle w:val="BodyText"/>
      </w:pPr>
      <w:r>
        <w:t>Textual expression of the expression which is further refined by subtypes of expression.</w:t>
      </w:r>
    </w:p>
    <w:p w14:paraId="60956FD9" w14:textId="77777777" w:rsidR="002B3E15" w:rsidRDefault="002B3E15" w:rsidP="00DB6006">
      <w:pPr>
        <w:pStyle w:val="BodyText2"/>
      </w:pPr>
      <w:r>
        <w:rPr>
          <w:noProof/>
          <w:lang w:bidi="ar-SA"/>
        </w:rPr>
        <w:drawing>
          <wp:inline distT="0" distB="0" distL="0" distR="0" wp14:anchorId="6450F002" wp14:editId="101468A0">
            <wp:extent cx="152400" cy="152400"/>
            <wp:effectExtent l="0" t="0" r="0" b="0"/>
            <wp:docPr id="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14:paraId="5FF0BB1C" w14:textId="77777777" w:rsidR="002B3E15" w:rsidRDefault="002B3E15" w:rsidP="00DB6006">
      <w:pPr>
        <w:pStyle w:val="BodyText"/>
      </w:pPr>
      <w:r>
        <w:t>expression language used for the expression text</w:t>
      </w:r>
    </w:p>
    <w:p w14:paraId="314714DD" w14:textId="77777777" w:rsidR="002B3E15" w:rsidRDefault="002B3E15" w:rsidP="00DB6006">
      <w:pPr>
        <w:pStyle w:val="Heading4"/>
      </w:pPr>
      <w:r>
        <w:t>Associations</w:t>
      </w:r>
    </w:p>
    <w:p w14:paraId="0EF82726" w14:textId="77777777" w:rsidR="002B3E15" w:rsidRDefault="002B3E15" w:rsidP="00DB6006">
      <w:pPr>
        <w:ind w:left="605" w:hanging="245"/>
      </w:pPr>
      <w:r>
        <w:rPr>
          <w:noProof/>
        </w:rPr>
        <w:drawing>
          <wp:inline distT="0" distB="0" distL="0" distR="0" wp14:anchorId="79FE8B2D" wp14:editId="352E415F">
            <wp:extent cx="152400" cy="152400"/>
            <wp:effectExtent l="0" t="0" r="0" b="0"/>
            <wp:docPr id="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14:paraId="61028D82" w14:textId="77777777" w:rsidR="002B3E15" w:rsidRDefault="002B3E15" w:rsidP="00DB6006">
      <w:pPr>
        <w:pStyle w:val="BodyText"/>
      </w:pPr>
      <w:r>
        <w:t>Function implemented by an expression</w:t>
      </w:r>
    </w:p>
    <w:p w14:paraId="39FB909D" w14:textId="77777777" w:rsidR="002B3E15" w:rsidRDefault="002B3E15" w:rsidP="00DB6006">
      <w:pPr>
        <w:ind w:left="605" w:hanging="245"/>
      </w:pPr>
      <w:r>
        <w:rPr>
          <w:noProof/>
        </w:rPr>
        <w:drawing>
          <wp:inline distT="0" distB="0" distL="0" distR="0" wp14:anchorId="4A8EB573" wp14:editId="5FD3D1BF">
            <wp:extent cx="152400" cy="152400"/>
            <wp:effectExtent l="0" t="0" r="0" b="0"/>
            <wp:docPr id="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02E7AF74" w14:textId="77777777" w:rsidR="002B3E15" w:rsidRDefault="002B3E15" w:rsidP="00DB6006">
      <w:pPr>
        <w:pStyle w:val="BodyText"/>
      </w:pPr>
      <w:r>
        <w:t>Evaluations of an expression node.</w:t>
      </w:r>
    </w:p>
    <w:p w14:paraId="0D42B582" w14:textId="77777777" w:rsidR="002B3E15" w:rsidRDefault="002B3E15" w:rsidP="00DB6006"/>
    <w:p w14:paraId="5339F0D4" w14:textId="77777777" w:rsidR="002B3E15" w:rsidRDefault="002B3E15" w:rsidP="00DB6006">
      <w:pPr>
        <w:pStyle w:val="Heading3"/>
      </w:pPr>
      <w:bookmarkStart w:id="309" w:name="_db3e44e523a232e5b77a133d74842e81"/>
      <w:bookmarkStart w:id="310" w:name="_Toc451803282"/>
      <w:r>
        <w:t>Class Function Call</w:t>
      </w:r>
      <w:bookmarkEnd w:id="309"/>
      <w:bookmarkEnd w:id="310"/>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3DEC3EDE" w14:textId="77777777" w:rsidR="00355696" w:rsidRDefault="002B3E15" w:rsidP="00DB6006">
      <w:pPr>
        <w:pStyle w:val="BodyText"/>
      </w:pPr>
      <w:r>
        <w:t>An element of an expression that performs some operation based on a function type and produces a result.  I.e. plus(a,1).</w:t>
      </w:r>
    </w:p>
    <w:p w14:paraId="70D8D31D" w14:textId="42D69A5A" w:rsidR="002B3E15" w:rsidRDefault="002B3E15" w:rsidP="00DB6006">
      <w:pPr>
        <w:pStyle w:val="BodyText"/>
      </w:pPr>
      <w:r>
        <w:t>Arguments are bound to the function call via bindings.</w:t>
      </w:r>
    </w:p>
    <w:p w14:paraId="4927F5D9" w14:textId="77777777" w:rsidR="002B3E15" w:rsidRDefault="002B3E15" w:rsidP="00DB6006">
      <w:pPr>
        <w:pStyle w:val="Heading4"/>
      </w:pPr>
      <w:r>
        <w:t>Direct Supertypes</w:t>
      </w:r>
    </w:p>
    <w:p w14:paraId="1D0F587B"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70C22792" w14:textId="77777777" w:rsidR="002B3E15" w:rsidRDefault="002B3E15" w:rsidP="00DB6006">
      <w:pPr>
        <w:pStyle w:val="Code0"/>
      </w:pPr>
      <w:r w:rsidRPr="00043180">
        <w:rPr>
          <w:b/>
          <w:sz w:val="24"/>
          <w:szCs w:val="24"/>
        </w:rPr>
        <w:t>package</w:t>
      </w:r>
      <w:r>
        <w:t xml:space="preserve"> SIMF Conceptual Model::Expressions</w:t>
      </w:r>
    </w:p>
    <w:p w14:paraId="6374F16A" w14:textId="77777777" w:rsidR="002B3E15" w:rsidRDefault="002B3E15" w:rsidP="00DB6006">
      <w:pPr>
        <w:pStyle w:val="Heading4"/>
      </w:pPr>
      <w:r>
        <w:t>Associations</w:t>
      </w:r>
    </w:p>
    <w:p w14:paraId="185E6692" w14:textId="77777777" w:rsidR="002B3E15" w:rsidRDefault="002B3E15" w:rsidP="00DB6006">
      <w:pPr>
        <w:ind w:left="605" w:hanging="245"/>
      </w:pPr>
      <w:r>
        <w:rPr>
          <w:noProof/>
        </w:rPr>
        <w:drawing>
          <wp:inline distT="0" distB="0" distL="0" distR="0" wp14:anchorId="5C22657A" wp14:editId="2E9BD209">
            <wp:extent cx="152400" cy="152400"/>
            <wp:effectExtent l="0" t="0" r="0" b="0"/>
            <wp:docPr id="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7891BA90" w14:textId="77777777" w:rsidR="002B3E15" w:rsidRDefault="002B3E15" w:rsidP="00DB6006">
      <w:pPr>
        <w:pStyle w:val="BodyText"/>
      </w:pPr>
      <w:r>
        <w:t>Function called</w:t>
      </w:r>
    </w:p>
    <w:p w14:paraId="09AF2A1D" w14:textId="77777777" w:rsidR="002B3E15" w:rsidRDefault="002B3E15" w:rsidP="00DB6006"/>
    <w:p w14:paraId="1FEF617F" w14:textId="77777777" w:rsidR="002B3E15" w:rsidRDefault="002B3E15" w:rsidP="00DB6006">
      <w:pPr>
        <w:pStyle w:val="Heading3"/>
      </w:pPr>
      <w:bookmarkStart w:id="311" w:name="_84ce1e5601466fe3e5b0f817878a5249"/>
      <w:bookmarkStart w:id="312" w:name="_Toc451803283"/>
      <w:r>
        <w:t>Association Function Implementation</w:t>
      </w:r>
      <w:bookmarkEnd w:id="311"/>
      <w:bookmarkEnd w:id="312"/>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3D7BF923" w14:textId="77777777" w:rsidR="002B3E15" w:rsidRDefault="002B3E15" w:rsidP="00DB6006">
      <w:pPr>
        <w:pStyle w:val="Code0"/>
      </w:pPr>
      <w:r w:rsidRPr="00043180">
        <w:rPr>
          <w:b/>
          <w:sz w:val="24"/>
          <w:szCs w:val="24"/>
        </w:rPr>
        <w:t>package</w:t>
      </w:r>
      <w:r>
        <w:t xml:space="preserve"> SIMF Conceptual Model::Expressions</w:t>
      </w:r>
    </w:p>
    <w:p w14:paraId="58118FCD" w14:textId="77777777" w:rsidR="002B3E15" w:rsidRDefault="002B3E15" w:rsidP="00DB6006">
      <w:pPr>
        <w:pStyle w:val="Heading4"/>
      </w:pPr>
      <w:r>
        <w:t>Association Ends</w:t>
      </w:r>
    </w:p>
    <w:p w14:paraId="34C68E61" w14:textId="77777777" w:rsidR="002B3E15" w:rsidRDefault="002B3E15" w:rsidP="00DB6006">
      <w:pPr>
        <w:ind w:firstLine="720"/>
      </w:pPr>
      <w:r>
        <w:rPr>
          <w:noProof/>
        </w:rPr>
        <w:drawing>
          <wp:inline distT="0" distB="0" distL="0" distR="0" wp14:anchorId="2AD57F82" wp14:editId="5B8968B4">
            <wp:extent cx="152400" cy="152400"/>
            <wp:effectExtent l="0" t="0" r="0" b="0"/>
            <wp:docPr id="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4050F016" w14:textId="77777777" w:rsidR="002B3E15" w:rsidRDefault="002B3E15" w:rsidP="00DB6006">
      <w:pPr>
        <w:pStyle w:val="BodyText"/>
      </w:pPr>
      <w:r>
        <w:t>Expression which defines the implementation of a function.</w:t>
      </w:r>
    </w:p>
    <w:p w14:paraId="7C175574" w14:textId="77777777" w:rsidR="002B3E15" w:rsidRDefault="002B3E15" w:rsidP="00DB6006">
      <w:pPr>
        <w:ind w:firstLine="720"/>
      </w:pPr>
      <w:r>
        <w:rPr>
          <w:noProof/>
        </w:rPr>
        <w:drawing>
          <wp:inline distT="0" distB="0" distL="0" distR="0" wp14:anchorId="4182B05C" wp14:editId="4DB493A3">
            <wp:extent cx="152400" cy="152400"/>
            <wp:effectExtent l="0" t="0" r="0" b="0"/>
            <wp:docPr id="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6363EB3" w14:textId="77777777" w:rsidR="002B3E15" w:rsidRDefault="002B3E15" w:rsidP="00DB6006">
      <w:pPr>
        <w:pStyle w:val="BodyText"/>
      </w:pPr>
      <w:r>
        <w:t>Function implemented by an expression</w:t>
      </w:r>
    </w:p>
    <w:p w14:paraId="0A1020BD" w14:textId="77777777" w:rsidR="002B3E15" w:rsidRDefault="002B3E15" w:rsidP="00DB6006"/>
    <w:p w14:paraId="27C49F9E" w14:textId="77777777" w:rsidR="002B3E15" w:rsidRDefault="002B3E15" w:rsidP="00DB6006">
      <w:pPr>
        <w:pStyle w:val="Heading3"/>
      </w:pPr>
      <w:bookmarkStart w:id="313" w:name="_cff99d2f22ee84a9e95ea582786a897b"/>
      <w:bookmarkStart w:id="314" w:name="_Toc451803284"/>
      <w:r>
        <w:lastRenderedPageBreak/>
        <w:t>Class Function Type</w:t>
      </w:r>
      <w:bookmarkEnd w:id="313"/>
      <w:bookmarkEnd w:id="314"/>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1FA2498C" w14:textId="77777777" w:rsidR="00355696" w:rsidRDefault="002B3E15" w:rsidP="00DB6006">
      <w:pPr>
        <w:pStyle w:val="BodyText"/>
      </w:pPr>
      <w:r>
        <w:t>A declaration of a function which performs a calculation on arguments (properties) to produce a result (function result).  I.e. the definition of plus(a:Number, b:Number).</w:t>
      </w:r>
    </w:p>
    <w:p w14:paraId="15FE1EF3" w14:textId="77777777" w:rsidR="00355696" w:rsidRDefault="00355696" w:rsidP="00DB6006">
      <w:pPr>
        <w:pStyle w:val="BodyText"/>
      </w:pPr>
    </w:p>
    <w:p w14:paraId="088D99B4" w14:textId="77777777" w:rsidR="00355696" w:rsidRDefault="002B3E15" w:rsidP="00DB6006">
      <w:pPr>
        <w:pStyle w:val="BodyText"/>
      </w:pPr>
      <w:r>
        <w:t>Functions are intended to be side-effect free and context free (they only depend on their arguments and don't change anything) but assertions to specify that certain functions are pure may be required,</w:t>
      </w:r>
    </w:p>
    <w:p w14:paraId="3D2C49A3" w14:textId="50F600E8" w:rsidR="002B3E15" w:rsidRDefault="002B3E15" w:rsidP="00DB6006">
      <w:pPr>
        <w:pStyle w:val="BodyText"/>
      </w:pPr>
      <w:r>
        <w:t>Note: FUNCTION ARGUMENTS ARE PROPERTIES of the function.</w:t>
      </w:r>
    </w:p>
    <w:p w14:paraId="6711D8DD" w14:textId="77777777" w:rsidR="002B3E15" w:rsidRDefault="002B3E15" w:rsidP="00DB6006">
      <w:pPr>
        <w:pStyle w:val="Heading4"/>
      </w:pPr>
      <w:r>
        <w:t>Direct Supertypes</w:t>
      </w:r>
    </w:p>
    <w:p w14:paraId="32B990A5" w14:textId="77777777" w:rsidR="002B3E15" w:rsidRDefault="007507A0" w:rsidP="00DB6006">
      <w:pPr>
        <w:ind w:left="360"/>
      </w:pPr>
      <w:hyperlink w:anchor="_d847ee03faa23264a18dd452d21972fc" w:history="1">
        <w:r w:rsidR="002B3E15">
          <w:rPr>
            <w:rStyle w:val="Hyperlink"/>
          </w:rPr>
          <w:t>Expression Context</w:t>
        </w:r>
      </w:hyperlink>
      <w:r w:rsidR="002B3E15">
        <w:t xml:space="preserve">, </w:t>
      </w:r>
      <w:hyperlink w:anchor="_50241f5936e61055293ca95f860768d8" w:history="1">
        <w:r w:rsidR="002B3E15">
          <w:rPr>
            <w:rStyle w:val="Hyperlink"/>
          </w:rPr>
          <w:t>Structured Type</w:t>
        </w:r>
      </w:hyperlink>
    </w:p>
    <w:p w14:paraId="13EED52C" w14:textId="77777777" w:rsidR="002B3E15" w:rsidRDefault="002B3E15" w:rsidP="00DB6006">
      <w:pPr>
        <w:pStyle w:val="Code0"/>
      </w:pPr>
      <w:r w:rsidRPr="00043180">
        <w:rPr>
          <w:b/>
          <w:sz w:val="24"/>
          <w:szCs w:val="24"/>
        </w:rPr>
        <w:t>package</w:t>
      </w:r>
      <w:r>
        <w:t xml:space="preserve"> SIMF Conceptual Model::Expressions</w:t>
      </w:r>
    </w:p>
    <w:p w14:paraId="4C74BA8C" w14:textId="77777777" w:rsidR="002B3E15" w:rsidRDefault="002B3E15" w:rsidP="00DB6006">
      <w:pPr>
        <w:pStyle w:val="Heading4"/>
      </w:pPr>
      <w:r>
        <w:t>Associations</w:t>
      </w:r>
    </w:p>
    <w:p w14:paraId="3525643A" w14:textId="77777777" w:rsidR="002B3E15" w:rsidRDefault="002B3E15" w:rsidP="00DB6006">
      <w:pPr>
        <w:ind w:left="605" w:hanging="245"/>
      </w:pPr>
      <w:r>
        <w:rPr>
          <w:noProof/>
        </w:rPr>
        <w:drawing>
          <wp:inline distT="0" distB="0" distL="0" distR="0" wp14:anchorId="2390A25E" wp14:editId="7EB1B4EE">
            <wp:extent cx="152400" cy="152400"/>
            <wp:effectExtent l="0" t="0" r="0" b="0"/>
            <wp:docPr id="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682D6F7" w14:textId="77777777" w:rsidR="002B3E15" w:rsidRDefault="002B3E15" w:rsidP="00DB6006">
      <w:pPr>
        <w:pStyle w:val="BodyText"/>
      </w:pPr>
      <w:r>
        <w:t>Function calls using a function declaration.</w:t>
      </w:r>
    </w:p>
    <w:p w14:paraId="147DB007" w14:textId="77777777" w:rsidR="002B3E15" w:rsidRDefault="002B3E15" w:rsidP="00DB6006">
      <w:pPr>
        <w:ind w:left="605" w:hanging="245"/>
      </w:pPr>
      <w:r>
        <w:rPr>
          <w:noProof/>
        </w:rPr>
        <w:drawing>
          <wp:inline distT="0" distB="0" distL="0" distR="0" wp14:anchorId="027704ED" wp14:editId="2B04B252">
            <wp:extent cx="152400" cy="152400"/>
            <wp:effectExtent l="0" t="0" r="0" b="0"/>
            <wp:docPr id="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4D6BE68" w14:textId="77777777" w:rsidR="002B3E15" w:rsidRDefault="002B3E15" w:rsidP="00DB6006">
      <w:pPr>
        <w:pStyle w:val="BodyText"/>
      </w:pPr>
      <w:r>
        <w:t>Expression which defines the implementation of a function.</w:t>
      </w:r>
    </w:p>
    <w:p w14:paraId="2D5368A9" w14:textId="77777777" w:rsidR="002B3E15" w:rsidRDefault="002B3E15" w:rsidP="00DB6006"/>
    <w:p w14:paraId="73E2DCCE" w14:textId="77777777" w:rsidR="002B3E15" w:rsidRDefault="002B3E15" w:rsidP="00DB6006">
      <w:pPr>
        <w:pStyle w:val="Heading3"/>
      </w:pPr>
      <w:bookmarkStart w:id="315" w:name="_eb092a76b87a3aab56fe77b0528535c0"/>
      <w:bookmarkStart w:id="316" w:name="_Toc451803285"/>
      <w:r>
        <w:t>Association Function Type</w:t>
      </w:r>
      <w:bookmarkEnd w:id="315"/>
      <w:bookmarkEnd w:id="316"/>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13DBAA1" w14:textId="77777777" w:rsidR="002B3E15" w:rsidRDefault="002B3E15" w:rsidP="00DB6006">
      <w:pPr>
        <w:pStyle w:val="Code0"/>
      </w:pPr>
      <w:r w:rsidRPr="00043180">
        <w:rPr>
          <w:b/>
          <w:sz w:val="24"/>
          <w:szCs w:val="24"/>
        </w:rPr>
        <w:t>package</w:t>
      </w:r>
      <w:r>
        <w:t xml:space="preserve"> SIMF Conceptual Model::Expressions</w:t>
      </w:r>
    </w:p>
    <w:p w14:paraId="182D8CA1" w14:textId="77777777" w:rsidR="002B3E15" w:rsidRDefault="002B3E15" w:rsidP="00DB6006">
      <w:pPr>
        <w:pStyle w:val="Heading4"/>
      </w:pPr>
      <w:r>
        <w:t>Association Ends</w:t>
      </w:r>
    </w:p>
    <w:p w14:paraId="2678C3AC" w14:textId="77777777" w:rsidR="002B3E15" w:rsidRDefault="002B3E15" w:rsidP="00DB6006">
      <w:pPr>
        <w:ind w:firstLine="720"/>
      </w:pPr>
      <w:r>
        <w:rPr>
          <w:noProof/>
        </w:rPr>
        <w:drawing>
          <wp:inline distT="0" distB="0" distL="0" distR="0" wp14:anchorId="6E39AC6F" wp14:editId="35991B75">
            <wp:extent cx="152400" cy="152400"/>
            <wp:effectExtent l="0" t="0" r="0" b="0"/>
            <wp:docPr id="4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01F76665" w14:textId="77777777" w:rsidR="002B3E15" w:rsidRDefault="002B3E15" w:rsidP="00DB6006">
      <w:pPr>
        <w:pStyle w:val="BodyText"/>
      </w:pPr>
      <w:r>
        <w:t>Function called</w:t>
      </w:r>
    </w:p>
    <w:p w14:paraId="0B1FDA0E" w14:textId="77777777" w:rsidR="002B3E15" w:rsidRDefault="002B3E15" w:rsidP="00DB6006">
      <w:pPr>
        <w:ind w:firstLine="720"/>
      </w:pPr>
      <w:r>
        <w:rPr>
          <w:noProof/>
        </w:rPr>
        <w:drawing>
          <wp:inline distT="0" distB="0" distL="0" distR="0" wp14:anchorId="4DBF182B" wp14:editId="370EFA18">
            <wp:extent cx="152400" cy="152400"/>
            <wp:effectExtent l="0" t="0" r="0" b="0"/>
            <wp:docPr id="5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5FFD08C1" w14:textId="77777777" w:rsidR="002B3E15" w:rsidRDefault="002B3E15" w:rsidP="00DB6006">
      <w:pPr>
        <w:pStyle w:val="BodyText"/>
      </w:pPr>
      <w:r>
        <w:t>Function calls using a function declaration.</w:t>
      </w:r>
    </w:p>
    <w:p w14:paraId="0945B165" w14:textId="77777777" w:rsidR="002B3E15" w:rsidRDefault="002B3E15" w:rsidP="00DB6006"/>
    <w:p w14:paraId="51B3195A" w14:textId="77777777" w:rsidR="002B3E15" w:rsidRDefault="002B3E15" w:rsidP="00DB6006">
      <w:pPr>
        <w:pStyle w:val="Heading3"/>
      </w:pPr>
      <w:bookmarkStart w:id="317" w:name="_e6c2e5d52e1652a6c3d27d411345c754"/>
      <w:bookmarkStart w:id="318" w:name="_Toc451803286"/>
      <w:r>
        <w:t>Class Object Operation Type</w:t>
      </w:r>
      <w:bookmarkEnd w:id="317"/>
      <w:bookmarkEnd w:id="318"/>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5EE06B3C" w14:textId="77777777" w:rsidR="002B3E15" w:rsidRDefault="002B3E15" w:rsidP="00DB6006">
      <w:pPr>
        <w:pStyle w:val="BodyText"/>
      </w:pPr>
      <w:r>
        <w:t>An operation bound to a spcific "reciever" in the OO sense.</w:t>
      </w:r>
    </w:p>
    <w:p w14:paraId="627EB8F5" w14:textId="77777777" w:rsidR="002B3E15" w:rsidRDefault="002B3E15" w:rsidP="00DB6006">
      <w:pPr>
        <w:pStyle w:val="Heading4"/>
      </w:pPr>
      <w:r>
        <w:t>Direct Supertypes</w:t>
      </w:r>
    </w:p>
    <w:p w14:paraId="328A78E1" w14:textId="77777777" w:rsidR="002B3E15" w:rsidRDefault="007507A0" w:rsidP="00DB6006">
      <w:pPr>
        <w:ind w:left="360"/>
      </w:pPr>
      <w:hyperlink w:anchor="_cff99d2f22ee84a9e95ea582786a897b" w:history="1">
        <w:r w:rsidR="002B3E15">
          <w:rPr>
            <w:rStyle w:val="Hyperlink"/>
          </w:rPr>
          <w:t>Function Type</w:t>
        </w:r>
      </w:hyperlink>
    </w:p>
    <w:p w14:paraId="054C1C78" w14:textId="77777777" w:rsidR="002B3E15" w:rsidRDefault="002B3E15" w:rsidP="00DB6006">
      <w:pPr>
        <w:pStyle w:val="Code0"/>
      </w:pPr>
      <w:r w:rsidRPr="00043180">
        <w:rPr>
          <w:b/>
          <w:sz w:val="24"/>
          <w:szCs w:val="24"/>
        </w:rPr>
        <w:t>package</w:t>
      </w:r>
      <w:r>
        <w:t xml:space="preserve"> SIMF Conceptual Model::Expressions</w:t>
      </w:r>
    </w:p>
    <w:p w14:paraId="53ECDB12" w14:textId="77777777" w:rsidR="002B3E15" w:rsidRDefault="002B3E15" w:rsidP="00DB6006">
      <w:pPr>
        <w:pStyle w:val="Heading4"/>
      </w:pPr>
      <w:r>
        <w:t>Associations</w:t>
      </w:r>
    </w:p>
    <w:p w14:paraId="409D1336" w14:textId="77777777" w:rsidR="002B3E15" w:rsidRDefault="002B3E15" w:rsidP="00DB6006">
      <w:pPr>
        <w:ind w:left="605" w:hanging="245"/>
      </w:pPr>
      <w:r>
        <w:rPr>
          <w:noProof/>
        </w:rPr>
        <w:drawing>
          <wp:inline distT="0" distB="0" distL="0" distR="0" wp14:anchorId="549D47B4" wp14:editId="30D4AE31">
            <wp:extent cx="152400" cy="152400"/>
            <wp:effectExtent l="0" t="0" r="0" b="0"/>
            <wp:docPr id="5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4F6D801" w14:textId="77777777" w:rsidR="002B3E15" w:rsidRDefault="002B3E15" w:rsidP="00DB6006">
      <w:pPr>
        <w:pStyle w:val="BodyText"/>
      </w:pPr>
      <w:r>
        <w:t>The property that is the receiver of an object operation. The receiver must be a property of the function type.</w:t>
      </w:r>
    </w:p>
    <w:p w14:paraId="6CC992F3" w14:textId="77777777" w:rsidR="002B3E15" w:rsidRDefault="002B3E15" w:rsidP="00DB6006"/>
    <w:p w14:paraId="0C176666" w14:textId="77777777" w:rsidR="002B3E15" w:rsidRDefault="002B3E15" w:rsidP="00DB6006">
      <w:pPr>
        <w:pStyle w:val="Heading3"/>
      </w:pPr>
      <w:bookmarkStart w:id="319" w:name="_a02f44bf25ed335a69f70e6854eb4be4"/>
      <w:bookmarkStart w:id="320" w:name="_Toc451803287"/>
      <w:r>
        <w:t>Association OO Target</w:t>
      </w:r>
      <w:bookmarkEnd w:id="319"/>
      <w:bookmarkEnd w:id="320"/>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78BFFCBE" w14:textId="77777777" w:rsidR="002B3E15" w:rsidRDefault="002B3E15" w:rsidP="00DB6006">
      <w:pPr>
        <w:pStyle w:val="Code0"/>
      </w:pPr>
      <w:r w:rsidRPr="00043180">
        <w:rPr>
          <w:b/>
          <w:sz w:val="24"/>
          <w:szCs w:val="24"/>
        </w:rPr>
        <w:t>package</w:t>
      </w:r>
      <w:r>
        <w:t xml:space="preserve"> SIMF Conceptual Model::Expressions</w:t>
      </w:r>
    </w:p>
    <w:p w14:paraId="784FECDF" w14:textId="77777777" w:rsidR="002B3E15" w:rsidRDefault="002B3E15" w:rsidP="00DB6006">
      <w:pPr>
        <w:pStyle w:val="Heading4"/>
      </w:pPr>
      <w:r>
        <w:t>Association Ends</w:t>
      </w:r>
    </w:p>
    <w:p w14:paraId="2D3F1DED" w14:textId="77777777" w:rsidR="002B3E15" w:rsidRDefault="002B3E15" w:rsidP="00DB6006">
      <w:pPr>
        <w:ind w:firstLine="720"/>
      </w:pPr>
      <w:r>
        <w:rPr>
          <w:noProof/>
        </w:rPr>
        <w:drawing>
          <wp:inline distT="0" distB="0" distL="0" distR="0" wp14:anchorId="6A2B538F" wp14:editId="1B3172E9">
            <wp:extent cx="152400" cy="152400"/>
            <wp:effectExtent l="0" t="0" r="0" b="0"/>
            <wp:docPr id="5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96BCAC3" w14:textId="77777777" w:rsidR="002B3E15" w:rsidRDefault="002B3E15" w:rsidP="00DB6006">
      <w:pPr>
        <w:pStyle w:val="BodyText"/>
      </w:pPr>
      <w:r>
        <w:lastRenderedPageBreak/>
        <w:t>The property that is the receiver of an object operation. The receiver must be a property of the function type.</w:t>
      </w:r>
    </w:p>
    <w:p w14:paraId="674E877C" w14:textId="77777777" w:rsidR="002B3E15" w:rsidRDefault="002B3E15" w:rsidP="00DB6006">
      <w:pPr>
        <w:ind w:firstLine="720"/>
      </w:pPr>
      <w:r>
        <w:rPr>
          <w:noProof/>
        </w:rPr>
        <w:drawing>
          <wp:inline distT="0" distB="0" distL="0" distR="0" wp14:anchorId="531225F1" wp14:editId="7A466B75">
            <wp:extent cx="152400" cy="152400"/>
            <wp:effectExtent l="0" t="0" r="0" b="0"/>
            <wp:docPr id="5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AB0886C" w14:textId="77777777" w:rsidR="002B3E15" w:rsidRDefault="002B3E15" w:rsidP="00DB6006"/>
    <w:p w14:paraId="716E720B" w14:textId="77777777" w:rsidR="002B3E15" w:rsidRDefault="002B3E15" w:rsidP="00DB6006">
      <w:pPr>
        <w:pStyle w:val="Heading3"/>
      </w:pPr>
      <w:bookmarkStart w:id="321" w:name="_e835a88d901471c2732c9d670d083de8"/>
      <w:bookmarkStart w:id="322" w:name="_Toc451803288"/>
      <w:r>
        <w:t>Association Return type</w:t>
      </w:r>
      <w:bookmarkEnd w:id="321"/>
      <w:bookmarkEnd w:id="322"/>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14:paraId="351A15E5" w14:textId="77777777" w:rsidR="002B3E15" w:rsidRDefault="002B3E15" w:rsidP="00DB6006">
      <w:pPr>
        <w:pStyle w:val="Code0"/>
      </w:pPr>
      <w:r w:rsidRPr="00043180">
        <w:rPr>
          <w:b/>
          <w:sz w:val="24"/>
          <w:szCs w:val="24"/>
        </w:rPr>
        <w:t>package</w:t>
      </w:r>
      <w:r>
        <w:t xml:space="preserve"> SIMF Conceptual Model::Expressions</w:t>
      </w:r>
    </w:p>
    <w:p w14:paraId="44C6BC72" w14:textId="77777777" w:rsidR="002B3E15" w:rsidRDefault="002B3E15" w:rsidP="00DB6006">
      <w:pPr>
        <w:pStyle w:val="Heading4"/>
      </w:pPr>
      <w:r>
        <w:t>Association Ends</w:t>
      </w:r>
    </w:p>
    <w:p w14:paraId="17383B7B" w14:textId="77777777" w:rsidR="002B3E15" w:rsidRDefault="002B3E15" w:rsidP="00DB6006">
      <w:pPr>
        <w:ind w:firstLine="720"/>
      </w:pPr>
      <w:r>
        <w:rPr>
          <w:noProof/>
        </w:rPr>
        <w:drawing>
          <wp:inline distT="0" distB="0" distL="0" distR="0" wp14:anchorId="7A9570B2" wp14:editId="52114CFB">
            <wp:extent cx="152400" cy="152400"/>
            <wp:effectExtent l="0" t="0" r="0" b="0"/>
            <wp:docPr id="5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34E9DE5" w14:textId="77777777" w:rsidR="002B3E15" w:rsidRDefault="002B3E15" w:rsidP="00DB6006">
      <w:pPr>
        <w:pStyle w:val="BodyText"/>
      </w:pPr>
      <w:r>
        <w:t>Type of the result of a function</w:t>
      </w:r>
    </w:p>
    <w:p w14:paraId="5A0C4D94" w14:textId="77777777" w:rsidR="002B3E15" w:rsidRDefault="002B3E15" w:rsidP="00DB6006">
      <w:pPr>
        <w:ind w:firstLine="720"/>
      </w:pPr>
      <w:r>
        <w:rPr>
          <w:noProof/>
        </w:rPr>
        <w:drawing>
          <wp:inline distT="0" distB="0" distL="0" distR="0" wp14:anchorId="7CC31DCF" wp14:editId="645B8C3A">
            <wp:extent cx="152400" cy="152400"/>
            <wp:effectExtent l="0" t="0" r="0" b="0"/>
            <wp:docPr id="6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5091C7B" w14:textId="77777777" w:rsidR="002B3E15" w:rsidRDefault="002B3E15" w:rsidP="00DB6006">
      <w:pPr>
        <w:pStyle w:val="BodyText"/>
      </w:pPr>
      <w:r>
        <w:t>Ty</w:t>
      </w:r>
    </w:p>
    <w:p w14:paraId="69965BDE" w14:textId="77777777" w:rsidR="002B3E15" w:rsidRDefault="002B3E15" w:rsidP="00DB6006"/>
    <w:p w14:paraId="484F54E6" w14:textId="77777777" w:rsidR="002B3E15" w:rsidRDefault="002B3E15" w:rsidP="00DB6006">
      <w:pPr>
        <w:pStyle w:val="Heading3"/>
      </w:pPr>
      <w:bookmarkStart w:id="323" w:name="_0492440b12b90a76377a15324efa2182"/>
      <w:bookmarkStart w:id="324" w:name="_Toc451803289"/>
      <w:r>
        <w:t>Class Traversal</w:t>
      </w:r>
      <w:bookmarkEnd w:id="323"/>
      <w:bookmarkEnd w:id="324"/>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44A92EAA" w14:textId="77777777" w:rsidR="00355696" w:rsidRDefault="002B3E15" w:rsidP="00DB6006">
      <w:pPr>
        <w:pStyle w:val="BodyText"/>
      </w:pPr>
      <w:r>
        <w:t>Traversal from the current &lt;evaluates in&gt; context to another across a relation or other structure.</w:t>
      </w:r>
    </w:p>
    <w:p w14:paraId="4ADF3C3C" w14:textId="77777777" w:rsidR="00355696" w:rsidRDefault="00355696" w:rsidP="00DB6006">
      <w:pPr>
        <w:pStyle w:val="BodyText"/>
      </w:pPr>
    </w:p>
    <w:p w14:paraId="2678E20F" w14:textId="29700E3E" w:rsidR="002B3E15" w:rsidRDefault="002B3E15" w:rsidP="00DB6006">
      <w:pPr>
        <w:pStyle w:val="BodyText"/>
      </w:pPr>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06851F83" w14:textId="77777777" w:rsidR="002B3E15" w:rsidRDefault="002B3E15" w:rsidP="00DB6006">
      <w:pPr>
        <w:pStyle w:val="Heading4"/>
      </w:pPr>
      <w:r>
        <w:t>Direct Supertypes</w:t>
      </w:r>
    </w:p>
    <w:p w14:paraId="3C1691B2" w14:textId="77777777" w:rsidR="002B3E15" w:rsidRDefault="007507A0" w:rsidP="00DB6006">
      <w:pPr>
        <w:ind w:left="360"/>
      </w:pPr>
      <w:hyperlink w:anchor="_f9bba899ada544a47c36bb071e9024f5" w:history="1">
        <w:r w:rsidR="002B3E15">
          <w:rPr>
            <w:rStyle w:val="Hyperlink"/>
          </w:rPr>
          <w:t>Expression Node</w:t>
        </w:r>
      </w:hyperlink>
      <w:r w:rsidR="002B3E15">
        <w:t xml:space="preserve">, </w:t>
      </w:r>
      <w:hyperlink w:anchor="_8c517cf1950741c0f89edebf828214cc" w:history="1">
        <w:r w:rsidR="002B3E15">
          <w:rPr>
            <w:rStyle w:val="Hyperlink"/>
          </w:rPr>
          <w:t>Structure</w:t>
        </w:r>
      </w:hyperlink>
    </w:p>
    <w:p w14:paraId="48E040D7" w14:textId="77777777" w:rsidR="002B3E15" w:rsidRDefault="002B3E15" w:rsidP="00DB6006">
      <w:pPr>
        <w:pStyle w:val="Code0"/>
      </w:pPr>
      <w:r w:rsidRPr="00043180">
        <w:rPr>
          <w:b/>
          <w:sz w:val="24"/>
          <w:szCs w:val="24"/>
        </w:rPr>
        <w:t>package</w:t>
      </w:r>
      <w:r>
        <w:t xml:space="preserve"> SIMF Conceptual Model::Expressions</w:t>
      </w:r>
    </w:p>
    <w:p w14:paraId="5E245683" w14:textId="77777777" w:rsidR="002B3E15" w:rsidRDefault="002B3E15" w:rsidP="00DB6006">
      <w:pPr>
        <w:pStyle w:val="Heading4"/>
      </w:pPr>
      <w:r>
        <w:t>Attributes</w:t>
      </w:r>
    </w:p>
    <w:p w14:paraId="3317DAB3" w14:textId="77777777" w:rsidR="002B3E15" w:rsidRDefault="002B3E15" w:rsidP="00DB6006">
      <w:pPr>
        <w:pStyle w:val="BodyText2"/>
      </w:pPr>
      <w:r>
        <w:rPr>
          <w:noProof/>
          <w:lang w:bidi="ar-SA"/>
        </w:rPr>
        <w:drawing>
          <wp:inline distT="0" distB="0" distL="0" distR="0" wp14:anchorId="271F7AFE" wp14:editId="7DBE27A7">
            <wp:extent cx="152400" cy="152400"/>
            <wp:effectExtent l="0" t="0" r="0" b="0"/>
            <wp:docPr id="6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0E73602A" w14:textId="77777777" w:rsidR="00355696" w:rsidRDefault="002B3E15" w:rsidP="00DB6006">
      <w:pPr>
        <w:pStyle w:val="BodyText"/>
      </w:pPr>
      <w:r>
        <w:t>Where traverse to relation is false, the traversal will return the bound element(s) of the &lt;traverses through&gt; property from the current context via any intermediate relationships.</w:t>
      </w:r>
    </w:p>
    <w:p w14:paraId="68E92796" w14:textId="77777777" w:rsidR="00355696" w:rsidRDefault="00355696" w:rsidP="00DB6006">
      <w:pPr>
        <w:pStyle w:val="BodyText"/>
      </w:pPr>
    </w:p>
    <w:p w14:paraId="55016F56" w14:textId="77777777" w:rsidR="00355696" w:rsidRDefault="002B3E15" w:rsidP="00DB6006">
      <w:pPr>
        <w:pStyle w:val="BodyText"/>
      </w:pPr>
      <w:r>
        <w:t>Where traverse to relation is true, the traversal shall return the structure/situation/relationship owning the property binding.</w:t>
      </w:r>
    </w:p>
    <w:p w14:paraId="63798813" w14:textId="77777777" w:rsidR="00355696" w:rsidRDefault="00355696" w:rsidP="00DB6006">
      <w:pPr>
        <w:pStyle w:val="BodyText"/>
      </w:pPr>
    </w:p>
    <w:p w14:paraId="352DC937" w14:textId="33190FA2" w:rsidR="002B3E15" w:rsidRDefault="002B3E15" w:rsidP="00DB6006">
      <w:pPr>
        <w:pStyle w:val="BodyText"/>
      </w:pPr>
      <w:r>
        <w:t>By default, traverse to relation is false.</w:t>
      </w:r>
    </w:p>
    <w:p w14:paraId="388D01B2" w14:textId="77777777" w:rsidR="002B3E15" w:rsidRDefault="002B3E15" w:rsidP="00DB6006">
      <w:pPr>
        <w:pStyle w:val="BodyText2"/>
      </w:pPr>
      <w:r>
        <w:rPr>
          <w:noProof/>
          <w:lang w:bidi="ar-SA"/>
        </w:rPr>
        <w:drawing>
          <wp:inline distT="0" distB="0" distL="0" distR="0" wp14:anchorId="03043984" wp14:editId="541F3C91">
            <wp:extent cx="152400" cy="152400"/>
            <wp:effectExtent l="0" t="0" r="0" b="0"/>
            <wp:docPr id="6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13C012CC" w14:textId="77777777" w:rsidR="00355696" w:rsidRDefault="002B3E15" w:rsidP="00DB6006">
      <w:pPr>
        <w:pStyle w:val="BodyText"/>
      </w:pPr>
      <w:r>
        <w:t>Indicates that the traversal is defined based on properties that reference the current context. This results in traversing "backwards" across a property to an inverse property or the relation.</w:t>
      </w:r>
    </w:p>
    <w:p w14:paraId="1486E4C8" w14:textId="48663305" w:rsidR="002B3E15" w:rsidRDefault="002B3E15" w:rsidP="00DB6006">
      <w:pPr>
        <w:pStyle w:val="BodyText"/>
      </w:pPr>
      <w:r>
        <w:t>Where the situation referencing the property has more than one other property, &lt;traverse to relation&gt; must be TRUE.</w:t>
      </w:r>
    </w:p>
    <w:p w14:paraId="16037B57" w14:textId="77777777" w:rsidR="002B3E15" w:rsidRDefault="002B3E15" w:rsidP="00DB6006">
      <w:pPr>
        <w:pStyle w:val="Heading4"/>
      </w:pPr>
      <w:r>
        <w:t>Associations</w:t>
      </w:r>
    </w:p>
    <w:p w14:paraId="1E9F724D" w14:textId="77777777" w:rsidR="002B3E15" w:rsidRDefault="002B3E15" w:rsidP="00DB6006">
      <w:pPr>
        <w:ind w:left="605" w:hanging="245"/>
      </w:pPr>
      <w:r>
        <w:rPr>
          <w:noProof/>
        </w:rPr>
        <w:drawing>
          <wp:inline distT="0" distB="0" distL="0" distR="0" wp14:anchorId="4D6368AF" wp14:editId="79B3E287">
            <wp:extent cx="152400" cy="152400"/>
            <wp:effectExtent l="0" t="0" r="0" b="0"/>
            <wp:docPr id="6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5F0C891" w14:textId="77777777" w:rsidR="002B3E15" w:rsidRDefault="002B3E15" w:rsidP="00DB6006">
      <w:pPr>
        <w:pStyle w:val="BodyText"/>
      </w:pPr>
      <w:r>
        <w:t>Property or properties through which a traversal traverses as the dependent variable(s).</w:t>
      </w:r>
    </w:p>
    <w:p w14:paraId="614B3F49" w14:textId="77777777" w:rsidR="002B3E15" w:rsidRDefault="002B3E15" w:rsidP="00DB6006"/>
    <w:p w14:paraId="1EC7C0D8" w14:textId="77777777" w:rsidR="002B3E15" w:rsidRDefault="002B3E15" w:rsidP="00DB6006">
      <w:pPr>
        <w:pStyle w:val="Heading3"/>
      </w:pPr>
      <w:bookmarkStart w:id="325" w:name="_3a4ba02e26abaf7674f57fd630f4dc8e"/>
      <w:bookmarkStart w:id="326" w:name="_Toc451803290"/>
      <w:r>
        <w:lastRenderedPageBreak/>
        <w:t>Association traverse through</w:t>
      </w:r>
      <w:bookmarkEnd w:id="325"/>
      <w:bookmarkEnd w:id="326"/>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703DD277" w14:textId="77777777" w:rsidR="002B3E15" w:rsidRDefault="002B3E15" w:rsidP="00DB6006">
      <w:pPr>
        <w:pStyle w:val="BodyText"/>
      </w:pPr>
      <w:r>
        <w:t>Property of current context which will be traversed.</w:t>
      </w:r>
    </w:p>
    <w:p w14:paraId="0EC021AF" w14:textId="77777777" w:rsidR="002B3E15" w:rsidRDefault="002B3E15" w:rsidP="00DB6006">
      <w:pPr>
        <w:pStyle w:val="Code0"/>
      </w:pPr>
      <w:r w:rsidRPr="00043180">
        <w:rPr>
          <w:b/>
          <w:sz w:val="24"/>
          <w:szCs w:val="24"/>
        </w:rPr>
        <w:t>package</w:t>
      </w:r>
      <w:r>
        <w:t xml:space="preserve"> SIMF Conceptual Model::Expressions</w:t>
      </w:r>
    </w:p>
    <w:p w14:paraId="7BD8F330" w14:textId="77777777" w:rsidR="002B3E15" w:rsidRDefault="002B3E15" w:rsidP="00DB6006">
      <w:pPr>
        <w:pStyle w:val="Heading4"/>
      </w:pPr>
      <w:r>
        <w:t>Association Ends</w:t>
      </w:r>
    </w:p>
    <w:p w14:paraId="4CF6769E" w14:textId="77777777" w:rsidR="002B3E15" w:rsidRDefault="002B3E15" w:rsidP="00DB6006">
      <w:pPr>
        <w:ind w:firstLine="720"/>
      </w:pPr>
      <w:r>
        <w:rPr>
          <w:noProof/>
        </w:rPr>
        <w:drawing>
          <wp:inline distT="0" distB="0" distL="0" distR="0" wp14:anchorId="050656E6" wp14:editId="5F4060C9">
            <wp:extent cx="152400" cy="152400"/>
            <wp:effectExtent l="0" t="0" r="0" b="0"/>
            <wp:docPr id="6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263160BE" w14:textId="77777777" w:rsidR="002B3E15" w:rsidRDefault="002B3E15" w:rsidP="00DB6006">
      <w:pPr>
        <w:pStyle w:val="BodyText"/>
      </w:pPr>
      <w:r>
        <w:t>Property or properties through which a traversal traverses as the dependent variable(s).</w:t>
      </w:r>
    </w:p>
    <w:p w14:paraId="4F592E97" w14:textId="77777777" w:rsidR="002B3E15" w:rsidRDefault="002B3E15" w:rsidP="00DB6006">
      <w:pPr>
        <w:ind w:firstLine="720"/>
      </w:pPr>
      <w:r>
        <w:rPr>
          <w:noProof/>
        </w:rPr>
        <w:drawing>
          <wp:inline distT="0" distB="0" distL="0" distR="0" wp14:anchorId="43CDF7CE" wp14:editId="4FA86C2E">
            <wp:extent cx="152400" cy="152400"/>
            <wp:effectExtent l="0" t="0" r="0" b="0"/>
            <wp:docPr id="7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2B5D4155" w14:textId="77777777" w:rsidR="002B3E15" w:rsidRDefault="002B3E15" w:rsidP="00DB6006">
      <w:pPr>
        <w:pStyle w:val="BodyText"/>
      </w:pPr>
      <w:r>
        <w:t>Traversals through a property.</w:t>
      </w:r>
    </w:p>
    <w:p w14:paraId="33A011A0" w14:textId="77777777" w:rsidR="002B3E15" w:rsidRDefault="002B3E15" w:rsidP="00DB6006"/>
    <w:p w14:paraId="1ED1065C" w14:textId="77777777" w:rsidR="002B3E15" w:rsidRDefault="002B3E15" w:rsidP="00DB6006">
      <w:pPr>
        <w:spacing w:after="200" w:line="276" w:lineRule="auto"/>
        <w:rPr>
          <w:b/>
          <w:bCs/>
          <w:color w:val="365F91"/>
          <w:sz w:val="40"/>
          <w:szCs w:val="40"/>
        </w:rPr>
      </w:pPr>
      <w:r>
        <w:br w:type="page"/>
      </w:r>
    </w:p>
    <w:p w14:paraId="53EDCC17" w14:textId="77777777" w:rsidR="002B3E15" w:rsidRDefault="002B3E15" w:rsidP="00DB6006">
      <w:pPr>
        <w:pStyle w:val="Heading2"/>
      </w:pPr>
      <w:bookmarkStart w:id="327" w:name="_Toc451803291"/>
      <w:r>
        <w:lastRenderedPageBreak/>
        <w:t>SIMF Conceptual Model::Identifiers</w:t>
      </w:r>
      <w:bookmarkEnd w:id="327"/>
    </w:p>
    <w:p w14:paraId="64BB71EF" w14:textId="77777777" w:rsidR="002B3E15" w:rsidRDefault="002B3E15" w:rsidP="00DB6006">
      <w:pPr>
        <w:pStyle w:val="BodyText"/>
      </w:pPr>
      <w:r>
        <w:t>Terms and identifiers provide for signs for (ways to identify) anything.</w:t>
      </w:r>
    </w:p>
    <w:p w14:paraId="060EC707" w14:textId="77777777" w:rsidR="002B3E15" w:rsidRDefault="002B3E15" w:rsidP="00DB6006">
      <w:pPr>
        <w:pStyle w:val="Heading3"/>
      </w:pPr>
      <w:bookmarkStart w:id="328" w:name="_Toc451803292"/>
      <w:r>
        <w:t>Diagram: Identifiers</w:t>
      </w:r>
      <w:bookmarkEnd w:id="328"/>
    </w:p>
    <w:p w14:paraId="7FF60BEA" w14:textId="77777777" w:rsidR="002B3E15" w:rsidRDefault="002B3E15" w:rsidP="00DB6006">
      <w:pPr>
        <w:jc w:val="center"/>
        <w:rPr>
          <w:rFonts w:cs="Arial"/>
        </w:rPr>
      </w:pPr>
      <w:r>
        <w:rPr>
          <w:noProof/>
        </w:rPr>
        <w:drawing>
          <wp:inline distT="0" distB="0" distL="0" distR="0" wp14:anchorId="0B4B1275" wp14:editId="5A0FBBA3">
            <wp:extent cx="6181725" cy="3962400"/>
            <wp:effectExtent l="0" t="0" r="0" b="0"/>
            <wp:docPr id="72" name="Picture 902474025.png" descr="9024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02474025.png"/>
                    <pic:cNvPicPr/>
                  </pic:nvPicPr>
                  <pic:blipFill>
                    <a:blip r:embed="rId32" cstate="print"/>
                    <a:stretch>
                      <a:fillRect/>
                    </a:stretch>
                  </pic:blipFill>
                  <pic:spPr>
                    <a:xfrm>
                      <a:off x="0" y="0"/>
                      <a:ext cx="6181725" cy="3962400"/>
                    </a:xfrm>
                    <a:prstGeom prst="rect">
                      <a:avLst/>
                    </a:prstGeom>
                  </pic:spPr>
                </pic:pic>
              </a:graphicData>
            </a:graphic>
          </wp:inline>
        </w:drawing>
      </w:r>
    </w:p>
    <w:p w14:paraId="1D340EF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Identifiers</w:t>
      </w:r>
    </w:p>
    <w:p w14:paraId="712DDBA2" w14:textId="77777777" w:rsidR="002B3E15" w:rsidRDefault="002B3E15" w:rsidP="00DB6006">
      <w:r>
        <w:t xml:space="preserve"> </w:t>
      </w:r>
    </w:p>
    <w:p w14:paraId="074FDCE0" w14:textId="77777777" w:rsidR="002B3E15" w:rsidRDefault="002B3E15" w:rsidP="00DB6006"/>
    <w:p w14:paraId="1DD93D24" w14:textId="77777777" w:rsidR="002B3E15" w:rsidRDefault="002B3E15" w:rsidP="00DB6006">
      <w:pPr>
        <w:pStyle w:val="Heading3"/>
      </w:pPr>
      <w:bookmarkStart w:id="329" w:name="_5a0c9611d1c64dcbc0f89b5299e112ed"/>
      <w:bookmarkStart w:id="330" w:name="_Toc451803293"/>
      <w:r>
        <w:t>Association Identification</w:t>
      </w:r>
      <w:bookmarkEnd w:id="329"/>
      <w:bookmarkEnd w:id="330"/>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320B57A9" w14:textId="77777777" w:rsidR="002B3E15" w:rsidRDefault="002B3E15" w:rsidP="00DB6006">
      <w:pPr>
        <w:pStyle w:val="Code0"/>
      </w:pPr>
      <w:r w:rsidRPr="00043180">
        <w:rPr>
          <w:b/>
          <w:sz w:val="24"/>
          <w:szCs w:val="24"/>
        </w:rPr>
        <w:t>package</w:t>
      </w:r>
      <w:r>
        <w:t xml:space="preserve"> SIMF Conceptual Model::Identifiers</w:t>
      </w:r>
    </w:p>
    <w:p w14:paraId="782EB01B" w14:textId="77777777" w:rsidR="002B3E15" w:rsidRDefault="002B3E15" w:rsidP="00DB6006">
      <w:pPr>
        <w:pStyle w:val="Heading4"/>
      </w:pPr>
      <w:r>
        <w:t>Association Ends</w:t>
      </w:r>
    </w:p>
    <w:p w14:paraId="3226E11D" w14:textId="77777777" w:rsidR="002B3E15" w:rsidRDefault="002B3E15" w:rsidP="00DB6006">
      <w:pPr>
        <w:ind w:firstLine="720"/>
      </w:pPr>
      <w:r>
        <w:rPr>
          <w:noProof/>
        </w:rPr>
        <w:drawing>
          <wp:inline distT="0" distB="0" distL="0" distR="0" wp14:anchorId="289E51B4" wp14:editId="5CB13909">
            <wp:extent cx="152400" cy="152400"/>
            <wp:effectExtent l="0" t="0" r="0" b="0"/>
            <wp:docPr id="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1896DF31" w14:textId="77777777" w:rsidR="002B3E15" w:rsidRDefault="002B3E15" w:rsidP="00DB6006">
      <w:pPr>
        <w:pStyle w:val="BodyText"/>
      </w:pPr>
      <w:r>
        <w:t>The entity an identifier identifies.</w:t>
      </w:r>
    </w:p>
    <w:p w14:paraId="6EFD237B" w14:textId="77777777" w:rsidR="002B3E15" w:rsidRDefault="002B3E15" w:rsidP="00DB6006">
      <w:pPr>
        <w:ind w:firstLine="720"/>
      </w:pPr>
      <w:r>
        <w:rPr>
          <w:noProof/>
        </w:rPr>
        <w:drawing>
          <wp:inline distT="0" distB="0" distL="0" distR="0" wp14:anchorId="15E5F586" wp14:editId="3208D4B2">
            <wp:extent cx="152400" cy="152400"/>
            <wp:effectExtent l="0" t="0" r="0" b="0"/>
            <wp:docPr id="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004706DF" w14:textId="77777777" w:rsidR="002B3E15" w:rsidRDefault="002B3E15" w:rsidP="00DB6006">
      <w:pPr>
        <w:pStyle w:val="BodyText"/>
      </w:pPr>
      <w:r>
        <w:t>An identifier for an &lt;Entity&gt;.</w:t>
      </w:r>
    </w:p>
    <w:p w14:paraId="3FDF3CC1" w14:textId="77777777" w:rsidR="002B3E15" w:rsidRDefault="002B3E15" w:rsidP="00DB6006"/>
    <w:p w14:paraId="722A843D" w14:textId="77777777" w:rsidR="002B3E15" w:rsidRDefault="002B3E15" w:rsidP="00DB6006">
      <w:pPr>
        <w:pStyle w:val="Heading3"/>
      </w:pPr>
      <w:bookmarkStart w:id="331" w:name="_18f8ef1b23e6cdf9278bd94f24f73c26"/>
      <w:bookmarkStart w:id="332" w:name="_Toc451803294"/>
      <w:r>
        <w:t>Class Identifier</w:t>
      </w:r>
      <w:bookmarkEnd w:id="331"/>
      <w:bookmarkEnd w:id="332"/>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243FB302" w14:textId="77777777" w:rsidR="00355696" w:rsidRDefault="002B3E15" w:rsidP="00DB6006">
      <w:pPr>
        <w:pStyle w:val="BodyText"/>
      </w:pPr>
      <w:r>
        <w:t>An &lt;Identifier&gt; is a value used to uniquely identify an &lt;Entity&gt;. The identified entity is referenced by what the identifier &lt;identifies&gt;.</w:t>
      </w:r>
    </w:p>
    <w:p w14:paraId="6C16EC96" w14:textId="77777777" w:rsidR="00355696" w:rsidRDefault="002B3E15" w:rsidP="00DB6006">
      <w:pPr>
        <w:pStyle w:val="BodyText"/>
      </w:pPr>
      <w:r>
        <w:t xml:space="preserve">An identifier identifies a particular "meaning" as represented by what it &lt;identifies&gt;. </w:t>
      </w:r>
    </w:p>
    <w:p w14:paraId="1967DC28" w14:textId="77777777" w:rsidR="00355696" w:rsidRDefault="002B3E15" w:rsidP="00DB6006">
      <w:pPr>
        <w:pStyle w:val="BodyText"/>
      </w:pPr>
      <w:r>
        <w:lastRenderedPageBreak/>
        <w:t>Identifiers are defined and &lt;unique&gt; within&gt; a lexical scope as its namespace.</w:t>
      </w:r>
    </w:p>
    <w:p w14:paraId="7AF9675F" w14:textId="77777777" w:rsidR="00355696" w:rsidRDefault="002B3E15" w:rsidP="00DB6006">
      <w:pPr>
        <w:pStyle w:val="BodyText"/>
      </w:pPr>
      <w:r>
        <w:t>Multiple identifiers may use the same word or text value (or other forms of values) in differing &lt;unique within&gt; namespaces such that the same word may have different meanings in different context.</w:t>
      </w:r>
    </w:p>
    <w:p w14:paraId="6420155D" w14:textId="40759C49" w:rsidR="002B3E15" w:rsidRDefault="002B3E15" w:rsidP="00DB6006">
      <w:pPr>
        <w:pStyle w:val="BodyText"/>
      </w:pPr>
      <w:r>
        <w:t>An entity may have any number of identifiers.</w:t>
      </w:r>
    </w:p>
    <w:p w14:paraId="3DE07EB5" w14:textId="77777777" w:rsidR="002B3E15" w:rsidRDefault="002B3E15" w:rsidP="00DB6006">
      <w:pPr>
        <w:pStyle w:val="Heading4"/>
      </w:pPr>
      <w:r>
        <w:t>Direct Supertypes</w:t>
      </w:r>
    </w:p>
    <w:p w14:paraId="6869AB23" w14:textId="77777777" w:rsidR="002B3E15" w:rsidRDefault="007507A0" w:rsidP="00DB6006">
      <w:pPr>
        <w:ind w:left="360"/>
      </w:pPr>
      <w:hyperlink w:anchor="_a739673c8d53da123e392b7e5059ceec" w:history="1">
        <w:r w:rsidR="002B3E15">
          <w:rPr>
            <w:rStyle w:val="Hyperlink"/>
          </w:rPr>
          <w:t>Value</w:t>
        </w:r>
      </w:hyperlink>
    </w:p>
    <w:p w14:paraId="38D73F33" w14:textId="77777777" w:rsidR="002B3E15" w:rsidRDefault="002B3E15" w:rsidP="00DB6006">
      <w:pPr>
        <w:pStyle w:val="Code0"/>
      </w:pPr>
      <w:r w:rsidRPr="00043180">
        <w:rPr>
          <w:b/>
          <w:sz w:val="24"/>
          <w:szCs w:val="24"/>
        </w:rPr>
        <w:t>package</w:t>
      </w:r>
      <w:r>
        <w:t xml:space="preserve"> SIMF Conceptual Model::Identifiers</w:t>
      </w:r>
    </w:p>
    <w:p w14:paraId="34A04711" w14:textId="77777777" w:rsidR="002B3E15" w:rsidRDefault="002B3E15" w:rsidP="00DB6006">
      <w:pPr>
        <w:pStyle w:val="Heading4"/>
      </w:pPr>
      <w:r>
        <w:t>Associations</w:t>
      </w:r>
    </w:p>
    <w:p w14:paraId="03D33238" w14:textId="77777777" w:rsidR="002B3E15" w:rsidRDefault="002B3E15" w:rsidP="00DB6006">
      <w:pPr>
        <w:ind w:left="605" w:hanging="245"/>
      </w:pPr>
      <w:r>
        <w:rPr>
          <w:noProof/>
        </w:rPr>
        <w:drawing>
          <wp:inline distT="0" distB="0" distL="0" distR="0" wp14:anchorId="17D4814A" wp14:editId="4E70B871">
            <wp:extent cx="152400" cy="152400"/>
            <wp:effectExtent l="0" t="0" r="0" b="0"/>
            <wp:docPr id="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83A360E" w14:textId="77777777" w:rsidR="002B3E15" w:rsidRDefault="002B3E15" w:rsidP="00DB6006">
      <w:pPr>
        <w:pStyle w:val="BodyText"/>
      </w:pPr>
      <w:r>
        <w:t>The entity an identifier identifies.</w:t>
      </w:r>
    </w:p>
    <w:p w14:paraId="4C389B44" w14:textId="77777777" w:rsidR="002B3E15" w:rsidRDefault="002B3E15" w:rsidP="00DB6006">
      <w:pPr>
        <w:ind w:left="605" w:hanging="245"/>
      </w:pPr>
      <w:r>
        <w:rPr>
          <w:noProof/>
        </w:rPr>
        <w:drawing>
          <wp:inline distT="0" distB="0" distL="0" distR="0" wp14:anchorId="5560A89B" wp14:editId="78312F2D">
            <wp:extent cx="152400" cy="152400"/>
            <wp:effectExtent l="0" t="0" r="0" b="0"/>
            <wp:docPr id="8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2A953EC" w14:textId="77777777" w:rsidR="002B3E15" w:rsidRDefault="002B3E15" w:rsidP="00DB6006">
      <w:pPr>
        <w:pStyle w:val="BodyText"/>
      </w:pPr>
      <w:r>
        <w:t>The namespace in which an identifier is defined and has a unique value.</w:t>
      </w:r>
    </w:p>
    <w:p w14:paraId="250564DF" w14:textId="77777777" w:rsidR="002B3E15" w:rsidRDefault="002B3E15" w:rsidP="00DB6006"/>
    <w:p w14:paraId="5AFB7436" w14:textId="77777777" w:rsidR="002B3E15" w:rsidRDefault="002B3E15" w:rsidP="00DB6006">
      <w:pPr>
        <w:pStyle w:val="Heading3"/>
      </w:pPr>
      <w:bookmarkStart w:id="333" w:name="_f904ff1da5bfc3387d892b7e0fe9ecb1"/>
      <w:bookmarkStart w:id="334" w:name="_Toc451803295"/>
      <w:r>
        <w:t>Class IRI Identifier</w:t>
      </w:r>
      <w:bookmarkEnd w:id="333"/>
      <w:bookmarkEnd w:id="334"/>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03B5AD21" w14:textId="77777777" w:rsidR="00355696" w:rsidRDefault="002B3E15" w:rsidP="00DB6006">
      <w:pPr>
        <w:pStyle w:val="BodyText"/>
      </w:pPr>
      <w:r>
        <w:t>A IRI/URI Identifier for a an entity, as defined in [RFC3987].</w:t>
      </w:r>
    </w:p>
    <w:p w14:paraId="7BA6141B" w14:textId="4CFF92F5" w:rsidR="002B3E15" w:rsidRDefault="002B3E15" w:rsidP="00DB6006">
      <w:pPr>
        <w:pStyle w:val="BodyText"/>
      </w:pPr>
    </w:p>
    <w:p w14:paraId="2D5E3D81" w14:textId="77777777" w:rsidR="002B3E15" w:rsidRDefault="002B3E15" w:rsidP="00DB6006">
      <w:pPr>
        <w:pStyle w:val="Heading4"/>
      </w:pPr>
      <w:r>
        <w:t>Direct Supertypes</w:t>
      </w:r>
    </w:p>
    <w:p w14:paraId="136A54B5" w14:textId="77777777" w:rsidR="002B3E15" w:rsidRDefault="007507A0" w:rsidP="00DB6006">
      <w:pPr>
        <w:ind w:left="360"/>
      </w:pPr>
      <w:hyperlink w:anchor="_c9d4914a019b89a37f1f18103ebaf817" w:history="1">
        <w:r w:rsidR="002B3E15">
          <w:rPr>
            <w:rStyle w:val="Hyperlink"/>
          </w:rPr>
          <w:t>Text Identifier</w:t>
        </w:r>
      </w:hyperlink>
    </w:p>
    <w:p w14:paraId="71406B3C" w14:textId="77777777" w:rsidR="002B3E15" w:rsidRDefault="002B3E15" w:rsidP="00DB6006">
      <w:pPr>
        <w:pStyle w:val="Code0"/>
      </w:pPr>
      <w:r w:rsidRPr="00043180">
        <w:rPr>
          <w:b/>
          <w:sz w:val="24"/>
          <w:szCs w:val="24"/>
        </w:rPr>
        <w:t>package</w:t>
      </w:r>
      <w:r>
        <w:t xml:space="preserve"> SIMF Conceptual Model::Identifiers</w:t>
      </w:r>
    </w:p>
    <w:p w14:paraId="4F5EC193" w14:textId="77777777" w:rsidR="002B3E15" w:rsidRDefault="002B3E15" w:rsidP="00DB6006"/>
    <w:p w14:paraId="01350A16" w14:textId="77777777" w:rsidR="002B3E15" w:rsidRDefault="002B3E15" w:rsidP="00DB6006">
      <w:pPr>
        <w:pStyle w:val="Heading3"/>
      </w:pPr>
      <w:bookmarkStart w:id="335" w:name="_f299435eb9ee45736534c27bbafd17f2"/>
      <w:bookmarkStart w:id="336" w:name="_Toc451803296"/>
      <w:r>
        <w:t>Association Namespace</w:t>
      </w:r>
      <w:bookmarkEnd w:id="335"/>
      <w:bookmarkEnd w:id="336"/>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AD08DC2" w14:textId="77777777" w:rsidR="002B3E15" w:rsidRDefault="002B3E15" w:rsidP="00DB6006">
      <w:pPr>
        <w:pStyle w:val="Code0"/>
      </w:pPr>
      <w:r w:rsidRPr="00043180">
        <w:rPr>
          <w:b/>
          <w:sz w:val="24"/>
          <w:szCs w:val="24"/>
        </w:rPr>
        <w:t>package</w:t>
      </w:r>
      <w:r>
        <w:t xml:space="preserve"> SIMF Conceptual Model::Identifiers</w:t>
      </w:r>
    </w:p>
    <w:p w14:paraId="5DDB4C47" w14:textId="77777777" w:rsidR="002B3E15" w:rsidRDefault="002B3E15" w:rsidP="00DB6006">
      <w:pPr>
        <w:pStyle w:val="Heading4"/>
      </w:pPr>
      <w:r>
        <w:t>Association Ends</w:t>
      </w:r>
    </w:p>
    <w:p w14:paraId="410A2E76" w14:textId="77777777" w:rsidR="002B3E15" w:rsidRDefault="002B3E15" w:rsidP="00DB6006">
      <w:pPr>
        <w:ind w:firstLine="720"/>
      </w:pPr>
      <w:r>
        <w:rPr>
          <w:noProof/>
        </w:rPr>
        <w:drawing>
          <wp:inline distT="0" distB="0" distL="0" distR="0" wp14:anchorId="11EBCEA2" wp14:editId="1E62C4F1">
            <wp:extent cx="152400" cy="152400"/>
            <wp:effectExtent l="0" t="0" r="0" b="0"/>
            <wp:docPr id="8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3EA54992" w14:textId="77777777" w:rsidR="002B3E15" w:rsidRDefault="002B3E15" w:rsidP="00DB6006">
      <w:pPr>
        <w:pStyle w:val="BodyText"/>
      </w:pPr>
      <w:r>
        <w:t>The namespace in which an identifier is defined and has a unique value.</w:t>
      </w:r>
    </w:p>
    <w:p w14:paraId="660444AC" w14:textId="77777777" w:rsidR="002B3E15" w:rsidRDefault="002B3E15" w:rsidP="00DB6006">
      <w:pPr>
        <w:ind w:firstLine="720"/>
      </w:pPr>
      <w:r>
        <w:rPr>
          <w:noProof/>
        </w:rPr>
        <w:drawing>
          <wp:inline distT="0" distB="0" distL="0" distR="0" wp14:anchorId="4E2A0BD8" wp14:editId="3E154372">
            <wp:extent cx="152400" cy="152400"/>
            <wp:effectExtent l="0" t="0" r="0" b="0"/>
            <wp:docPr id="8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4CCB6422" w14:textId="77777777" w:rsidR="002B3E15" w:rsidRDefault="002B3E15" w:rsidP="00DB6006">
      <w:pPr>
        <w:pStyle w:val="BodyText"/>
      </w:pPr>
      <w:r>
        <w:t>An &lt;Identifier&gt; defined within a scope.</w:t>
      </w:r>
    </w:p>
    <w:p w14:paraId="31CD4A8A" w14:textId="77777777" w:rsidR="002B3E15" w:rsidRDefault="002B3E15" w:rsidP="00DB6006"/>
    <w:p w14:paraId="2BB14FF9" w14:textId="77777777" w:rsidR="002B3E15" w:rsidRDefault="002B3E15" w:rsidP="00DB6006">
      <w:pPr>
        <w:pStyle w:val="Heading3"/>
      </w:pPr>
      <w:bookmarkStart w:id="337" w:name="_1945edd0888993a52c5dc6467a7b3ef8"/>
      <w:bookmarkStart w:id="338" w:name="_Toc451803297"/>
      <w:r>
        <w:t>Class Term</w:t>
      </w:r>
      <w:bookmarkEnd w:id="337"/>
      <w:bookmarkEnd w:id="338"/>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4C55D401" w14:textId="77777777" w:rsidR="002B3E15" w:rsidRDefault="002B3E15" w:rsidP="00DB6006">
      <w:pPr>
        <w:pStyle w:val="BodyText"/>
      </w:pPr>
      <w:r>
        <w:t xml:space="preserve">A word, phrase or name used by stakeholders to identify entities. </w:t>
      </w:r>
    </w:p>
    <w:p w14:paraId="13B30E52" w14:textId="77777777" w:rsidR="002B3E15" w:rsidRDefault="002B3E15" w:rsidP="00DB6006">
      <w:pPr>
        <w:pStyle w:val="Heading4"/>
      </w:pPr>
      <w:r>
        <w:t>Direct Supertypes</w:t>
      </w:r>
    </w:p>
    <w:p w14:paraId="57391F1A" w14:textId="77777777" w:rsidR="002B3E15" w:rsidRDefault="007507A0" w:rsidP="00DB6006">
      <w:pPr>
        <w:ind w:left="360"/>
      </w:pPr>
      <w:hyperlink w:anchor="_c9d4914a019b89a37f1f18103ebaf817" w:history="1">
        <w:r w:rsidR="002B3E15">
          <w:rPr>
            <w:rStyle w:val="Hyperlink"/>
          </w:rPr>
          <w:t>Text Identifier</w:t>
        </w:r>
      </w:hyperlink>
    </w:p>
    <w:p w14:paraId="456B14F1" w14:textId="77777777" w:rsidR="002B3E15" w:rsidRDefault="002B3E15" w:rsidP="00DB6006">
      <w:pPr>
        <w:pStyle w:val="Code0"/>
      </w:pPr>
      <w:r w:rsidRPr="00043180">
        <w:rPr>
          <w:b/>
          <w:sz w:val="24"/>
          <w:szCs w:val="24"/>
        </w:rPr>
        <w:t>package</w:t>
      </w:r>
      <w:r>
        <w:t xml:space="preserve"> SIMF Conceptual Model::Identifiers</w:t>
      </w:r>
    </w:p>
    <w:p w14:paraId="380F3BFD" w14:textId="77777777" w:rsidR="002B3E15" w:rsidRDefault="002B3E15" w:rsidP="00DB6006"/>
    <w:p w14:paraId="3B7D3BF7" w14:textId="77777777" w:rsidR="002B3E15" w:rsidRDefault="002B3E15" w:rsidP="00DB6006">
      <w:pPr>
        <w:pStyle w:val="Heading3"/>
      </w:pPr>
      <w:bookmarkStart w:id="339" w:name="_c9d4914a019b89a37f1f18103ebaf817"/>
      <w:bookmarkStart w:id="340" w:name="_Toc451803298"/>
      <w:r>
        <w:t>Class Text Identifier</w:t>
      </w:r>
      <w:bookmarkEnd w:id="339"/>
      <w:bookmarkEnd w:id="340"/>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4E725184" w14:textId="77777777" w:rsidR="002B3E15" w:rsidRDefault="002B3E15" w:rsidP="00DB6006">
      <w:pPr>
        <w:pStyle w:val="BodyText"/>
      </w:pPr>
      <w:r>
        <w:t>An &lt;Identifier&gt; that is represented using text. e.g. a "word", "phrase" or "name".</w:t>
      </w:r>
    </w:p>
    <w:p w14:paraId="12AE062E" w14:textId="77777777" w:rsidR="002B3E15" w:rsidRDefault="002B3E15" w:rsidP="00DB6006">
      <w:pPr>
        <w:pStyle w:val="Heading4"/>
      </w:pPr>
      <w:r>
        <w:lastRenderedPageBreak/>
        <w:t>Direct Supertypes</w:t>
      </w:r>
    </w:p>
    <w:p w14:paraId="392FC24B" w14:textId="77777777" w:rsidR="002B3E15" w:rsidRDefault="007507A0" w:rsidP="00DB6006">
      <w:pPr>
        <w:ind w:left="360"/>
      </w:pPr>
      <w:hyperlink w:anchor="_18f8ef1b23e6cdf9278bd94f24f73c26" w:history="1">
        <w:r w:rsidR="002B3E15">
          <w:rPr>
            <w:rStyle w:val="Hyperlink"/>
          </w:rPr>
          <w:t>Identifier</w:t>
        </w:r>
      </w:hyperlink>
      <w:r w:rsidR="002B3E15">
        <w:t xml:space="preserve">, </w:t>
      </w:r>
      <w:hyperlink w:anchor="_0e6e6fe0a29fb43221940aa4118b04a2" w:history="1">
        <w:r w:rsidR="002B3E15">
          <w:rPr>
            <w:rStyle w:val="Hyperlink"/>
          </w:rPr>
          <w:t>Text</w:t>
        </w:r>
      </w:hyperlink>
    </w:p>
    <w:p w14:paraId="692B163F" w14:textId="62662C8E" w:rsidR="002B3E15" w:rsidRDefault="002B3E15" w:rsidP="005B499A">
      <w:pPr>
        <w:pStyle w:val="Code0"/>
        <w:rPr>
          <w:b/>
          <w:bCs/>
          <w:color w:val="365F91"/>
          <w:sz w:val="40"/>
          <w:szCs w:val="40"/>
        </w:rPr>
      </w:pPr>
      <w:r w:rsidRPr="00043180">
        <w:rPr>
          <w:b/>
          <w:sz w:val="24"/>
          <w:szCs w:val="24"/>
        </w:rPr>
        <w:t>package</w:t>
      </w:r>
      <w:r>
        <w:t xml:space="preserve"> SIMF Conceptual Model::Identifiers</w:t>
      </w:r>
      <w:r>
        <w:br w:type="page"/>
      </w:r>
    </w:p>
    <w:p w14:paraId="35015012" w14:textId="77777777" w:rsidR="002B3E15" w:rsidRDefault="002B3E15" w:rsidP="00DB6006">
      <w:pPr>
        <w:pStyle w:val="Heading2"/>
      </w:pPr>
      <w:bookmarkStart w:id="341" w:name="_Toc451803299"/>
      <w:r>
        <w:lastRenderedPageBreak/>
        <w:t>SIMF Conceptual Model::Kernel</w:t>
      </w:r>
      <w:bookmarkEnd w:id="341"/>
    </w:p>
    <w:p w14:paraId="0E698C92" w14:textId="77777777" w:rsidR="002B3E15" w:rsidRDefault="002B3E15" w:rsidP="00DB6006">
      <w:pPr>
        <w:pStyle w:val="BodyText"/>
      </w:pPr>
      <w:r>
        <w:t>The kernel defines concrete classes that are used to define the SIMF language</w:t>
      </w:r>
    </w:p>
    <w:p w14:paraId="02428234" w14:textId="77777777" w:rsidR="002B3E15" w:rsidRDefault="002B3E15" w:rsidP="00DB6006">
      <w:pPr>
        <w:pStyle w:val="Heading3"/>
      </w:pPr>
      <w:bookmarkStart w:id="342" w:name="_Toc451803300"/>
      <w:r>
        <w:t>Diagram: SIMF Kernel Base</w:t>
      </w:r>
      <w:bookmarkEnd w:id="342"/>
    </w:p>
    <w:p w14:paraId="4C89AB1B" w14:textId="77777777" w:rsidR="002B3E15" w:rsidRDefault="002B3E15" w:rsidP="00DB6006">
      <w:pPr>
        <w:jc w:val="center"/>
        <w:rPr>
          <w:rFonts w:cs="Arial"/>
        </w:rPr>
      </w:pPr>
      <w:r>
        <w:rPr>
          <w:noProof/>
        </w:rPr>
        <w:drawing>
          <wp:inline distT="0" distB="0" distL="0" distR="0" wp14:anchorId="50C94E6B" wp14:editId="55D24F30">
            <wp:extent cx="6188075" cy="5291968"/>
            <wp:effectExtent l="0" t="0" r="0" b="0"/>
            <wp:docPr id="86" name="Picture -1223086340.png" descr="-1223086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23086340.png"/>
                    <pic:cNvPicPr/>
                  </pic:nvPicPr>
                  <pic:blipFill>
                    <a:blip r:embed="rId34" cstate="print"/>
                    <a:stretch>
                      <a:fillRect/>
                    </a:stretch>
                  </pic:blipFill>
                  <pic:spPr>
                    <a:xfrm>
                      <a:off x="0" y="0"/>
                      <a:ext cx="6188075" cy="5291968"/>
                    </a:xfrm>
                    <a:prstGeom prst="rect">
                      <a:avLst/>
                    </a:prstGeom>
                  </pic:spPr>
                </pic:pic>
              </a:graphicData>
            </a:graphic>
          </wp:inline>
        </w:drawing>
      </w:r>
    </w:p>
    <w:p w14:paraId="5875F6B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Base</w:t>
      </w:r>
    </w:p>
    <w:p w14:paraId="40869509" w14:textId="77777777" w:rsidR="002B3E15" w:rsidRDefault="002B3E15" w:rsidP="00DB6006">
      <w:pPr>
        <w:pStyle w:val="Heading3"/>
      </w:pPr>
      <w:bookmarkStart w:id="343" w:name="_Toc451803301"/>
      <w:r>
        <w:lastRenderedPageBreak/>
        <w:t>Diagram: SIMF Kernel Rules</w:t>
      </w:r>
      <w:bookmarkEnd w:id="343"/>
    </w:p>
    <w:p w14:paraId="061049D9" w14:textId="77777777" w:rsidR="002B3E15" w:rsidRDefault="002B3E15" w:rsidP="00DB6006">
      <w:pPr>
        <w:jc w:val="center"/>
        <w:rPr>
          <w:rFonts w:cs="Arial"/>
        </w:rPr>
      </w:pPr>
      <w:r>
        <w:rPr>
          <w:noProof/>
        </w:rPr>
        <w:drawing>
          <wp:inline distT="0" distB="0" distL="0" distR="0" wp14:anchorId="0034C8FF" wp14:editId="040F88FA">
            <wp:extent cx="6188075" cy="6902917"/>
            <wp:effectExtent l="0" t="0" r="0" b="0"/>
            <wp:docPr id="88" name="Picture 358369764.png" descr="358369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8369764.png"/>
                    <pic:cNvPicPr/>
                  </pic:nvPicPr>
                  <pic:blipFill>
                    <a:blip r:embed="rId35" cstate="print"/>
                    <a:stretch>
                      <a:fillRect/>
                    </a:stretch>
                  </pic:blipFill>
                  <pic:spPr>
                    <a:xfrm>
                      <a:off x="0" y="0"/>
                      <a:ext cx="6188075" cy="6902917"/>
                    </a:xfrm>
                    <a:prstGeom prst="rect">
                      <a:avLst/>
                    </a:prstGeom>
                  </pic:spPr>
                </pic:pic>
              </a:graphicData>
            </a:graphic>
          </wp:inline>
        </w:drawing>
      </w:r>
    </w:p>
    <w:p w14:paraId="39EDB99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Rules</w:t>
      </w:r>
    </w:p>
    <w:p w14:paraId="6FF497D6" w14:textId="77777777" w:rsidR="002B3E15" w:rsidRDefault="002B3E15" w:rsidP="00DB6006">
      <w:pPr>
        <w:pStyle w:val="Heading3"/>
      </w:pPr>
      <w:bookmarkStart w:id="344" w:name="_Toc451803302"/>
      <w:r>
        <w:lastRenderedPageBreak/>
        <w:t>Diagram: SIMF Kernel Values</w:t>
      </w:r>
      <w:bookmarkEnd w:id="344"/>
    </w:p>
    <w:p w14:paraId="1571D45F" w14:textId="77777777" w:rsidR="002B3E15" w:rsidRDefault="002B3E15" w:rsidP="00DB6006">
      <w:pPr>
        <w:jc w:val="center"/>
        <w:rPr>
          <w:rFonts w:cs="Arial"/>
        </w:rPr>
      </w:pPr>
      <w:r>
        <w:rPr>
          <w:noProof/>
        </w:rPr>
        <w:drawing>
          <wp:inline distT="0" distB="0" distL="0" distR="0" wp14:anchorId="630683FC" wp14:editId="0C02465C">
            <wp:extent cx="6188075" cy="5225686"/>
            <wp:effectExtent l="0" t="0" r="0" b="0"/>
            <wp:docPr id="90" name="Picture -1651858041.png" descr="-1651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51858041.png"/>
                    <pic:cNvPicPr/>
                  </pic:nvPicPr>
                  <pic:blipFill>
                    <a:blip r:embed="rId36" cstate="print"/>
                    <a:stretch>
                      <a:fillRect/>
                    </a:stretch>
                  </pic:blipFill>
                  <pic:spPr>
                    <a:xfrm>
                      <a:off x="0" y="0"/>
                      <a:ext cx="6188075" cy="5225686"/>
                    </a:xfrm>
                    <a:prstGeom prst="rect">
                      <a:avLst/>
                    </a:prstGeom>
                  </pic:spPr>
                </pic:pic>
              </a:graphicData>
            </a:graphic>
          </wp:inline>
        </w:drawing>
      </w:r>
    </w:p>
    <w:p w14:paraId="4AECFC1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SIMF Kernel Values</w:t>
      </w:r>
    </w:p>
    <w:p w14:paraId="008F749E" w14:textId="77777777" w:rsidR="002B3E15" w:rsidRDefault="002B3E15" w:rsidP="00DB6006">
      <w:r>
        <w:t xml:space="preserve"> </w:t>
      </w:r>
    </w:p>
    <w:p w14:paraId="1A7993B6" w14:textId="77777777" w:rsidR="002B3E15" w:rsidRDefault="002B3E15" w:rsidP="00DB6006"/>
    <w:p w14:paraId="45247D71" w14:textId="77777777" w:rsidR="002B3E15" w:rsidRDefault="002B3E15" w:rsidP="00DB6006">
      <w:pPr>
        <w:spacing w:after="200" w:line="276" w:lineRule="auto"/>
        <w:rPr>
          <w:b/>
          <w:bCs/>
          <w:color w:val="365F91"/>
          <w:sz w:val="40"/>
          <w:szCs w:val="40"/>
        </w:rPr>
      </w:pPr>
      <w:r>
        <w:br w:type="page"/>
      </w:r>
    </w:p>
    <w:p w14:paraId="23ED329B" w14:textId="77777777" w:rsidR="002B3E15" w:rsidRDefault="002B3E15" w:rsidP="00DB6006">
      <w:pPr>
        <w:pStyle w:val="Heading2"/>
      </w:pPr>
      <w:bookmarkStart w:id="345" w:name="_Toc451803303"/>
      <w:r>
        <w:lastRenderedPageBreak/>
        <w:t>SIMF Conceptual Model::Lexical Scope</w:t>
      </w:r>
      <w:bookmarkEnd w:id="345"/>
    </w:p>
    <w:p w14:paraId="5DBB184F" w14:textId="77777777" w:rsidR="002B3E15" w:rsidRDefault="002B3E15" w:rsidP="00DB6006">
      <w:pPr>
        <w:pStyle w:val="BodyText"/>
      </w:pPr>
      <w:r>
        <w:t>Lexical scope defines the structure of models</w:t>
      </w:r>
    </w:p>
    <w:p w14:paraId="6DA06AC9" w14:textId="77777777" w:rsidR="002B3E15" w:rsidRDefault="002B3E15" w:rsidP="00DB6006">
      <w:pPr>
        <w:pStyle w:val="Heading3"/>
      </w:pPr>
      <w:bookmarkStart w:id="346" w:name="_Toc451803304"/>
      <w:r>
        <w:t>Diagram: Lexical Scope</w:t>
      </w:r>
      <w:bookmarkEnd w:id="346"/>
    </w:p>
    <w:p w14:paraId="3E2D83ED" w14:textId="77777777" w:rsidR="002B3E15" w:rsidRDefault="002B3E15" w:rsidP="00DB6006">
      <w:pPr>
        <w:jc w:val="center"/>
        <w:rPr>
          <w:rFonts w:cs="Arial"/>
        </w:rPr>
      </w:pPr>
      <w:r>
        <w:rPr>
          <w:noProof/>
        </w:rPr>
        <w:drawing>
          <wp:inline distT="0" distB="0" distL="0" distR="0" wp14:anchorId="4E51E2A8" wp14:editId="36711974">
            <wp:extent cx="6188074" cy="4930646"/>
            <wp:effectExtent l="0" t="0" r="0" b="0"/>
            <wp:docPr id="92" name="Picture 2046292961.png" descr="204629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46292961.png"/>
                    <pic:cNvPicPr/>
                  </pic:nvPicPr>
                  <pic:blipFill>
                    <a:blip r:embed="rId37" cstate="print"/>
                    <a:stretch>
                      <a:fillRect/>
                    </a:stretch>
                  </pic:blipFill>
                  <pic:spPr>
                    <a:xfrm>
                      <a:off x="0" y="0"/>
                      <a:ext cx="6188074" cy="4930646"/>
                    </a:xfrm>
                    <a:prstGeom prst="rect">
                      <a:avLst/>
                    </a:prstGeom>
                  </pic:spPr>
                </pic:pic>
              </a:graphicData>
            </a:graphic>
          </wp:inline>
        </w:drawing>
      </w:r>
    </w:p>
    <w:p w14:paraId="732AEBF1"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Lexical Scope</w:t>
      </w:r>
    </w:p>
    <w:p w14:paraId="50AA7C61" w14:textId="77777777" w:rsidR="002B3E15" w:rsidRDefault="002B3E15" w:rsidP="00DB6006">
      <w:pPr>
        <w:pStyle w:val="BodyText"/>
      </w:pPr>
      <w:r>
        <w:t>An indicator that the referenced context is asserted by (included by reference) the referencing context.</w:t>
      </w:r>
    </w:p>
    <w:p w14:paraId="37726A95" w14:textId="77777777" w:rsidR="002B3E15" w:rsidRDefault="002B3E15" w:rsidP="00DB6006">
      <w:r>
        <w:t xml:space="preserve"> </w:t>
      </w:r>
    </w:p>
    <w:p w14:paraId="3B6FABB3" w14:textId="77777777" w:rsidR="002B3E15" w:rsidRDefault="002B3E15" w:rsidP="00DB6006"/>
    <w:p w14:paraId="461AB623" w14:textId="77777777" w:rsidR="002B3E15" w:rsidRDefault="002B3E15" w:rsidP="00DB6006">
      <w:pPr>
        <w:pStyle w:val="Heading3"/>
      </w:pPr>
      <w:bookmarkStart w:id="347" w:name="_d495fd45ae4417cb926eed8d908b4729"/>
      <w:bookmarkStart w:id="348" w:name="_Toc451803305"/>
      <w:r>
        <w:t>Class Conceptual Package</w:t>
      </w:r>
      <w:bookmarkEnd w:id="347"/>
      <w:bookmarkEnd w:id="348"/>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09CA3AD4" w14:textId="77777777" w:rsidR="002B3E15" w:rsidRDefault="002B3E15" w:rsidP="00DB6006">
      <w:pPr>
        <w:pStyle w:val="BodyText"/>
      </w:pPr>
      <w:r>
        <w:t>A model if a real or possible world as conceived by the model authors.</w:t>
      </w:r>
    </w:p>
    <w:p w14:paraId="2E3F8FE3" w14:textId="77777777" w:rsidR="002B3E15" w:rsidRDefault="002B3E15" w:rsidP="00DB6006">
      <w:pPr>
        <w:pStyle w:val="Heading4"/>
      </w:pPr>
      <w:r>
        <w:t>Direct Supertypes</w:t>
      </w:r>
    </w:p>
    <w:p w14:paraId="577FCC22" w14:textId="77777777" w:rsidR="002B3E15" w:rsidRDefault="007507A0" w:rsidP="00DB6006">
      <w:pPr>
        <w:ind w:left="360"/>
      </w:pPr>
      <w:hyperlink w:anchor="_0506f167988dfda7ae188b66aefe4f05" w:history="1">
        <w:r w:rsidR="002B3E15">
          <w:rPr>
            <w:rStyle w:val="Hyperlink"/>
          </w:rPr>
          <w:t>Package</w:t>
        </w:r>
      </w:hyperlink>
    </w:p>
    <w:p w14:paraId="5CC717EE" w14:textId="77777777" w:rsidR="002B3E15" w:rsidRDefault="002B3E15" w:rsidP="00DB6006">
      <w:pPr>
        <w:pStyle w:val="Code0"/>
      </w:pPr>
      <w:r w:rsidRPr="00043180">
        <w:rPr>
          <w:b/>
          <w:sz w:val="24"/>
          <w:szCs w:val="24"/>
        </w:rPr>
        <w:t>package</w:t>
      </w:r>
      <w:r>
        <w:t xml:space="preserve"> SIMF Conceptual Model::Lexical Scope</w:t>
      </w:r>
    </w:p>
    <w:p w14:paraId="5CEDEEA9" w14:textId="77777777" w:rsidR="002B3E15" w:rsidRDefault="002B3E15" w:rsidP="00DB6006"/>
    <w:p w14:paraId="2EE9A422" w14:textId="77777777" w:rsidR="002B3E15" w:rsidRDefault="002B3E15" w:rsidP="00DB6006">
      <w:pPr>
        <w:pStyle w:val="Heading3"/>
      </w:pPr>
      <w:bookmarkStart w:id="349" w:name="_3f8ee3c0c2369667c3f31d50e0ff6f83"/>
      <w:bookmarkStart w:id="350" w:name="_Toc451803306"/>
      <w:r>
        <w:t>Association Definition</w:t>
      </w:r>
      <w:bookmarkEnd w:id="349"/>
      <w:bookmarkEnd w:id="350"/>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544A84EA" w14:textId="77777777" w:rsidR="002B3E15" w:rsidRDefault="002B3E15" w:rsidP="00DB6006">
      <w:pPr>
        <w:pStyle w:val="Code0"/>
      </w:pPr>
      <w:r w:rsidRPr="00043180">
        <w:rPr>
          <w:b/>
          <w:sz w:val="24"/>
          <w:szCs w:val="24"/>
        </w:rPr>
        <w:t>package</w:t>
      </w:r>
      <w:r>
        <w:t xml:space="preserve"> SIMF Conceptual Model::Lexical Scope</w:t>
      </w:r>
    </w:p>
    <w:p w14:paraId="49D9F9AC" w14:textId="77777777" w:rsidR="002B3E15" w:rsidRDefault="002B3E15" w:rsidP="00DB6006">
      <w:pPr>
        <w:pStyle w:val="Heading4"/>
      </w:pPr>
      <w:r>
        <w:lastRenderedPageBreak/>
        <w:t>Association Ends</w:t>
      </w:r>
    </w:p>
    <w:p w14:paraId="4A4C0E34" w14:textId="77777777" w:rsidR="002B3E15" w:rsidRDefault="002B3E15" w:rsidP="00DB6006">
      <w:pPr>
        <w:ind w:firstLine="720"/>
      </w:pPr>
      <w:r>
        <w:rPr>
          <w:noProof/>
        </w:rPr>
        <w:drawing>
          <wp:inline distT="0" distB="0" distL="0" distR="0" wp14:anchorId="2BEA497D" wp14:editId="56120BC9">
            <wp:extent cx="152400" cy="152400"/>
            <wp:effectExtent l="0" t="0" r="0" b="0"/>
            <wp:docPr id="9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2D0185CA" w14:textId="77777777" w:rsidR="00355696" w:rsidRDefault="002B3E15" w:rsidP="00DB6006">
      <w:pPr>
        <w:pStyle w:val="BodyText"/>
      </w:pPr>
      <w:r>
        <w:t>A model element defined within a lexical scope.</w:t>
      </w:r>
    </w:p>
    <w:p w14:paraId="62C9CF1C" w14:textId="6BBF8295" w:rsidR="002B3E15" w:rsidRDefault="002B3E15" w:rsidP="00DB6006">
      <w:pPr>
        <w:pStyle w:val="BodyText"/>
      </w:pPr>
      <w:r>
        <w:t>Definition within a scope does not  assert everything within a scope but the lexical scope may be independently asserted, thus asserting what it defines.</w:t>
      </w:r>
    </w:p>
    <w:p w14:paraId="731B466D" w14:textId="77777777" w:rsidR="002B3E15" w:rsidRDefault="002B3E15" w:rsidP="00DB6006">
      <w:pPr>
        <w:ind w:firstLine="720"/>
      </w:pPr>
      <w:r>
        <w:rPr>
          <w:noProof/>
        </w:rPr>
        <w:drawing>
          <wp:inline distT="0" distB="0" distL="0" distR="0" wp14:anchorId="0D5B13E3" wp14:editId="7A169439">
            <wp:extent cx="152400" cy="152400"/>
            <wp:effectExtent l="0" t="0" r="0" b="0"/>
            <wp:docPr id="9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14:paraId="7869BAF5" w14:textId="77777777" w:rsidR="002B3E15" w:rsidRDefault="002B3E15" w:rsidP="00DB6006">
      <w:pPr>
        <w:pStyle w:val="BodyText"/>
      </w:pPr>
      <w:r>
        <w:t>Lexical scope defining model elements.</w:t>
      </w:r>
    </w:p>
    <w:p w14:paraId="0B36307C" w14:textId="77777777" w:rsidR="002B3E15" w:rsidRDefault="002B3E15" w:rsidP="00DB6006"/>
    <w:p w14:paraId="38EEB2AE" w14:textId="77777777" w:rsidR="002B3E15" w:rsidRDefault="002B3E15" w:rsidP="00DB6006">
      <w:pPr>
        <w:pStyle w:val="Heading3"/>
      </w:pPr>
      <w:bookmarkStart w:id="351" w:name="_1a6d88e097d757268d09f68af82fbd34"/>
      <w:bookmarkStart w:id="352" w:name="_Toc451803307"/>
      <w:r>
        <w:t>Class Definition</w:t>
      </w:r>
      <w:bookmarkEnd w:id="351"/>
      <w:bookmarkEnd w:id="352"/>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1134C6F3" w14:textId="77777777" w:rsidR="00355696" w:rsidRDefault="002B3E15" w:rsidP="00DB6006">
      <w:pPr>
        <w:pStyle w:val="BodyText"/>
      </w:pPr>
      <w:r>
        <w:t>An informal or natural language definition of a something and potentially a reference to external definitions.</w:t>
      </w:r>
    </w:p>
    <w:p w14:paraId="38498871" w14:textId="2E76735F" w:rsidR="002B3E15" w:rsidRDefault="002B3E15" w:rsidP="00DB6006">
      <w:pPr>
        <w:pStyle w:val="BodyText"/>
      </w:pPr>
      <w:r>
        <w:t>A &lt;Definition&gt; May be in the context of a natural language to scope the language it is expressed in.</w:t>
      </w:r>
    </w:p>
    <w:p w14:paraId="7804189C" w14:textId="77777777" w:rsidR="002B3E15" w:rsidRDefault="002B3E15" w:rsidP="00DB6006">
      <w:pPr>
        <w:pStyle w:val="Heading4"/>
      </w:pPr>
      <w:r>
        <w:t>Direct Supertypes</w:t>
      </w:r>
    </w:p>
    <w:p w14:paraId="50311667" w14:textId="77777777" w:rsidR="002B3E15" w:rsidRDefault="007507A0" w:rsidP="00DB6006">
      <w:pPr>
        <w:ind w:left="360"/>
      </w:pPr>
      <w:hyperlink w:anchor="_a739673c8d53da123e392b7e5059ceec" w:history="1">
        <w:r w:rsidR="002B3E15">
          <w:rPr>
            <w:rStyle w:val="Hyperlink"/>
          </w:rPr>
          <w:t>Value</w:t>
        </w:r>
      </w:hyperlink>
    </w:p>
    <w:p w14:paraId="06353F78" w14:textId="77777777" w:rsidR="002B3E15" w:rsidRDefault="002B3E15" w:rsidP="00DB6006">
      <w:pPr>
        <w:pStyle w:val="Code0"/>
      </w:pPr>
      <w:r w:rsidRPr="00043180">
        <w:rPr>
          <w:b/>
          <w:sz w:val="24"/>
          <w:szCs w:val="24"/>
        </w:rPr>
        <w:t>package</w:t>
      </w:r>
      <w:r>
        <w:t xml:space="preserve"> SIMF Conceptual Model::Lexical Scope</w:t>
      </w:r>
    </w:p>
    <w:p w14:paraId="43D08E19" w14:textId="77777777" w:rsidR="002B3E15" w:rsidRDefault="002B3E15" w:rsidP="00DB6006">
      <w:pPr>
        <w:pStyle w:val="Heading4"/>
      </w:pPr>
      <w:r>
        <w:t>Attributes</w:t>
      </w:r>
    </w:p>
    <w:p w14:paraId="32E83511" w14:textId="77777777" w:rsidR="002B3E15" w:rsidRDefault="002B3E15" w:rsidP="00DB6006">
      <w:pPr>
        <w:pStyle w:val="BodyText2"/>
      </w:pPr>
      <w:r>
        <w:rPr>
          <w:noProof/>
          <w:lang w:bidi="ar-SA"/>
        </w:rPr>
        <w:drawing>
          <wp:inline distT="0" distB="0" distL="0" distR="0" wp14:anchorId="4F4147B7" wp14:editId="16691ECF">
            <wp:extent cx="152400" cy="152400"/>
            <wp:effectExtent l="0" t="0" r="0" b="0"/>
            <wp:docPr id="9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14:paraId="11489ACE" w14:textId="77777777" w:rsidR="002B3E15" w:rsidRDefault="002B3E15" w:rsidP="00DB6006">
      <w:pPr>
        <w:pStyle w:val="BodyText"/>
      </w:pPr>
      <w:r>
        <w:t>Text describing a something in natural language. The language may be indicated by a context of the definition.</w:t>
      </w:r>
    </w:p>
    <w:p w14:paraId="29678B35" w14:textId="77777777" w:rsidR="002B3E15" w:rsidRDefault="002B3E15" w:rsidP="00DB6006">
      <w:pPr>
        <w:pStyle w:val="BodyText2"/>
      </w:pPr>
      <w:r>
        <w:rPr>
          <w:noProof/>
          <w:lang w:bidi="ar-SA"/>
        </w:rPr>
        <w:drawing>
          <wp:inline distT="0" distB="0" distL="0" distR="0" wp14:anchorId="59CFB12E" wp14:editId="0FCD2494">
            <wp:extent cx="152400" cy="152400"/>
            <wp:effectExtent l="0" t="0" r="0" b="0"/>
            <wp:docPr id="10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045436D7" w14:textId="77777777" w:rsidR="002B3E15" w:rsidRDefault="002B3E15" w:rsidP="00DB6006">
      <w:pPr>
        <w:pStyle w:val="BodyText"/>
      </w:pPr>
      <w:r>
        <w:t>A reference to an external information resource that further defines the something.</w:t>
      </w:r>
    </w:p>
    <w:p w14:paraId="2DC88DA1" w14:textId="77777777" w:rsidR="002B3E15" w:rsidRDefault="002B3E15" w:rsidP="00DB6006">
      <w:pPr>
        <w:pStyle w:val="BodyText2"/>
      </w:pPr>
      <w:r>
        <w:rPr>
          <w:noProof/>
          <w:lang w:bidi="ar-SA"/>
        </w:rPr>
        <w:drawing>
          <wp:inline distT="0" distB="0" distL="0" distR="0" wp14:anchorId="4C0106B3" wp14:editId="5E6ADF10">
            <wp:extent cx="152400" cy="152400"/>
            <wp:effectExtent l="0" t="0" r="0" b="0"/>
            <wp:docPr id="10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01EE23D2" w14:textId="77777777" w:rsidR="002B3E15" w:rsidRDefault="002B3E15" w:rsidP="00DB6006">
      <w:pPr>
        <w:pStyle w:val="BodyText"/>
      </w:pPr>
      <w:r>
        <w:t>Specific term in an external resource that further defined something.</w:t>
      </w:r>
    </w:p>
    <w:p w14:paraId="27E0E9F6" w14:textId="77777777" w:rsidR="002B3E15" w:rsidRDefault="002B3E15" w:rsidP="00DB6006">
      <w:pPr>
        <w:pStyle w:val="Heading4"/>
      </w:pPr>
      <w:r>
        <w:t>Associations</w:t>
      </w:r>
    </w:p>
    <w:p w14:paraId="7A7C3E75" w14:textId="77777777" w:rsidR="002B3E15" w:rsidRDefault="002B3E15" w:rsidP="00DB6006">
      <w:pPr>
        <w:ind w:left="605" w:hanging="245"/>
      </w:pPr>
      <w:r>
        <w:rPr>
          <w:noProof/>
        </w:rPr>
        <w:drawing>
          <wp:inline distT="0" distB="0" distL="0" distR="0" wp14:anchorId="44FC4114" wp14:editId="1C59750F">
            <wp:extent cx="152400" cy="152400"/>
            <wp:effectExtent l="0" t="0" r="0" b="0"/>
            <wp:docPr id="1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0B751946" w14:textId="77777777" w:rsidR="002B3E15" w:rsidRDefault="002B3E15" w:rsidP="00DB6006">
      <w:pPr>
        <w:pStyle w:val="BodyText"/>
      </w:pPr>
      <w:r>
        <w:t>Some thing described by a definition.</w:t>
      </w:r>
    </w:p>
    <w:p w14:paraId="26575531" w14:textId="77777777" w:rsidR="002B3E15" w:rsidRDefault="002B3E15" w:rsidP="00DB6006"/>
    <w:p w14:paraId="7F6C0C91" w14:textId="77777777" w:rsidR="002B3E15" w:rsidRDefault="002B3E15" w:rsidP="00DB6006">
      <w:pPr>
        <w:pStyle w:val="Heading3"/>
      </w:pPr>
      <w:bookmarkStart w:id="353" w:name="_7c14183741a6bbb21d2fd7dc5685175f"/>
      <w:bookmarkStart w:id="354" w:name="_Toc451803308"/>
      <w:r>
        <w:t>Association Documentation</w:t>
      </w:r>
      <w:bookmarkEnd w:id="353"/>
      <w:bookmarkEnd w:id="354"/>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14:paraId="6F2B19B9" w14:textId="77777777" w:rsidR="002B3E15" w:rsidRDefault="002B3E15" w:rsidP="00DB6006">
      <w:pPr>
        <w:pStyle w:val="Code0"/>
      </w:pPr>
      <w:r w:rsidRPr="00043180">
        <w:rPr>
          <w:b/>
          <w:sz w:val="24"/>
          <w:szCs w:val="24"/>
        </w:rPr>
        <w:t>package</w:t>
      </w:r>
      <w:r>
        <w:t xml:space="preserve"> SIMF Conceptual Model::Lexical Scope</w:t>
      </w:r>
    </w:p>
    <w:p w14:paraId="6386C292" w14:textId="77777777" w:rsidR="002B3E15" w:rsidRDefault="002B3E15" w:rsidP="00DB6006">
      <w:pPr>
        <w:pStyle w:val="Heading4"/>
      </w:pPr>
      <w:r>
        <w:t>Association Ends</w:t>
      </w:r>
    </w:p>
    <w:p w14:paraId="43E33853" w14:textId="77777777" w:rsidR="002B3E15" w:rsidRDefault="002B3E15" w:rsidP="00DB6006">
      <w:pPr>
        <w:ind w:firstLine="720"/>
      </w:pPr>
      <w:r>
        <w:rPr>
          <w:noProof/>
        </w:rPr>
        <w:drawing>
          <wp:inline distT="0" distB="0" distL="0" distR="0" wp14:anchorId="2EEC7D4B" wp14:editId="418F6C9B">
            <wp:extent cx="152400" cy="152400"/>
            <wp:effectExtent l="0" t="0" r="0" b="0"/>
            <wp:docPr id="1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7EF4A775" w14:textId="77777777" w:rsidR="002B3E15" w:rsidRDefault="002B3E15" w:rsidP="00DB6006">
      <w:pPr>
        <w:pStyle w:val="BodyText"/>
      </w:pPr>
      <w:r>
        <w:t>Some thing described by a definition.</w:t>
      </w:r>
    </w:p>
    <w:p w14:paraId="0AC93582" w14:textId="77777777" w:rsidR="002B3E15" w:rsidRDefault="002B3E15" w:rsidP="00DB6006">
      <w:pPr>
        <w:ind w:firstLine="720"/>
      </w:pPr>
      <w:r>
        <w:rPr>
          <w:noProof/>
        </w:rPr>
        <w:drawing>
          <wp:inline distT="0" distB="0" distL="0" distR="0" wp14:anchorId="36463F4A" wp14:editId="3FF6D093">
            <wp:extent cx="152400" cy="152400"/>
            <wp:effectExtent l="0" t="0" r="0" b="0"/>
            <wp:docPr id="1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64167565" w14:textId="77777777" w:rsidR="002B3E15" w:rsidRDefault="002B3E15" w:rsidP="00DB6006">
      <w:pPr>
        <w:pStyle w:val="BodyText"/>
      </w:pPr>
      <w:r>
        <w:t>An informal description of something.</w:t>
      </w:r>
    </w:p>
    <w:p w14:paraId="4CA2943C" w14:textId="77777777" w:rsidR="002B3E15" w:rsidRDefault="002B3E15" w:rsidP="00DB6006"/>
    <w:p w14:paraId="141D94E5" w14:textId="77777777" w:rsidR="002B3E15" w:rsidRDefault="002B3E15" w:rsidP="00DB6006">
      <w:pPr>
        <w:pStyle w:val="Heading3"/>
      </w:pPr>
      <w:bookmarkStart w:id="355" w:name="_63373b0346ad3a4e524d65160b8f5793"/>
      <w:bookmarkStart w:id="356" w:name="_Toc451803309"/>
      <w:r>
        <w:t>Class Include</w:t>
      </w:r>
      <w:bookmarkEnd w:id="355"/>
      <w:bookmarkEnd w:id="356"/>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4DE5D987" w14:textId="77777777" w:rsidR="002B3E15" w:rsidRDefault="002B3E15" w:rsidP="00DB6006">
      <w:pPr>
        <w:pStyle w:val="BodyText"/>
      </w:pPr>
      <w:r>
        <w:t xml:space="preserve">An "Include" is an external scope that is visible and asserted by the owning lexical scope. </w:t>
      </w:r>
    </w:p>
    <w:p w14:paraId="05D6DCB3" w14:textId="77777777" w:rsidR="002B3E15" w:rsidRDefault="002B3E15" w:rsidP="00DB6006">
      <w:pPr>
        <w:pStyle w:val="Heading4"/>
      </w:pPr>
      <w:r>
        <w:t>Direct Supertypes</w:t>
      </w:r>
    </w:p>
    <w:p w14:paraId="1EDD6B89" w14:textId="77777777" w:rsidR="002B3E15" w:rsidRDefault="007507A0" w:rsidP="00DB6006">
      <w:pPr>
        <w:ind w:left="360"/>
      </w:pPr>
      <w:hyperlink w:anchor="_0315319befc74caa0a2a7d36cff333c0" w:history="1">
        <w:r w:rsidR="002B3E15">
          <w:rPr>
            <w:rStyle w:val="Hyperlink"/>
          </w:rPr>
          <w:t>Lexical Reference</w:t>
        </w:r>
      </w:hyperlink>
    </w:p>
    <w:p w14:paraId="2F733C90" w14:textId="77777777" w:rsidR="002B3E15" w:rsidRDefault="002B3E15" w:rsidP="00DB6006">
      <w:pPr>
        <w:pStyle w:val="Code0"/>
      </w:pPr>
      <w:r w:rsidRPr="00043180">
        <w:rPr>
          <w:b/>
          <w:sz w:val="24"/>
          <w:szCs w:val="24"/>
        </w:rPr>
        <w:lastRenderedPageBreak/>
        <w:t>package</w:t>
      </w:r>
      <w:r>
        <w:t xml:space="preserve"> SIMF Conceptual Model::Lexical Scope</w:t>
      </w:r>
    </w:p>
    <w:p w14:paraId="72E73953" w14:textId="77777777" w:rsidR="002B3E15" w:rsidRDefault="002B3E15" w:rsidP="00DB6006"/>
    <w:p w14:paraId="2B8F1D44" w14:textId="77777777" w:rsidR="002B3E15" w:rsidRDefault="002B3E15" w:rsidP="00DB6006">
      <w:pPr>
        <w:pStyle w:val="Heading3"/>
      </w:pPr>
      <w:bookmarkStart w:id="357" w:name="_0315319befc74caa0a2a7d36cff333c0"/>
      <w:bookmarkStart w:id="358" w:name="_Toc451803310"/>
      <w:r>
        <w:t>Class Lexical Reference</w:t>
      </w:r>
      <w:bookmarkEnd w:id="357"/>
      <w:bookmarkEnd w:id="358"/>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2C6273C6" w14:textId="77777777" w:rsidR="002B3E15" w:rsidRDefault="002B3E15" w:rsidP="00DB6006">
      <w:pPr>
        <w:pStyle w:val="BodyText"/>
      </w:pPr>
      <w:r>
        <w:t xml:space="preserve">A Lexical Reference is an external scope that is visible to but not necessarily asserted by the owning lexical scope. </w:t>
      </w:r>
    </w:p>
    <w:p w14:paraId="58004400" w14:textId="77777777" w:rsidR="002B3E15" w:rsidRDefault="002B3E15" w:rsidP="00DB6006">
      <w:pPr>
        <w:pStyle w:val="Heading4"/>
      </w:pPr>
      <w:r>
        <w:t>Direct Supertypes</w:t>
      </w:r>
    </w:p>
    <w:p w14:paraId="1D3DA25F" w14:textId="77777777" w:rsidR="002B3E15" w:rsidRDefault="007507A0" w:rsidP="00DB6006">
      <w:pPr>
        <w:ind w:left="360"/>
      </w:pPr>
      <w:hyperlink w:anchor="_66d62b068053cee3464e1e03e6035eed" w:history="1">
        <w:r w:rsidR="002B3E15">
          <w:rPr>
            <w:rStyle w:val="Hyperlink"/>
          </w:rPr>
          <w:t>Context</w:t>
        </w:r>
      </w:hyperlink>
    </w:p>
    <w:p w14:paraId="608ADF57" w14:textId="77777777" w:rsidR="002B3E15" w:rsidRDefault="002B3E15" w:rsidP="00DB6006">
      <w:pPr>
        <w:pStyle w:val="Code0"/>
      </w:pPr>
      <w:r w:rsidRPr="00043180">
        <w:rPr>
          <w:b/>
          <w:sz w:val="24"/>
          <w:szCs w:val="24"/>
        </w:rPr>
        <w:t>package</w:t>
      </w:r>
      <w:r>
        <w:t xml:space="preserve"> SIMF Conceptual Model::Lexical Scope</w:t>
      </w:r>
    </w:p>
    <w:p w14:paraId="4AA6FBB9" w14:textId="77777777" w:rsidR="002B3E15" w:rsidRDefault="002B3E15" w:rsidP="00DB6006">
      <w:pPr>
        <w:pStyle w:val="Heading4"/>
      </w:pPr>
      <w:r>
        <w:t>Associations</w:t>
      </w:r>
    </w:p>
    <w:p w14:paraId="0313D05D" w14:textId="77777777" w:rsidR="002B3E15" w:rsidRDefault="002B3E15" w:rsidP="00DB6006">
      <w:pPr>
        <w:ind w:left="605" w:hanging="245"/>
      </w:pPr>
      <w:r>
        <w:rPr>
          <w:noProof/>
        </w:rPr>
        <w:drawing>
          <wp:inline distT="0" distB="0" distL="0" distR="0" wp14:anchorId="7AAC774F" wp14:editId="4569FEB8">
            <wp:extent cx="152400" cy="152400"/>
            <wp:effectExtent l="0" t="0" r="0" b="0"/>
            <wp:docPr id="1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2A2D1F55" w14:textId="77777777" w:rsidR="002B3E15" w:rsidRDefault="002B3E15" w:rsidP="00DB6006">
      <w:pPr>
        <w:pStyle w:val="BodyText"/>
      </w:pPr>
      <w:r>
        <w:t>A referenced context, potentially in another model, that provides visibility to the elements in that context.</w:t>
      </w:r>
    </w:p>
    <w:p w14:paraId="2017C56B" w14:textId="77777777" w:rsidR="002B3E15" w:rsidRDefault="002B3E15" w:rsidP="00DB6006">
      <w:pPr>
        <w:ind w:left="605" w:hanging="245"/>
      </w:pPr>
      <w:r>
        <w:rPr>
          <w:noProof/>
        </w:rPr>
        <w:drawing>
          <wp:inline distT="0" distB="0" distL="0" distR="0" wp14:anchorId="0E5DBDC7" wp14:editId="3D46221B">
            <wp:extent cx="152400" cy="152400"/>
            <wp:effectExtent l="0" t="0" r="0" b="0"/>
            <wp:docPr id="11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4AFD5391" w14:textId="77777777" w:rsidR="002B3E15" w:rsidRDefault="002B3E15" w:rsidP="00DB6006">
      <w:pPr>
        <w:pStyle w:val="BodyText"/>
      </w:pPr>
      <w:r>
        <w:t>A lexical scope that is extended by a lexical reference.</w:t>
      </w:r>
    </w:p>
    <w:p w14:paraId="737BB644" w14:textId="77777777" w:rsidR="002B3E15" w:rsidRDefault="002B3E15" w:rsidP="00DB6006"/>
    <w:p w14:paraId="6C0C51AD" w14:textId="77777777" w:rsidR="002B3E15" w:rsidRDefault="002B3E15" w:rsidP="00DB6006">
      <w:pPr>
        <w:pStyle w:val="Heading3"/>
      </w:pPr>
      <w:bookmarkStart w:id="359" w:name="_693daf0a0de3f4b82a04aee474c3f151"/>
      <w:bookmarkStart w:id="360" w:name="_Toc451803311"/>
      <w:r>
        <w:t>Class Lexical Scope</w:t>
      </w:r>
      <w:bookmarkEnd w:id="359"/>
      <w:bookmarkEnd w:id="360"/>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2FA6472B" w14:textId="77777777" w:rsidR="002B3E15" w:rsidRDefault="002B3E15" w:rsidP="00DB6006">
      <w:pPr>
        <w:pStyle w:val="BodyText"/>
      </w:pPr>
      <w:r>
        <w:t>Lexical scope represents model content (the lexical structure of the model) that then models an area of concern. A lexical scope may define model elements representing anything.</w:t>
      </w:r>
    </w:p>
    <w:p w14:paraId="19051710" w14:textId="77777777" w:rsidR="002B3E15" w:rsidRDefault="002B3E15" w:rsidP="00DB6006">
      <w:pPr>
        <w:pStyle w:val="Heading4"/>
      </w:pPr>
      <w:r>
        <w:t>Direct Supertypes</w:t>
      </w:r>
    </w:p>
    <w:p w14:paraId="73527D80" w14:textId="77777777" w:rsidR="002B3E15" w:rsidRDefault="007507A0" w:rsidP="00DB6006">
      <w:pPr>
        <w:ind w:left="360"/>
      </w:pPr>
      <w:hyperlink w:anchor="_66d62b068053cee3464e1e03e6035eed" w:history="1">
        <w:r w:rsidR="002B3E15">
          <w:rPr>
            <w:rStyle w:val="Hyperlink"/>
          </w:rPr>
          <w:t>Context</w:t>
        </w:r>
      </w:hyperlink>
    </w:p>
    <w:p w14:paraId="3EA59CA6" w14:textId="77777777" w:rsidR="002B3E15" w:rsidRDefault="002B3E15" w:rsidP="00DB6006">
      <w:pPr>
        <w:pStyle w:val="Code0"/>
      </w:pPr>
      <w:r w:rsidRPr="00043180">
        <w:rPr>
          <w:b/>
          <w:sz w:val="24"/>
          <w:szCs w:val="24"/>
        </w:rPr>
        <w:t>package</w:t>
      </w:r>
      <w:r>
        <w:t xml:space="preserve"> SIMF Conceptual Model::Lexical Scope</w:t>
      </w:r>
    </w:p>
    <w:p w14:paraId="72775D99" w14:textId="77777777" w:rsidR="002B3E15" w:rsidRDefault="002B3E15" w:rsidP="00DB6006">
      <w:pPr>
        <w:pStyle w:val="Heading4"/>
      </w:pPr>
      <w:r>
        <w:t>Associations</w:t>
      </w:r>
    </w:p>
    <w:p w14:paraId="684EB9DB" w14:textId="77777777" w:rsidR="002B3E15" w:rsidRDefault="002B3E15" w:rsidP="00DB6006">
      <w:pPr>
        <w:ind w:left="605" w:hanging="245"/>
      </w:pPr>
      <w:r>
        <w:rPr>
          <w:noProof/>
        </w:rPr>
        <w:drawing>
          <wp:inline distT="0" distB="0" distL="0" distR="0" wp14:anchorId="46974318" wp14:editId="33F5CF07">
            <wp:extent cx="152400" cy="152400"/>
            <wp:effectExtent l="0" t="0" r="0" b="0"/>
            <wp:docPr id="1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7BAA1D3A" w14:textId="77777777" w:rsidR="00355696" w:rsidRDefault="002B3E15" w:rsidP="00DB6006">
      <w:pPr>
        <w:pStyle w:val="BodyText"/>
      </w:pPr>
      <w:r>
        <w:t>A model element defined within a lexical scope.</w:t>
      </w:r>
    </w:p>
    <w:p w14:paraId="2F3CE964" w14:textId="30C11E09" w:rsidR="002B3E15" w:rsidRDefault="002B3E15" w:rsidP="00DB6006">
      <w:pPr>
        <w:pStyle w:val="BodyText"/>
      </w:pPr>
      <w:r>
        <w:t>Definition within a scope does not  assert everything within a scope but the lexical scope may be independently asserted, thus asserting what it defines.</w:t>
      </w:r>
    </w:p>
    <w:p w14:paraId="4ED26B35" w14:textId="77777777" w:rsidR="002B3E15" w:rsidRDefault="002B3E15" w:rsidP="00DB6006">
      <w:pPr>
        <w:ind w:left="605" w:hanging="245"/>
      </w:pPr>
      <w:r>
        <w:rPr>
          <w:noProof/>
        </w:rPr>
        <w:drawing>
          <wp:inline distT="0" distB="0" distL="0" distR="0" wp14:anchorId="78141B2D" wp14:editId="3663932C">
            <wp:extent cx="152400" cy="152400"/>
            <wp:effectExtent l="0" t="0" r="0" b="0"/>
            <wp:docPr id="1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7967ADD6" w14:textId="77777777" w:rsidR="002B3E15" w:rsidRDefault="002B3E15" w:rsidP="00DB6006">
      <w:pPr>
        <w:pStyle w:val="BodyText"/>
      </w:pPr>
      <w:r>
        <w:t>A reference providing visibility of a lexical scope to an internal or external context.</w:t>
      </w:r>
    </w:p>
    <w:p w14:paraId="1984E5ED" w14:textId="77777777" w:rsidR="002B3E15" w:rsidRDefault="002B3E15" w:rsidP="00DB6006">
      <w:pPr>
        <w:ind w:left="605" w:hanging="245"/>
      </w:pPr>
      <w:r>
        <w:rPr>
          <w:noProof/>
        </w:rPr>
        <w:drawing>
          <wp:inline distT="0" distB="0" distL="0" distR="0" wp14:anchorId="2511C259" wp14:editId="35598F1F">
            <wp:extent cx="152400" cy="152400"/>
            <wp:effectExtent l="0" t="0" r="0" b="0"/>
            <wp:docPr id="1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14:paraId="1A758041" w14:textId="77777777" w:rsidR="002B3E15" w:rsidRDefault="002B3E15" w:rsidP="00DB6006">
      <w:pPr>
        <w:pStyle w:val="BodyText"/>
      </w:pPr>
      <w:r>
        <w:t>An &lt;Identifier&gt; defined within a scope.</w:t>
      </w:r>
    </w:p>
    <w:p w14:paraId="28C5F835" w14:textId="77777777" w:rsidR="002B3E15" w:rsidRDefault="002B3E15" w:rsidP="00DB6006">
      <w:pPr>
        <w:ind w:left="605" w:hanging="245"/>
      </w:pPr>
      <w:r>
        <w:rPr>
          <w:noProof/>
        </w:rPr>
        <w:drawing>
          <wp:inline distT="0" distB="0" distL="0" distR="0" wp14:anchorId="47D47A58" wp14:editId="3D6652E4">
            <wp:extent cx="152400" cy="152400"/>
            <wp:effectExtent l="0" t="0" r="0" b="0"/>
            <wp:docPr id="51"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BF0AFEB"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2A1C1BE" w14:textId="77777777" w:rsidR="00355696" w:rsidRDefault="00355696" w:rsidP="00DB6006">
      <w:pPr>
        <w:pStyle w:val="BodyText"/>
      </w:pPr>
    </w:p>
    <w:p w14:paraId="4DCFE4BE" w14:textId="5B99B42B" w:rsidR="002B3E15" w:rsidRDefault="002B3E15" w:rsidP="00DB6006">
      <w:pPr>
        <w:pStyle w:val="BodyText"/>
      </w:pPr>
      <w:r>
        <w:t>&lt;states&gt; is a convenience for the common case where assertion and lexical containment are combined.</w:t>
      </w:r>
    </w:p>
    <w:p w14:paraId="3B871E8C" w14:textId="77777777" w:rsidR="002B3E15" w:rsidRDefault="002B3E15" w:rsidP="00DB6006"/>
    <w:p w14:paraId="49ABAC50" w14:textId="77777777" w:rsidR="002B3E15" w:rsidRDefault="002B3E15" w:rsidP="00DB6006">
      <w:pPr>
        <w:pStyle w:val="Heading3"/>
      </w:pPr>
      <w:bookmarkStart w:id="361" w:name="_889ee49b354f339e48a0f7197f84aa16"/>
      <w:bookmarkStart w:id="362" w:name="_Toc451803312"/>
      <w:r>
        <w:t>Class Logical Package</w:t>
      </w:r>
      <w:bookmarkEnd w:id="361"/>
      <w:bookmarkEnd w:id="362"/>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59FE4F87" w14:textId="77777777" w:rsidR="002B3E15" w:rsidRDefault="002B3E15" w:rsidP="00DB6006">
      <w:pPr>
        <w:pStyle w:val="BodyText"/>
      </w:pPr>
      <w:r>
        <w:t>A model of information about a real or possible world independent of technical representation.</w:t>
      </w:r>
    </w:p>
    <w:p w14:paraId="0C3DDF6A" w14:textId="77777777" w:rsidR="002B3E15" w:rsidRDefault="002B3E15" w:rsidP="00DB6006">
      <w:pPr>
        <w:pStyle w:val="Heading4"/>
      </w:pPr>
      <w:r>
        <w:lastRenderedPageBreak/>
        <w:t>Direct Supertypes</w:t>
      </w:r>
    </w:p>
    <w:p w14:paraId="3CB0922A" w14:textId="77777777" w:rsidR="002B3E15" w:rsidRDefault="007507A0" w:rsidP="00DB6006">
      <w:pPr>
        <w:ind w:left="360"/>
      </w:pPr>
      <w:hyperlink w:anchor="_0506f167988dfda7ae188b66aefe4f05" w:history="1">
        <w:r w:rsidR="002B3E15">
          <w:rPr>
            <w:rStyle w:val="Hyperlink"/>
          </w:rPr>
          <w:t>Package</w:t>
        </w:r>
      </w:hyperlink>
    </w:p>
    <w:p w14:paraId="5CE438FC" w14:textId="77777777" w:rsidR="002B3E15" w:rsidRDefault="002B3E15" w:rsidP="00DB6006">
      <w:pPr>
        <w:pStyle w:val="Code0"/>
      </w:pPr>
      <w:r w:rsidRPr="00043180">
        <w:rPr>
          <w:b/>
          <w:sz w:val="24"/>
          <w:szCs w:val="24"/>
        </w:rPr>
        <w:t>package</w:t>
      </w:r>
      <w:r>
        <w:t xml:space="preserve"> SIMF Conceptual Model::Lexical Scope</w:t>
      </w:r>
    </w:p>
    <w:p w14:paraId="3A6B12AF" w14:textId="77777777" w:rsidR="002B3E15" w:rsidRDefault="002B3E15" w:rsidP="00DB6006"/>
    <w:p w14:paraId="38B89612" w14:textId="77777777" w:rsidR="002B3E15" w:rsidRDefault="002B3E15" w:rsidP="00DB6006">
      <w:pPr>
        <w:pStyle w:val="Heading3"/>
      </w:pPr>
      <w:bookmarkStart w:id="363" w:name="_4ba82665673b893f1166686a19220944"/>
      <w:bookmarkStart w:id="364" w:name="_Toc451803313"/>
      <w:r>
        <w:t>Class Mapping Package</w:t>
      </w:r>
      <w:bookmarkEnd w:id="363"/>
      <w:bookmarkEnd w:id="364"/>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1C6209DB" w14:textId="77777777" w:rsidR="002B3E15" w:rsidRDefault="002B3E15" w:rsidP="00DB6006">
      <w:pPr>
        <w:pStyle w:val="BodyText"/>
      </w:pPr>
      <w:r>
        <w:t>A model defining relationships between other models.</w:t>
      </w:r>
    </w:p>
    <w:p w14:paraId="7820DDD0" w14:textId="77777777" w:rsidR="002B3E15" w:rsidRDefault="002B3E15" w:rsidP="00DB6006">
      <w:pPr>
        <w:pStyle w:val="Heading4"/>
      </w:pPr>
      <w:r>
        <w:t>Direct Supertypes</w:t>
      </w:r>
    </w:p>
    <w:p w14:paraId="1FEA6ACD" w14:textId="77777777" w:rsidR="002B3E15" w:rsidRDefault="007507A0" w:rsidP="00DB6006">
      <w:pPr>
        <w:ind w:left="360"/>
      </w:pPr>
      <w:hyperlink w:anchor="_0506f167988dfda7ae188b66aefe4f05" w:history="1">
        <w:r w:rsidR="002B3E15">
          <w:rPr>
            <w:rStyle w:val="Hyperlink"/>
          </w:rPr>
          <w:t>Package</w:t>
        </w:r>
      </w:hyperlink>
    </w:p>
    <w:p w14:paraId="7F100639" w14:textId="77777777" w:rsidR="002B3E15" w:rsidRDefault="002B3E15" w:rsidP="00DB6006">
      <w:pPr>
        <w:pStyle w:val="Code0"/>
      </w:pPr>
      <w:r w:rsidRPr="00043180">
        <w:rPr>
          <w:b/>
          <w:sz w:val="24"/>
          <w:szCs w:val="24"/>
        </w:rPr>
        <w:t>package</w:t>
      </w:r>
      <w:r>
        <w:t xml:space="preserve"> SIMF Conceptual Model::Lexical Scope</w:t>
      </w:r>
    </w:p>
    <w:p w14:paraId="24CBAB0D" w14:textId="77777777" w:rsidR="002B3E15" w:rsidRDefault="002B3E15" w:rsidP="00DB6006"/>
    <w:p w14:paraId="346DCC64" w14:textId="77777777" w:rsidR="002B3E15" w:rsidRDefault="002B3E15" w:rsidP="00DB6006">
      <w:pPr>
        <w:pStyle w:val="Heading3"/>
      </w:pPr>
      <w:bookmarkStart w:id="365" w:name="_dd8aaeec86b7d8c1bfe7420e9594a71b"/>
      <w:bookmarkStart w:id="366" w:name="_Toc451803314"/>
      <w:r>
        <w:t>Class Model</w:t>
      </w:r>
      <w:bookmarkEnd w:id="365"/>
      <w:bookmarkEnd w:id="366"/>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7346FAC8" w14:textId="77777777" w:rsidR="002B3E15" w:rsidRDefault="002B3E15" w:rsidP="00DB6006">
      <w:pPr>
        <w:pStyle w:val="BodyText"/>
      </w:pPr>
      <w:r>
        <w:t>A root package. A model has no owner and may be directly referenced as an independent information resource. A model is defined in it's self.</w:t>
      </w:r>
    </w:p>
    <w:p w14:paraId="050FBE6D" w14:textId="77777777" w:rsidR="002B3E15" w:rsidRDefault="002B3E15" w:rsidP="00DB6006">
      <w:pPr>
        <w:pStyle w:val="Heading4"/>
      </w:pPr>
      <w:r>
        <w:t>Direct Supertypes</w:t>
      </w:r>
    </w:p>
    <w:p w14:paraId="48090123" w14:textId="77777777" w:rsidR="002B3E15" w:rsidRDefault="007507A0" w:rsidP="00DB6006">
      <w:pPr>
        <w:ind w:left="360"/>
      </w:pPr>
      <w:hyperlink w:anchor="_0506f167988dfda7ae188b66aefe4f05" w:history="1">
        <w:r w:rsidR="002B3E15">
          <w:rPr>
            <w:rStyle w:val="Hyperlink"/>
          </w:rPr>
          <w:t>Package</w:t>
        </w:r>
      </w:hyperlink>
    </w:p>
    <w:p w14:paraId="1C7D75A2" w14:textId="77777777" w:rsidR="002B3E15" w:rsidRDefault="002B3E15" w:rsidP="00DB6006">
      <w:pPr>
        <w:pStyle w:val="Code0"/>
      </w:pPr>
      <w:r w:rsidRPr="00043180">
        <w:rPr>
          <w:b/>
          <w:sz w:val="24"/>
          <w:szCs w:val="24"/>
        </w:rPr>
        <w:t>package</w:t>
      </w:r>
      <w:r>
        <w:t xml:space="preserve"> SIMF Conceptual Model::Lexical Scope</w:t>
      </w:r>
    </w:p>
    <w:p w14:paraId="14167A22" w14:textId="77777777" w:rsidR="002B3E15" w:rsidRDefault="002B3E15" w:rsidP="00DB6006">
      <w:pPr>
        <w:pStyle w:val="Heading4"/>
      </w:pPr>
      <w:r>
        <w:t>Associations</w:t>
      </w:r>
    </w:p>
    <w:p w14:paraId="3D581942" w14:textId="77777777" w:rsidR="002B3E15" w:rsidRDefault="002B3E15" w:rsidP="00DB6006">
      <w:pPr>
        <w:ind w:left="605" w:hanging="245"/>
      </w:pPr>
      <w:r>
        <w:rPr>
          <w:noProof/>
        </w:rPr>
        <w:drawing>
          <wp:inline distT="0" distB="0" distL="0" distR="0" wp14:anchorId="1986D543" wp14:editId="64B03C69">
            <wp:extent cx="152400" cy="152400"/>
            <wp:effectExtent l="0" t="0" r="0" b="0"/>
            <wp:docPr id="53"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77CDC793" w14:textId="77777777" w:rsidR="002B3E15" w:rsidRDefault="002B3E15" w:rsidP="00DB6006">
      <w:pPr>
        <w:ind w:left="605" w:hanging="245"/>
      </w:pPr>
      <w:r>
        <w:rPr>
          <w:noProof/>
        </w:rPr>
        <w:drawing>
          <wp:inline distT="0" distB="0" distL="0" distR="0" wp14:anchorId="580A7683" wp14:editId="24716EC9">
            <wp:extent cx="152400" cy="152400"/>
            <wp:effectExtent l="0" t="0" r="0" b="0"/>
            <wp:docPr id="1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14:paraId="2C6E40FF" w14:textId="77777777" w:rsidR="002B3E15" w:rsidRDefault="002B3E15" w:rsidP="00DB6006"/>
    <w:p w14:paraId="1CC05460" w14:textId="77777777" w:rsidR="002B3E15" w:rsidRDefault="002B3E15" w:rsidP="00DB6006">
      <w:pPr>
        <w:pStyle w:val="Heading3"/>
      </w:pPr>
      <w:bookmarkStart w:id="367" w:name="_0506f167988dfda7ae188b66aefe4f05"/>
      <w:bookmarkStart w:id="368" w:name="_Toc451803315"/>
      <w:r>
        <w:t>Class Package</w:t>
      </w:r>
      <w:bookmarkEnd w:id="367"/>
      <w:bookmarkEnd w:id="368"/>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47785BD8" w14:textId="77777777" w:rsidR="00355696" w:rsidRDefault="002B3E15" w:rsidP="00DB6006">
      <w:pPr>
        <w:pStyle w:val="BodyText"/>
      </w:pPr>
      <w:r>
        <w:t>A group of model elements that provides a definitional scope for those elements.</w:t>
      </w:r>
    </w:p>
    <w:p w14:paraId="1971A345" w14:textId="029273FD" w:rsidR="002B3E15" w:rsidRDefault="002B3E15" w:rsidP="00DB6006">
      <w:pPr>
        <w:pStyle w:val="BodyText"/>
      </w:pPr>
    </w:p>
    <w:p w14:paraId="379150FA" w14:textId="77777777" w:rsidR="002B3E15" w:rsidRDefault="002B3E15" w:rsidP="00DB6006">
      <w:pPr>
        <w:pStyle w:val="Heading4"/>
      </w:pPr>
      <w:r>
        <w:t>Direct Supertypes</w:t>
      </w:r>
    </w:p>
    <w:p w14:paraId="5CDC6886" w14:textId="77777777" w:rsidR="002B3E15" w:rsidRDefault="007507A0" w:rsidP="00DB6006">
      <w:pPr>
        <w:ind w:left="360"/>
      </w:pPr>
      <w:hyperlink w:anchor="_693daf0a0de3f4b82a04aee474c3f151" w:history="1">
        <w:r w:rsidR="002B3E15">
          <w:rPr>
            <w:rStyle w:val="Hyperlink"/>
          </w:rPr>
          <w:t>Lexical Scope</w:t>
        </w:r>
      </w:hyperlink>
    </w:p>
    <w:p w14:paraId="0EA2D77E" w14:textId="77777777" w:rsidR="002B3E15" w:rsidRDefault="002B3E15" w:rsidP="00DB6006">
      <w:pPr>
        <w:pStyle w:val="Code0"/>
      </w:pPr>
      <w:r w:rsidRPr="00043180">
        <w:rPr>
          <w:b/>
          <w:sz w:val="24"/>
          <w:szCs w:val="24"/>
        </w:rPr>
        <w:t>package</w:t>
      </w:r>
      <w:r>
        <w:t xml:space="preserve"> SIMF Conceptual Model::Lexical Scope</w:t>
      </w:r>
    </w:p>
    <w:p w14:paraId="1831A516" w14:textId="77777777" w:rsidR="002B3E15" w:rsidRDefault="002B3E15" w:rsidP="00DB6006">
      <w:pPr>
        <w:pStyle w:val="Heading4"/>
      </w:pPr>
      <w:r>
        <w:t>Associations</w:t>
      </w:r>
    </w:p>
    <w:p w14:paraId="43970C31" w14:textId="77777777" w:rsidR="002B3E15" w:rsidRDefault="002B3E15" w:rsidP="00DB6006">
      <w:pPr>
        <w:ind w:left="605" w:hanging="245"/>
      </w:pPr>
      <w:r>
        <w:rPr>
          <w:noProof/>
        </w:rPr>
        <w:drawing>
          <wp:inline distT="0" distB="0" distL="0" distR="0" wp14:anchorId="2EB3DDC7" wp14:editId="454FDD14">
            <wp:extent cx="152400" cy="152400"/>
            <wp:effectExtent l="0" t="0" r="0" b="0"/>
            <wp:docPr id="1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14BB8D6B" w14:textId="77777777" w:rsidR="002B3E15" w:rsidRDefault="002B3E15" w:rsidP="00DB6006">
      <w:pPr>
        <w:pStyle w:val="BodyText"/>
      </w:pPr>
      <w:r>
        <w:t>An abbreviation that can be used to identify a package.</w:t>
      </w:r>
    </w:p>
    <w:p w14:paraId="7A2CFEA2" w14:textId="77777777" w:rsidR="002B3E15" w:rsidRDefault="002B3E15" w:rsidP="00DB6006"/>
    <w:p w14:paraId="2B3198F8" w14:textId="77777777" w:rsidR="002B3E15" w:rsidRDefault="002B3E15" w:rsidP="00DB6006">
      <w:pPr>
        <w:pStyle w:val="Heading3"/>
      </w:pPr>
      <w:bookmarkStart w:id="369" w:name="_9d4f434e427f44a68fc2f43c37308fcc"/>
      <w:bookmarkStart w:id="370" w:name="_Toc451803316"/>
      <w:r>
        <w:t>Class Physical Package</w:t>
      </w:r>
      <w:bookmarkEnd w:id="369"/>
      <w:bookmarkEnd w:id="370"/>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28C62F59" w14:textId="77777777" w:rsidR="002B3E15" w:rsidRDefault="002B3E15" w:rsidP="00DB6006">
      <w:pPr>
        <w:pStyle w:val="BodyText"/>
      </w:pPr>
      <w:r>
        <w:t>A physical, technology specific, data schema representing information about a real or possible world.</w:t>
      </w:r>
    </w:p>
    <w:p w14:paraId="56132739" w14:textId="77777777" w:rsidR="002B3E15" w:rsidRDefault="002B3E15" w:rsidP="00DB6006">
      <w:pPr>
        <w:pStyle w:val="Heading4"/>
      </w:pPr>
      <w:r>
        <w:t>Direct Supertypes</w:t>
      </w:r>
    </w:p>
    <w:p w14:paraId="37D490E5" w14:textId="77777777" w:rsidR="002B3E15" w:rsidRDefault="007507A0" w:rsidP="00DB6006">
      <w:pPr>
        <w:ind w:left="360"/>
      </w:pPr>
      <w:hyperlink w:anchor="_0506f167988dfda7ae188b66aefe4f05" w:history="1">
        <w:r w:rsidR="002B3E15">
          <w:rPr>
            <w:rStyle w:val="Hyperlink"/>
          </w:rPr>
          <w:t>Package</w:t>
        </w:r>
      </w:hyperlink>
    </w:p>
    <w:p w14:paraId="70C77D33" w14:textId="77777777" w:rsidR="002B3E15" w:rsidRDefault="002B3E15" w:rsidP="00DB6006">
      <w:pPr>
        <w:pStyle w:val="Code0"/>
      </w:pPr>
      <w:r w:rsidRPr="00043180">
        <w:rPr>
          <w:b/>
          <w:sz w:val="24"/>
          <w:szCs w:val="24"/>
        </w:rPr>
        <w:t>package</w:t>
      </w:r>
      <w:r>
        <w:t xml:space="preserve"> SIMF Conceptual Model::Lexical Scope</w:t>
      </w:r>
    </w:p>
    <w:p w14:paraId="301B0FD4" w14:textId="77777777" w:rsidR="002B3E15" w:rsidRDefault="002B3E15" w:rsidP="00DB6006"/>
    <w:p w14:paraId="193B0D10" w14:textId="77777777" w:rsidR="002B3E15" w:rsidRDefault="002B3E15" w:rsidP="00DB6006">
      <w:pPr>
        <w:pStyle w:val="Heading3"/>
      </w:pPr>
      <w:bookmarkStart w:id="371" w:name="_f65e1fea73d421619a0591236adee128"/>
      <w:bookmarkStart w:id="372" w:name="_Toc451803317"/>
      <w:r>
        <w:t>Association Prefix</w:t>
      </w:r>
      <w:bookmarkEnd w:id="371"/>
      <w:bookmarkEnd w:id="372"/>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970D883" w14:textId="77777777" w:rsidR="002B3E15" w:rsidRDefault="002B3E15" w:rsidP="00DB6006">
      <w:pPr>
        <w:pStyle w:val="Code0"/>
      </w:pPr>
      <w:r w:rsidRPr="00043180">
        <w:rPr>
          <w:b/>
          <w:sz w:val="24"/>
          <w:szCs w:val="24"/>
        </w:rPr>
        <w:t>package</w:t>
      </w:r>
      <w:r>
        <w:t xml:space="preserve"> SIMF Conceptual Model::Lexical Scope</w:t>
      </w:r>
    </w:p>
    <w:p w14:paraId="492EC7D2" w14:textId="77777777" w:rsidR="002B3E15" w:rsidRDefault="002B3E15" w:rsidP="00DB6006">
      <w:pPr>
        <w:pStyle w:val="Heading4"/>
      </w:pPr>
      <w:r>
        <w:lastRenderedPageBreak/>
        <w:t>Association Ends</w:t>
      </w:r>
    </w:p>
    <w:p w14:paraId="22B49FE7" w14:textId="77777777" w:rsidR="002B3E15" w:rsidRDefault="002B3E15" w:rsidP="00DB6006">
      <w:pPr>
        <w:ind w:firstLine="720"/>
      </w:pPr>
      <w:r>
        <w:rPr>
          <w:noProof/>
        </w:rPr>
        <w:drawing>
          <wp:inline distT="0" distB="0" distL="0" distR="0" wp14:anchorId="23E1348A" wp14:editId="11A957AB">
            <wp:extent cx="152400" cy="152400"/>
            <wp:effectExtent l="0" t="0" r="0" b="0"/>
            <wp:docPr id="1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066727E1" w14:textId="77777777" w:rsidR="002B3E15" w:rsidRDefault="002B3E15" w:rsidP="00DB6006">
      <w:pPr>
        <w:pStyle w:val="BodyText"/>
      </w:pPr>
      <w:r>
        <w:t>An abbreviation that can be used to identify a package.</w:t>
      </w:r>
    </w:p>
    <w:p w14:paraId="3E7196BD" w14:textId="77777777" w:rsidR="002B3E15" w:rsidRDefault="002B3E15" w:rsidP="00DB6006">
      <w:pPr>
        <w:ind w:firstLine="720"/>
      </w:pPr>
      <w:r>
        <w:rPr>
          <w:noProof/>
        </w:rPr>
        <w:drawing>
          <wp:inline distT="0" distB="0" distL="0" distR="0" wp14:anchorId="2895042E" wp14:editId="77CE1001">
            <wp:extent cx="152400" cy="152400"/>
            <wp:effectExtent l="0" t="0" r="0" b="0"/>
            <wp:docPr id="1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26B0ACC0" w14:textId="77777777" w:rsidR="002B3E15" w:rsidRDefault="002B3E15" w:rsidP="00DB6006">
      <w:pPr>
        <w:pStyle w:val="BodyText"/>
      </w:pPr>
      <w:r>
        <w:t>An abbreviation for...</w:t>
      </w:r>
    </w:p>
    <w:p w14:paraId="62DFFE4A" w14:textId="77777777" w:rsidR="002B3E15" w:rsidRDefault="002B3E15" w:rsidP="00DB6006"/>
    <w:p w14:paraId="462B5418" w14:textId="77777777" w:rsidR="002B3E15" w:rsidRDefault="002B3E15" w:rsidP="00DB6006">
      <w:pPr>
        <w:pStyle w:val="Heading3"/>
      </w:pPr>
      <w:bookmarkStart w:id="373" w:name="_f02d6606b404e367c8d0a72afd7f68e5"/>
      <w:bookmarkStart w:id="374" w:name="_Toc451803318"/>
      <w:r>
        <w:t>Class Prefix</w:t>
      </w:r>
      <w:bookmarkEnd w:id="373"/>
      <w:bookmarkEnd w:id="374"/>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0745F630" w14:textId="77777777" w:rsidR="002B3E15" w:rsidRDefault="002B3E15" w:rsidP="00DB6006">
      <w:pPr>
        <w:pStyle w:val="BodyText"/>
      </w:pPr>
      <w:r>
        <w:t>A technical abbreviation for a package.</w:t>
      </w:r>
    </w:p>
    <w:p w14:paraId="22023E45" w14:textId="77777777" w:rsidR="002B3E15" w:rsidRDefault="002B3E15" w:rsidP="00DB6006">
      <w:pPr>
        <w:pStyle w:val="Heading4"/>
      </w:pPr>
      <w:r>
        <w:t>Direct Supertypes</w:t>
      </w:r>
    </w:p>
    <w:p w14:paraId="4B1BA4B3" w14:textId="77777777" w:rsidR="002B3E15" w:rsidRDefault="007507A0" w:rsidP="00DB6006">
      <w:pPr>
        <w:ind w:left="360"/>
      </w:pPr>
      <w:hyperlink w:anchor="_c9d4914a019b89a37f1f18103ebaf817" w:history="1">
        <w:r w:rsidR="002B3E15">
          <w:rPr>
            <w:rStyle w:val="Hyperlink"/>
          </w:rPr>
          <w:t>Text Identifier</w:t>
        </w:r>
      </w:hyperlink>
    </w:p>
    <w:p w14:paraId="7E8A3360" w14:textId="77777777" w:rsidR="002B3E15" w:rsidRDefault="002B3E15" w:rsidP="00DB6006">
      <w:pPr>
        <w:pStyle w:val="Code0"/>
      </w:pPr>
      <w:r w:rsidRPr="00043180">
        <w:rPr>
          <w:b/>
          <w:sz w:val="24"/>
          <w:szCs w:val="24"/>
        </w:rPr>
        <w:t>package</w:t>
      </w:r>
      <w:r>
        <w:t xml:space="preserve"> SIMF Conceptual Model::Lexical Scope</w:t>
      </w:r>
    </w:p>
    <w:p w14:paraId="16E1ED9A" w14:textId="77777777" w:rsidR="002B3E15" w:rsidRDefault="002B3E15" w:rsidP="00DB6006">
      <w:pPr>
        <w:pStyle w:val="Heading4"/>
      </w:pPr>
      <w:r>
        <w:t>Associations</w:t>
      </w:r>
    </w:p>
    <w:p w14:paraId="7464ED02" w14:textId="77777777" w:rsidR="002B3E15" w:rsidRDefault="002B3E15" w:rsidP="00DB6006">
      <w:pPr>
        <w:ind w:left="605" w:hanging="245"/>
      </w:pPr>
      <w:r>
        <w:rPr>
          <w:noProof/>
        </w:rPr>
        <w:drawing>
          <wp:inline distT="0" distB="0" distL="0" distR="0" wp14:anchorId="3748F884" wp14:editId="0572A710">
            <wp:extent cx="152400" cy="152400"/>
            <wp:effectExtent l="0" t="0" r="0" b="0"/>
            <wp:docPr id="13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EE54B2E" w14:textId="77777777" w:rsidR="002B3E15" w:rsidRDefault="002B3E15" w:rsidP="00DB6006">
      <w:pPr>
        <w:pStyle w:val="BodyText"/>
      </w:pPr>
      <w:r>
        <w:t>An abbreviation for...</w:t>
      </w:r>
    </w:p>
    <w:p w14:paraId="1D81FB74" w14:textId="77777777" w:rsidR="002B3E15" w:rsidRDefault="002B3E15" w:rsidP="00DB6006"/>
    <w:p w14:paraId="1E985F85" w14:textId="77777777" w:rsidR="002B3E15" w:rsidRDefault="002B3E15" w:rsidP="00DB6006">
      <w:pPr>
        <w:pStyle w:val="Heading3"/>
      </w:pPr>
      <w:bookmarkStart w:id="375" w:name="_ed317a7ba5c1c957dc9712f5c71e1dab"/>
      <w:bookmarkStart w:id="376" w:name="_Toc451803319"/>
      <w:r>
        <w:t>Association Scope</w:t>
      </w:r>
      <w:bookmarkEnd w:id="375"/>
      <w:bookmarkEnd w:id="376"/>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14:paraId="569524A4" w14:textId="77777777" w:rsidR="002B3E15" w:rsidRDefault="002B3E15" w:rsidP="00DB6006">
      <w:pPr>
        <w:pStyle w:val="Code0"/>
      </w:pPr>
      <w:r w:rsidRPr="00043180">
        <w:rPr>
          <w:b/>
          <w:sz w:val="24"/>
          <w:szCs w:val="24"/>
        </w:rPr>
        <w:t>package</w:t>
      </w:r>
      <w:r>
        <w:t xml:space="preserve"> SIMF Conceptual Model::Lexical Scope</w:t>
      </w:r>
    </w:p>
    <w:p w14:paraId="32AB91AD" w14:textId="77777777" w:rsidR="002B3E15" w:rsidRDefault="002B3E15" w:rsidP="00DB6006">
      <w:pPr>
        <w:pStyle w:val="Heading4"/>
      </w:pPr>
      <w:r>
        <w:t>Association Ends</w:t>
      </w:r>
    </w:p>
    <w:p w14:paraId="7B007B7A" w14:textId="77777777" w:rsidR="002B3E15" w:rsidRDefault="002B3E15" w:rsidP="00DB6006">
      <w:pPr>
        <w:ind w:firstLine="720"/>
      </w:pPr>
      <w:r>
        <w:rPr>
          <w:noProof/>
        </w:rPr>
        <w:drawing>
          <wp:inline distT="0" distB="0" distL="0" distR="0" wp14:anchorId="1A7FD2C1" wp14:editId="34C4E399">
            <wp:extent cx="152400" cy="152400"/>
            <wp:effectExtent l="0" t="0" r="0" b="0"/>
            <wp:docPr id="1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5C8DEB28" w14:textId="77777777" w:rsidR="002B3E15" w:rsidRDefault="002B3E15" w:rsidP="00DB6006">
      <w:pPr>
        <w:pStyle w:val="BodyText"/>
      </w:pPr>
      <w:r>
        <w:t>A referenced context, potentially in another model, that provides visibility to the elements in that context.</w:t>
      </w:r>
    </w:p>
    <w:p w14:paraId="4B8356D7" w14:textId="77777777" w:rsidR="002B3E15" w:rsidRDefault="002B3E15" w:rsidP="00DB6006">
      <w:pPr>
        <w:ind w:firstLine="720"/>
      </w:pPr>
      <w:r>
        <w:rPr>
          <w:noProof/>
        </w:rPr>
        <w:drawing>
          <wp:inline distT="0" distB="0" distL="0" distR="0" wp14:anchorId="005C21E1" wp14:editId="698C582D">
            <wp:extent cx="152400" cy="152400"/>
            <wp:effectExtent l="0" t="0" r="0" b="0"/>
            <wp:docPr id="13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8A752DF" w14:textId="77777777" w:rsidR="002B3E15" w:rsidRDefault="002B3E15" w:rsidP="00DB6006">
      <w:pPr>
        <w:pStyle w:val="BodyText"/>
      </w:pPr>
      <w:r>
        <w:t>References to a context.</w:t>
      </w:r>
    </w:p>
    <w:p w14:paraId="1622E38C" w14:textId="77777777" w:rsidR="002B3E15" w:rsidRDefault="002B3E15" w:rsidP="00DB6006"/>
    <w:p w14:paraId="53801D9E" w14:textId="77777777" w:rsidR="002B3E15" w:rsidRDefault="002B3E15" w:rsidP="00DB6006">
      <w:pPr>
        <w:pStyle w:val="Heading3"/>
      </w:pPr>
      <w:bookmarkStart w:id="377" w:name="_94cc9f0718de5f9ba339cefb72b8874b"/>
      <w:bookmarkStart w:id="378" w:name="_Toc451803320"/>
      <w:r>
        <w:t>Association Scope Reference</w:t>
      </w:r>
      <w:bookmarkEnd w:id="377"/>
      <w:bookmarkEnd w:id="378"/>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74FD133B" w14:textId="77777777" w:rsidR="002B3E15" w:rsidRDefault="002B3E15" w:rsidP="00DB6006">
      <w:pPr>
        <w:pStyle w:val="Code0"/>
      </w:pPr>
      <w:r w:rsidRPr="00043180">
        <w:rPr>
          <w:b/>
          <w:sz w:val="24"/>
          <w:szCs w:val="24"/>
        </w:rPr>
        <w:t>package</w:t>
      </w:r>
      <w:r>
        <w:t xml:space="preserve"> SIMF Conceptual Model::Lexical Scope</w:t>
      </w:r>
    </w:p>
    <w:p w14:paraId="2BD7C0A9" w14:textId="77777777" w:rsidR="002B3E15" w:rsidRDefault="002B3E15" w:rsidP="00DB6006">
      <w:pPr>
        <w:pStyle w:val="Heading4"/>
      </w:pPr>
      <w:r>
        <w:t>Association Ends</w:t>
      </w:r>
    </w:p>
    <w:p w14:paraId="0F06E18C" w14:textId="77777777" w:rsidR="002B3E15" w:rsidRDefault="002B3E15" w:rsidP="00DB6006">
      <w:pPr>
        <w:ind w:firstLine="720"/>
      </w:pPr>
      <w:r>
        <w:rPr>
          <w:noProof/>
        </w:rPr>
        <w:drawing>
          <wp:inline distT="0" distB="0" distL="0" distR="0" wp14:anchorId="481FB354" wp14:editId="032F84D9">
            <wp:extent cx="152400" cy="152400"/>
            <wp:effectExtent l="0" t="0" r="0" b="0"/>
            <wp:docPr id="13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16077CA5" w14:textId="77777777" w:rsidR="002B3E15" w:rsidRDefault="002B3E15" w:rsidP="00DB6006">
      <w:pPr>
        <w:pStyle w:val="BodyText"/>
      </w:pPr>
      <w:r>
        <w:t>A reference providing visibility of a lexical scope to an internal or external context.</w:t>
      </w:r>
    </w:p>
    <w:p w14:paraId="3845960A" w14:textId="77777777" w:rsidR="002B3E15" w:rsidRDefault="002B3E15" w:rsidP="00DB6006">
      <w:pPr>
        <w:ind w:firstLine="720"/>
      </w:pPr>
      <w:r>
        <w:rPr>
          <w:noProof/>
        </w:rPr>
        <w:drawing>
          <wp:inline distT="0" distB="0" distL="0" distR="0" wp14:anchorId="51081873" wp14:editId="3E9EE6A5">
            <wp:extent cx="152400" cy="152400"/>
            <wp:effectExtent l="0" t="0" r="0" b="0"/>
            <wp:docPr id="1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099DE24" w14:textId="77777777" w:rsidR="002B3E15" w:rsidRDefault="002B3E15" w:rsidP="00DB6006">
      <w:pPr>
        <w:pStyle w:val="BodyText"/>
      </w:pPr>
      <w:r>
        <w:t>A lexical scope that is extended by a lexical reference.</w:t>
      </w:r>
    </w:p>
    <w:p w14:paraId="09EBE31F" w14:textId="77777777" w:rsidR="002B3E15" w:rsidRDefault="002B3E15" w:rsidP="00DB6006"/>
    <w:p w14:paraId="3974E026" w14:textId="77777777" w:rsidR="002B3E15" w:rsidRDefault="002B3E15" w:rsidP="00DB6006">
      <w:pPr>
        <w:pStyle w:val="Heading3"/>
      </w:pPr>
      <w:bookmarkStart w:id="379" w:name="_ae63cfff50cedcc072b5771554ea61a3"/>
      <w:bookmarkStart w:id="380" w:name="_Toc451803321"/>
      <w:r>
        <w:t>Association Statement</w:t>
      </w:r>
      <w:bookmarkEnd w:id="379"/>
      <w:bookmarkEnd w:id="380"/>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53C7DB02" w14:textId="77777777" w:rsidR="002B3E15" w:rsidRDefault="002B3E15" w:rsidP="00DB6006">
      <w:pPr>
        <w:pStyle w:val="Code0"/>
      </w:pPr>
      <w:r w:rsidRPr="00043180">
        <w:rPr>
          <w:b/>
          <w:sz w:val="24"/>
          <w:szCs w:val="24"/>
        </w:rPr>
        <w:t>package</w:t>
      </w:r>
      <w:r>
        <w:t xml:space="preserve"> SIMF Conceptual Model::Lexical Scope</w:t>
      </w:r>
    </w:p>
    <w:p w14:paraId="3529C753" w14:textId="77777777" w:rsidR="002B3E15" w:rsidRDefault="002B3E15" w:rsidP="00DB6006">
      <w:pPr>
        <w:pStyle w:val="Heading4"/>
      </w:pPr>
      <w:r>
        <w:t>Association Ends</w:t>
      </w:r>
    </w:p>
    <w:p w14:paraId="1ED08EB3" w14:textId="77777777" w:rsidR="002B3E15" w:rsidRDefault="002B3E15" w:rsidP="00DB6006">
      <w:pPr>
        <w:ind w:firstLine="720"/>
      </w:pPr>
      <w:r>
        <w:rPr>
          <w:noProof/>
        </w:rPr>
        <w:drawing>
          <wp:inline distT="0" distB="0" distL="0" distR="0" wp14:anchorId="710323E0" wp14:editId="208443B6">
            <wp:extent cx="152400" cy="152400"/>
            <wp:effectExtent l="0" t="0" r="0" b="0"/>
            <wp:docPr id="14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0EFA6513" w14:textId="77777777" w:rsidR="00355696" w:rsidRDefault="002B3E15" w:rsidP="00DB6006">
      <w:pPr>
        <w:pStyle w:val="BodyText"/>
      </w:pPr>
      <w:r>
        <w:t>&lt;states&gt; combines &lt;defines&gt; with &lt;has assertion&gt; to both define and assert an element within a lexical scope. &lt;states&gt; provides a more "structural" organization of concepts that are both defined and asserted in the same structure.</w:t>
      </w:r>
    </w:p>
    <w:p w14:paraId="3AB8ECA2" w14:textId="77777777" w:rsidR="00355696" w:rsidRDefault="00355696" w:rsidP="00DB6006">
      <w:pPr>
        <w:pStyle w:val="BodyText"/>
      </w:pPr>
    </w:p>
    <w:p w14:paraId="41FF30CF" w14:textId="37044ADE" w:rsidR="002B3E15" w:rsidRDefault="002B3E15" w:rsidP="00DB6006">
      <w:pPr>
        <w:pStyle w:val="BodyText"/>
      </w:pPr>
      <w:r>
        <w:t>&lt;states&gt; is a convenience for the common case where assertion and lexical containment are combined.</w:t>
      </w:r>
    </w:p>
    <w:p w14:paraId="76004F7C" w14:textId="77777777" w:rsidR="002B3E15" w:rsidRDefault="002B3E15" w:rsidP="00DB6006">
      <w:pPr>
        <w:ind w:firstLine="720"/>
      </w:pPr>
      <w:r>
        <w:rPr>
          <w:noProof/>
        </w:rPr>
        <w:drawing>
          <wp:inline distT="0" distB="0" distL="0" distR="0" wp14:anchorId="0D264FFF" wp14:editId="11D7A9EE">
            <wp:extent cx="152400" cy="152400"/>
            <wp:effectExtent l="0" t="0" r="0" b="0"/>
            <wp:docPr id="14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76897911" w14:textId="3C50AE0B" w:rsidR="002B3E15" w:rsidRDefault="002B3E15" w:rsidP="005B499A">
      <w:pPr>
        <w:pStyle w:val="BodyText"/>
        <w:rPr>
          <w:b/>
          <w:bCs/>
          <w:color w:val="365F91"/>
          <w:sz w:val="40"/>
          <w:szCs w:val="40"/>
        </w:rPr>
      </w:pPr>
      <w:r>
        <w:t>&lt;stated by&gt; is a lexical scope that both defines and asserts a model element.</w:t>
      </w:r>
      <w:r>
        <w:br w:type="page"/>
      </w:r>
    </w:p>
    <w:p w14:paraId="12F67804" w14:textId="77777777" w:rsidR="002B3E15" w:rsidRDefault="002B3E15" w:rsidP="00DB6006">
      <w:pPr>
        <w:pStyle w:val="Heading2"/>
      </w:pPr>
      <w:bookmarkStart w:id="381" w:name="_Toc451803322"/>
      <w:r>
        <w:lastRenderedPageBreak/>
        <w:t>SIMF Conceptual Model::Mapping</w:t>
      </w:r>
      <w:bookmarkEnd w:id="381"/>
    </w:p>
    <w:p w14:paraId="1466E83B" w14:textId="77777777" w:rsidR="002B3E15" w:rsidRDefault="002B3E15" w:rsidP="00DB6006">
      <w:pPr>
        <w:pStyle w:val="BodyText"/>
      </w:pPr>
      <w:r>
        <w:t>Mapping rules define how data represents concepts or haw different data representations are related.</w:t>
      </w:r>
    </w:p>
    <w:p w14:paraId="4AE7CA71" w14:textId="77777777" w:rsidR="002B3E15" w:rsidRDefault="002B3E15" w:rsidP="00DB6006">
      <w:pPr>
        <w:pStyle w:val="Heading3"/>
      </w:pPr>
      <w:bookmarkStart w:id="382" w:name="_Toc451803323"/>
      <w:r>
        <w:t>Diagram: Facades</w:t>
      </w:r>
      <w:bookmarkEnd w:id="382"/>
    </w:p>
    <w:p w14:paraId="394E34EE" w14:textId="77777777" w:rsidR="002B3E15" w:rsidRDefault="002B3E15" w:rsidP="00DB6006">
      <w:pPr>
        <w:jc w:val="center"/>
        <w:rPr>
          <w:rFonts w:cs="Arial"/>
        </w:rPr>
      </w:pPr>
      <w:r>
        <w:rPr>
          <w:noProof/>
        </w:rPr>
        <w:drawing>
          <wp:inline distT="0" distB="0" distL="0" distR="0" wp14:anchorId="199EBD18" wp14:editId="79C90CF2">
            <wp:extent cx="3133725" cy="2486025"/>
            <wp:effectExtent l="0" t="0" r="0" b="0"/>
            <wp:docPr id="146" name="Picture 2075336209.png" descr="207533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5336209.png"/>
                    <pic:cNvPicPr/>
                  </pic:nvPicPr>
                  <pic:blipFill>
                    <a:blip r:embed="rId38" cstate="print"/>
                    <a:stretch>
                      <a:fillRect/>
                    </a:stretch>
                  </pic:blipFill>
                  <pic:spPr>
                    <a:xfrm>
                      <a:off x="0" y="0"/>
                      <a:ext cx="3133725" cy="2486025"/>
                    </a:xfrm>
                    <a:prstGeom prst="rect">
                      <a:avLst/>
                    </a:prstGeom>
                  </pic:spPr>
                </pic:pic>
              </a:graphicData>
            </a:graphic>
          </wp:inline>
        </w:drawing>
      </w:r>
    </w:p>
    <w:p w14:paraId="08516D2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Facades</w:t>
      </w:r>
    </w:p>
    <w:p w14:paraId="36D5FB3D" w14:textId="77777777" w:rsidR="002B3E15" w:rsidRDefault="002B3E15" w:rsidP="00DB6006">
      <w:pPr>
        <w:pStyle w:val="Heading3"/>
      </w:pPr>
      <w:bookmarkStart w:id="383" w:name="_Toc451803324"/>
      <w:r>
        <w:lastRenderedPageBreak/>
        <w:t>Diagram: Mapping Rules</w:t>
      </w:r>
      <w:bookmarkEnd w:id="383"/>
    </w:p>
    <w:p w14:paraId="4A142D39" w14:textId="77777777" w:rsidR="002B3E15" w:rsidRDefault="002B3E15" w:rsidP="00DB6006">
      <w:pPr>
        <w:jc w:val="center"/>
        <w:rPr>
          <w:rFonts w:cs="Arial"/>
        </w:rPr>
      </w:pPr>
      <w:r>
        <w:rPr>
          <w:noProof/>
        </w:rPr>
        <w:drawing>
          <wp:inline distT="0" distB="0" distL="0" distR="0" wp14:anchorId="310287D7" wp14:editId="49221A8C">
            <wp:extent cx="5772150" cy="5248275"/>
            <wp:effectExtent l="0" t="0" r="0" b="0"/>
            <wp:docPr id="55" name="Picture 524478482.png" descr="52447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24478482.png"/>
                    <pic:cNvPicPr/>
                  </pic:nvPicPr>
                  <pic:blipFill>
                    <a:blip r:embed="rId39" cstate="print"/>
                    <a:stretch>
                      <a:fillRect/>
                    </a:stretch>
                  </pic:blipFill>
                  <pic:spPr>
                    <a:xfrm>
                      <a:off x="0" y="0"/>
                      <a:ext cx="5772150" cy="5248275"/>
                    </a:xfrm>
                    <a:prstGeom prst="rect">
                      <a:avLst/>
                    </a:prstGeom>
                  </pic:spPr>
                </pic:pic>
              </a:graphicData>
            </a:graphic>
          </wp:inline>
        </w:drawing>
      </w:r>
    </w:p>
    <w:p w14:paraId="0317CA4A"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Mapping Rules</w:t>
      </w:r>
    </w:p>
    <w:p w14:paraId="42B81F8C" w14:textId="77777777" w:rsidR="002B3E15" w:rsidRDefault="002B3E15" w:rsidP="00DB6006">
      <w:r>
        <w:t xml:space="preserve"> </w:t>
      </w:r>
    </w:p>
    <w:p w14:paraId="2C9F0D36" w14:textId="77777777" w:rsidR="002B3E15" w:rsidRDefault="002B3E15" w:rsidP="00DB6006"/>
    <w:p w14:paraId="6CCAA8CE" w14:textId="77777777" w:rsidR="002B3E15" w:rsidRDefault="002B3E15" w:rsidP="00DB6006">
      <w:pPr>
        <w:pStyle w:val="Heading3"/>
      </w:pPr>
      <w:bookmarkStart w:id="384" w:name="_b974779d477683a374f9ba2baafd6876"/>
      <w:bookmarkStart w:id="385" w:name="_Toc451803325"/>
      <w:r>
        <w:t>Class Computed Facade</w:t>
      </w:r>
      <w:bookmarkEnd w:id="384"/>
      <w:bookmarkEnd w:id="385"/>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35BADF06" w14:textId="77777777" w:rsidR="002B3E15" w:rsidRDefault="002B3E15" w:rsidP="00DB6006">
      <w:pPr>
        <w:pStyle w:val="BodyText"/>
      </w:pPr>
      <w:r>
        <w:t>A facade that is computed by calling external methods.</w:t>
      </w:r>
    </w:p>
    <w:p w14:paraId="5D0AAA24" w14:textId="77777777" w:rsidR="002B3E15" w:rsidRDefault="002B3E15" w:rsidP="00DB6006">
      <w:pPr>
        <w:pStyle w:val="Heading4"/>
      </w:pPr>
      <w:r>
        <w:t>Direct Supertypes</w:t>
      </w:r>
    </w:p>
    <w:p w14:paraId="7D2E136C" w14:textId="77777777" w:rsidR="002B3E15" w:rsidRDefault="007507A0" w:rsidP="00DB6006">
      <w:pPr>
        <w:ind w:left="360"/>
      </w:pPr>
      <w:hyperlink w:anchor="_90ac762f4f29c31e6c33236231df6a9a" w:history="1">
        <w:r w:rsidR="002B3E15">
          <w:rPr>
            <w:rStyle w:val="Hyperlink"/>
          </w:rPr>
          <w:t>Facade</w:t>
        </w:r>
      </w:hyperlink>
    </w:p>
    <w:p w14:paraId="6BAC0919" w14:textId="77777777" w:rsidR="002B3E15" w:rsidRDefault="002B3E15" w:rsidP="00DB6006">
      <w:pPr>
        <w:pStyle w:val="Code0"/>
      </w:pPr>
      <w:r w:rsidRPr="00043180">
        <w:rPr>
          <w:b/>
          <w:sz w:val="24"/>
          <w:szCs w:val="24"/>
        </w:rPr>
        <w:t>package</w:t>
      </w:r>
      <w:r>
        <w:t xml:space="preserve"> SIMF Conceptual Model::Mapping</w:t>
      </w:r>
    </w:p>
    <w:p w14:paraId="41E5EF74" w14:textId="77777777" w:rsidR="002B3E15" w:rsidRDefault="002B3E15" w:rsidP="00DB6006">
      <w:pPr>
        <w:pStyle w:val="Heading4"/>
      </w:pPr>
      <w:r>
        <w:t>Operations</w:t>
      </w:r>
    </w:p>
    <w:p w14:paraId="2D201A38" w14:textId="77777777" w:rsidR="002B3E15" w:rsidRPr="00EC7479" w:rsidRDefault="002B3E15" w:rsidP="00DB6006">
      <w:pPr>
        <w:ind w:left="605" w:hanging="245"/>
      </w:pPr>
      <w:r>
        <w:rPr>
          <w:noProof/>
        </w:rPr>
        <w:drawing>
          <wp:inline distT="0" distB="0" distL="0" distR="0" wp14:anchorId="3C6145BA" wp14:editId="7ABCB461">
            <wp:extent cx="152400" cy="152400"/>
            <wp:effectExtent l="0" t="0" r="0" b="0"/>
            <wp:docPr id="150"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push ()</w:t>
      </w:r>
    </w:p>
    <w:p w14:paraId="439AB175" w14:textId="77777777" w:rsidR="002B3E15" w:rsidRDefault="002B3E15" w:rsidP="00DB6006">
      <w:pPr>
        <w:pStyle w:val="BodyText"/>
      </w:pPr>
      <w:r>
        <w:t>An operation called to evoke the behavior associated with a new facade element being created or modified.</w:t>
      </w:r>
    </w:p>
    <w:p w14:paraId="2096AA8D" w14:textId="77777777" w:rsidR="002B3E15" w:rsidRPr="00EC7479" w:rsidRDefault="002B3E15" w:rsidP="00DB6006">
      <w:pPr>
        <w:ind w:left="605" w:hanging="245"/>
      </w:pPr>
      <w:r>
        <w:rPr>
          <w:noProof/>
        </w:rPr>
        <w:drawing>
          <wp:inline distT="0" distB="0" distL="0" distR="0" wp14:anchorId="3460D5D7" wp14:editId="01F86277">
            <wp:extent cx="152400" cy="152400"/>
            <wp:effectExtent l="0" t="0" r="0" b="0"/>
            <wp:docPr id="57" name="Picture -1563390334.png" descr="-156339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563390334.png"/>
                    <pic:cNvPicPr/>
                  </pic:nvPicPr>
                  <pic:blipFill>
                    <a:blip r:embed="rId40" cstate="print"/>
                    <a:stretch>
                      <a:fillRect/>
                    </a:stretch>
                  </pic:blipFill>
                  <pic:spPr>
                    <a:xfrm>
                      <a:off x="0" y="0"/>
                      <a:ext cx="152400" cy="152400"/>
                    </a:xfrm>
                    <a:prstGeom prst="rect">
                      <a:avLst/>
                    </a:prstGeom>
                  </pic:spPr>
                </pic:pic>
              </a:graphicData>
            </a:graphic>
          </wp:inline>
        </w:drawing>
      </w:r>
      <w:r>
        <w:t xml:space="preserve"> public pull ()</w:t>
      </w:r>
    </w:p>
    <w:p w14:paraId="4F199CEB" w14:textId="77777777" w:rsidR="002B3E15" w:rsidRDefault="002B3E15" w:rsidP="00DB6006">
      <w:pPr>
        <w:pStyle w:val="BodyText"/>
      </w:pPr>
      <w:r>
        <w:lastRenderedPageBreak/>
        <w:t>An operation called to evoke the behavior associated with a facade representing existing elements.</w:t>
      </w:r>
    </w:p>
    <w:p w14:paraId="24A5B7F8" w14:textId="77777777" w:rsidR="002B3E15" w:rsidRDefault="002B3E15" w:rsidP="00DB6006"/>
    <w:p w14:paraId="048F5B59" w14:textId="77777777" w:rsidR="002B3E15" w:rsidRDefault="002B3E15" w:rsidP="00DB6006">
      <w:pPr>
        <w:pStyle w:val="Heading3"/>
      </w:pPr>
      <w:bookmarkStart w:id="386" w:name="_90ac762f4f29c31e6c33236231df6a9a"/>
      <w:bookmarkStart w:id="387" w:name="_Toc451803326"/>
      <w:r>
        <w:t>Class Facade</w:t>
      </w:r>
      <w:bookmarkEnd w:id="386"/>
      <w:bookmarkEnd w:id="387"/>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0AB005EE" w14:textId="77777777" w:rsidR="002B3E15" w:rsidRDefault="002B3E15" w:rsidP="00DB6006">
      <w:pPr>
        <w:pStyle w:val="BodyText"/>
      </w:pPr>
      <w:r>
        <w:t>An intermediary data type used to hold common mappings. Facades may be computed and/or have mapping rules.</w:t>
      </w:r>
    </w:p>
    <w:p w14:paraId="1DE02F77" w14:textId="77777777" w:rsidR="002B3E15" w:rsidRDefault="002B3E15" w:rsidP="00DB6006">
      <w:pPr>
        <w:pStyle w:val="Heading4"/>
      </w:pPr>
      <w:r>
        <w:t>Direct Supertypes</w:t>
      </w:r>
    </w:p>
    <w:p w14:paraId="3C899DF4" w14:textId="77777777" w:rsidR="002B3E15" w:rsidRDefault="007507A0" w:rsidP="00DB6006">
      <w:pPr>
        <w:ind w:left="360"/>
      </w:pPr>
      <w:hyperlink w:anchor="_d2ebf1b96697234b6aef9b3bfac15784" w:history="1">
        <w:r w:rsidR="002B3E15">
          <w:rPr>
            <w:rStyle w:val="Hyperlink"/>
          </w:rPr>
          <w:t>Record Type</w:t>
        </w:r>
      </w:hyperlink>
    </w:p>
    <w:p w14:paraId="067D7C8D" w14:textId="77777777" w:rsidR="002B3E15" w:rsidRDefault="002B3E15" w:rsidP="00DB6006">
      <w:pPr>
        <w:pStyle w:val="Code0"/>
      </w:pPr>
      <w:r w:rsidRPr="00043180">
        <w:rPr>
          <w:b/>
          <w:sz w:val="24"/>
          <w:szCs w:val="24"/>
        </w:rPr>
        <w:t>package</w:t>
      </w:r>
      <w:r>
        <w:t xml:space="preserve"> SIMF Conceptual Model::Mapping</w:t>
      </w:r>
    </w:p>
    <w:p w14:paraId="171FD7B6" w14:textId="77777777" w:rsidR="002B3E15" w:rsidRDefault="002B3E15" w:rsidP="00DB6006"/>
    <w:p w14:paraId="3BA31438" w14:textId="77777777" w:rsidR="002B3E15" w:rsidRDefault="002B3E15" w:rsidP="00DB6006">
      <w:pPr>
        <w:pStyle w:val="Heading3"/>
      </w:pPr>
      <w:bookmarkStart w:id="388" w:name="_7baa13dc928dc3743d803b95f44bc462"/>
      <w:bookmarkStart w:id="389" w:name="_Toc451803327"/>
      <w:r>
        <w:t>Association From Map Rule</w:t>
      </w:r>
      <w:bookmarkEnd w:id="388"/>
      <w:bookmarkEnd w:id="389"/>
      <w:r w:rsidRPr="003A31EC">
        <w:rPr>
          <w:rFonts w:cs="Arial"/>
        </w:rPr>
        <w:t xml:space="preserve"> </w:t>
      </w:r>
      <w:r>
        <w:rPr>
          <w:rFonts w:cs="Arial"/>
        </w:rPr>
        <w:fldChar w:fldCharType="begin"/>
      </w:r>
      <w:r>
        <w:instrText>XE"</w:instrText>
      </w:r>
      <w:r w:rsidRPr="00413D75">
        <w:rPr>
          <w:rFonts w:cs="Arial"/>
        </w:rPr>
        <w:instrText>From Map Rule</w:instrText>
      </w:r>
      <w:r>
        <w:instrText>"</w:instrText>
      </w:r>
      <w:r>
        <w:rPr>
          <w:rFonts w:cs="Arial"/>
        </w:rPr>
        <w:fldChar w:fldCharType="end"/>
      </w:r>
    </w:p>
    <w:p w14:paraId="7A4B7D89" w14:textId="77777777" w:rsidR="002B3E15" w:rsidRDefault="002B3E15" w:rsidP="00DB6006">
      <w:pPr>
        <w:pStyle w:val="Code0"/>
      </w:pPr>
      <w:r w:rsidRPr="00043180">
        <w:rPr>
          <w:b/>
          <w:sz w:val="24"/>
          <w:szCs w:val="24"/>
        </w:rPr>
        <w:t>package</w:t>
      </w:r>
      <w:r>
        <w:t xml:space="preserve"> SIMF Conceptual Model::Mapping</w:t>
      </w:r>
    </w:p>
    <w:p w14:paraId="3D1BDEC4" w14:textId="77777777" w:rsidR="002B3E15" w:rsidRDefault="002B3E15" w:rsidP="00DB6006">
      <w:pPr>
        <w:pStyle w:val="Heading4"/>
      </w:pPr>
      <w:r>
        <w:t>Association Ends</w:t>
      </w:r>
    </w:p>
    <w:p w14:paraId="713DD18D" w14:textId="77777777" w:rsidR="002B3E15" w:rsidRDefault="002B3E15" w:rsidP="00DB6006">
      <w:pPr>
        <w:ind w:firstLine="720"/>
      </w:pPr>
      <w:r>
        <w:rPr>
          <w:noProof/>
        </w:rPr>
        <w:drawing>
          <wp:inline distT="0" distB="0" distL="0" distR="0" wp14:anchorId="30E61C0A" wp14:editId="06CE76F1">
            <wp:extent cx="152400" cy="152400"/>
            <wp:effectExtent l="0" t="0" r="0" b="0"/>
            <wp:docPr id="15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9D11F2" w14:textId="77777777" w:rsidR="002B3E15" w:rsidRDefault="002B3E15" w:rsidP="00DB6006">
      <w:pPr>
        <w:pStyle w:val="BodyText"/>
      </w:pPr>
      <w:r>
        <w:t>One end of a mapping, to be used for more concrete end.</w:t>
      </w:r>
    </w:p>
    <w:p w14:paraId="03C65758" w14:textId="77777777" w:rsidR="002B3E15" w:rsidRDefault="002B3E15" w:rsidP="00DB6006">
      <w:pPr>
        <w:ind w:firstLine="720"/>
      </w:pPr>
      <w:r>
        <w:rPr>
          <w:noProof/>
        </w:rPr>
        <w:drawing>
          <wp:inline distT="0" distB="0" distL="0" distR="0" wp14:anchorId="39B5B4B9" wp14:editId="0AE2E764">
            <wp:extent cx="152400" cy="152400"/>
            <wp:effectExtent l="0" t="0" r="0" b="0"/>
            <wp:docPr id="15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14:paraId="6B118A22" w14:textId="77777777" w:rsidR="002B3E15" w:rsidRDefault="002B3E15" w:rsidP="00DB6006">
      <w:pPr>
        <w:pStyle w:val="BodyText"/>
      </w:pPr>
      <w:r>
        <w:t>Mapping rule owning a "from" end.</w:t>
      </w:r>
    </w:p>
    <w:p w14:paraId="1AED18EA" w14:textId="77777777" w:rsidR="002B3E15" w:rsidRDefault="002B3E15" w:rsidP="00DB6006"/>
    <w:p w14:paraId="14E1857A" w14:textId="77777777" w:rsidR="002B3E15" w:rsidRDefault="002B3E15" w:rsidP="00DB6006">
      <w:pPr>
        <w:pStyle w:val="Heading3"/>
      </w:pPr>
      <w:bookmarkStart w:id="390" w:name="_63d69e49de8214503f0947e7f9dbc652"/>
      <w:bookmarkStart w:id="391" w:name="_Toc451803328"/>
      <w:r>
        <w:t>Class Map Rule</w:t>
      </w:r>
      <w:bookmarkEnd w:id="390"/>
      <w:bookmarkEnd w:id="391"/>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14:paraId="2DD19AFE" w14:textId="77777777" w:rsidR="00355696" w:rsidRDefault="002B3E15" w:rsidP="00DB6006">
      <w:pPr>
        <w:pStyle w:val="BodyText"/>
      </w:pPr>
      <w:r>
        <w:t>A rule that the 2 ends represent the same things or information about a thing.</w:t>
      </w:r>
    </w:p>
    <w:p w14:paraId="2A310EF7" w14:textId="77777777" w:rsidR="00355696" w:rsidRDefault="002B3E15" w:rsidP="00DB6006">
      <w:pPr>
        <w:pStyle w:val="BodyText"/>
      </w:pPr>
      <w:r>
        <w:t>Redundant mappings are ignored and identity is preserved across all mappings.</w:t>
      </w:r>
    </w:p>
    <w:p w14:paraId="2ACA6334" w14:textId="5D33E04F" w:rsidR="002B3E15" w:rsidRDefault="002B3E15" w:rsidP="00DB6006">
      <w:pPr>
        <w:pStyle w:val="BodyText"/>
      </w:pPr>
    </w:p>
    <w:p w14:paraId="314C791D" w14:textId="77777777" w:rsidR="002B3E15" w:rsidRDefault="002B3E15" w:rsidP="00DB6006">
      <w:pPr>
        <w:pStyle w:val="Heading4"/>
      </w:pPr>
      <w:r>
        <w:t>Direct Supertypes</w:t>
      </w:r>
    </w:p>
    <w:p w14:paraId="5DCF225A" w14:textId="77777777" w:rsidR="002B3E15" w:rsidRDefault="007507A0" w:rsidP="00DB6006">
      <w:pPr>
        <w:ind w:left="360"/>
      </w:pPr>
      <w:hyperlink w:anchor="_82919e40af9ad2e13647e9d37bbf0956" w:history="1">
        <w:r w:rsidR="002B3E15">
          <w:rPr>
            <w:rStyle w:val="Hyperlink"/>
          </w:rPr>
          <w:t>Rule</w:t>
        </w:r>
      </w:hyperlink>
    </w:p>
    <w:p w14:paraId="6E65C836" w14:textId="77777777" w:rsidR="002B3E15" w:rsidRDefault="002B3E15" w:rsidP="00DB6006">
      <w:pPr>
        <w:pStyle w:val="Code0"/>
      </w:pPr>
      <w:r w:rsidRPr="00043180">
        <w:rPr>
          <w:b/>
          <w:sz w:val="24"/>
          <w:szCs w:val="24"/>
        </w:rPr>
        <w:t>package</w:t>
      </w:r>
      <w:r>
        <w:t xml:space="preserve"> SIMF Conceptual Model::Mapping</w:t>
      </w:r>
    </w:p>
    <w:p w14:paraId="51BEA093" w14:textId="77777777" w:rsidR="002B3E15" w:rsidRDefault="002B3E15" w:rsidP="00DB6006">
      <w:pPr>
        <w:pStyle w:val="Heading4"/>
      </w:pPr>
      <w:r>
        <w:t>Attributes</w:t>
      </w:r>
    </w:p>
    <w:p w14:paraId="1923030B" w14:textId="77777777" w:rsidR="002B3E15" w:rsidRDefault="002B3E15" w:rsidP="00DB6006">
      <w:pPr>
        <w:pStyle w:val="BodyText2"/>
      </w:pPr>
      <w:r>
        <w:rPr>
          <w:noProof/>
          <w:lang w:bidi="ar-SA"/>
        </w:rPr>
        <w:drawing>
          <wp:inline distT="0" distB="0" distL="0" distR="0" wp14:anchorId="3DD39410" wp14:editId="78E3EE25">
            <wp:extent cx="152400" cy="152400"/>
            <wp:effectExtent l="0" t="0" r="0" b="0"/>
            <wp:docPr id="1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2CBFBB86" w14:textId="77777777" w:rsidR="00355696" w:rsidRDefault="002B3E15" w:rsidP="00DB6006">
      <w:pPr>
        <w:pStyle w:val="BodyText"/>
      </w:pPr>
      <w:r>
        <w:t>Where &lt;coerce&gt; has a value of TRUE  a map rule will be evaluated even if the &lt;from&gt; is not type compatible with the &lt;to&gt; type.</w:t>
      </w:r>
    </w:p>
    <w:p w14:paraId="0B18AA9E" w14:textId="77777777" w:rsidR="00355696" w:rsidRDefault="002B3E15" w:rsidP="00DB6006">
      <w:pPr>
        <w:pStyle w:val="BodyText"/>
      </w:pPr>
      <w:r>
        <w:t>Where &lt;coerce&gt; is FALSE or unstated a map rule will be evaluated only if the &lt;from&gt; is type compatible with the &lt;to&gt; type.</w:t>
      </w:r>
    </w:p>
    <w:p w14:paraId="1F0C027B" w14:textId="77777777" w:rsidR="00355696" w:rsidRDefault="002B3E15" w:rsidP="00DB6006">
      <w:pPr>
        <w:pStyle w:val="BodyText"/>
      </w:pPr>
      <w:r>
        <w:t>Type compatible shall be defined as one of: Being the same type, &lt;from&gt; being a subtype of &lt;to&gt; (as defined by a type generalization rule), &lt;from&gt; being a representation of &lt;to&gt; (as defined by a representation rule).</w:t>
      </w:r>
    </w:p>
    <w:p w14:paraId="6F387617" w14:textId="4C561FBA" w:rsidR="002B3E15" w:rsidRDefault="002B3E15" w:rsidP="00DB6006">
      <w:pPr>
        <w:pStyle w:val="BodyText"/>
      </w:pPr>
      <w:r>
        <w:t>Representation rules applied to a supertype apply to a subtype.</w:t>
      </w:r>
    </w:p>
    <w:p w14:paraId="641739ED" w14:textId="77777777" w:rsidR="002B3E15" w:rsidRDefault="002B3E15" w:rsidP="00DB6006">
      <w:pPr>
        <w:pStyle w:val="BodyText2"/>
      </w:pPr>
      <w:r>
        <w:rPr>
          <w:noProof/>
          <w:lang w:bidi="ar-SA"/>
        </w:rPr>
        <w:drawing>
          <wp:inline distT="0" distB="0" distL="0" distR="0" wp14:anchorId="5B33F474" wp14:editId="7335FF72">
            <wp:extent cx="152400" cy="152400"/>
            <wp:effectExtent l="0" t="0" r="0" b="0"/>
            <wp:docPr id="1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14:paraId="6A1636C0" w14:textId="77777777" w:rsidR="002B3E15" w:rsidRDefault="002B3E15" w:rsidP="00DB6006">
      <w:pPr>
        <w:pStyle w:val="BodyText"/>
      </w:pPr>
      <w:r>
        <w:t>True if the map should be enforced only if no other maps or prior values apply.</w:t>
      </w:r>
    </w:p>
    <w:p w14:paraId="713F550A" w14:textId="77777777" w:rsidR="002B3E15" w:rsidRDefault="002B3E15" w:rsidP="00DB6006">
      <w:pPr>
        <w:pStyle w:val="Heading4"/>
      </w:pPr>
      <w:r>
        <w:t>Associations</w:t>
      </w:r>
    </w:p>
    <w:p w14:paraId="25AE530D" w14:textId="77777777" w:rsidR="002B3E15" w:rsidRDefault="002B3E15" w:rsidP="00DB6006">
      <w:pPr>
        <w:ind w:left="605" w:hanging="245"/>
      </w:pPr>
      <w:r>
        <w:rPr>
          <w:noProof/>
        </w:rPr>
        <w:drawing>
          <wp:inline distT="0" distB="0" distL="0" distR="0" wp14:anchorId="7995BB89" wp14:editId="0048722E">
            <wp:extent cx="152400" cy="152400"/>
            <wp:effectExtent l="0" t="0" r="0" b="0"/>
            <wp:docPr id="162"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2BB4DB49" w14:textId="77777777" w:rsidR="002B3E15" w:rsidRDefault="002B3E15" w:rsidP="00DB6006">
      <w:pPr>
        <w:pStyle w:val="BodyText"/>
      </w:pPr>
      <w:r>
        <w:t>One end of a mapping, to be used for more concrete end.</w:t>
      </w:r>
    </w:p>
    <w:p w14:paraId="544D56E3" w14:textId="77777777" w:rsidR="002B3E15" w:rsidRDefault="002B3E15" w:rsidP="00DB6006">
      <w:pPr>
        <w:ind w:left="605" w:hanging="245"/>
      </w:pPr>
      <w:r>
        <w:rPr>
          <w:noProof/>
        </w:rPr>
        <w:lastRenderedPageBreak/>
        <w:drawing>
          <wp:inline distT="0" distB="0" distL="0" distR="0" wp14:anchorId="7651087A" wp14:editId="1DBF3240">
            <wp:extent cx="152400" cy="152400"/>
            <wp:effectExtent l="0" t="0" r="0" b="0"/>
            <wp:docPr id="164"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360B145D" w14:textId="77777777" w:rsidR="002B3E15" w:rsidRDefault="002B3E15" w:rsidP="00DB6006">
      <w:pPr>
        <w:pStyle w:val="BodyText"/>
      </w:pPr>
      <w:r>
        <w:t>One end of a mapping, to be used for more abstract end.</w:t>
      </w:r>
    </w:p>
    <w:p w14:paraId="6218FBB7" w14:textId="77777777" w:rsidR="002B3E15" w:rsidRDefault="002B3E15" w:rsidP="00DB6006">
      <w:pPr>
        <w:ind w:left="605" w:hanging="245"/>
      </w:pPr>
      <w:r>
        <w:rPr>
          <w:noProof/>
        </w:rPr>
        <w:drawing>
          <wp:inline distT="0" distB="0" distL="0" distR="0" wp14:anchorId="4AF781C3" wp14:editId="1439FEBE">
            <wp:extent cx="152400" cy="152400"/>
            <wp:effectExtent l="0" t="0" r="0" b="0"/>
            <wp:docPr id="16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37D83B4" w14:textId="77777777" w:rsidR="002B3E15" w:rsidRDefault="002B3E15" w:rsidP="00DB6006">
      <w:pPr>
        <w:pStyle w:val="BodyText"/>
      </w:pPr>
      <w:r>
        <w:t>Mapping containing a map rule.</w:t>
      </w:r>
    </w:p>
    <w:p w14:paraId="313283A2" w14:textId="77777777" w:rsidR="002B3E15" w:rsidRDefault="002B3E15" w:rsidP="00DB6006"/>
    <w:p w14:paraId="79F09F69" w14:textId="77777777" w:rsidR="002B3E15" w:rsidRDefault="002B3E15" w:rsidP="00DB6006">
      <w:pPr>
        <w:pStyle w:val="Heading3"/>
      </w:pPr>
      <w:bookmarkStart w:id="392" w:name="_0d8a19bfafdae6e590a12e54ebcff122"/>
      <w:bookmarkStart w:id="393" w:name="_Toc451803329"/>
      <w:r>
        <w:t>Class Map Rule End</w:t>
      </w:r>
      <w:bookmarkEnd w:id="392"/>
      <w:bookmarkEnd w:id="393"/>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14:paraId="5335C175" w14:textId="77777777" w:rsidR="00355696" w:rsidRDefault="002B3E15" w:rsidP="00DB6006">
      <w:pPr>
        <w:pStyle w:val="BodyText"/>
      </w:pPr>
      <w:r>
        <w:t>One end of a mapping from one thing to another that may be qualified with a condition.</w:t>
      </w:r>
    </w:p>
    <w:p w14:paraId="7E2FC44E" w14:textId="77777777" w:rsidR="00355696" w:rsidRDefault="002B3E15" w:rsidP="00DB6006">
      <w:pPr>
        <w:pStyle w:val="BodyText"/>
      </w:pPr>
      <w:r>
        <w:t>The set of elements to be mapped is the union of the sets of all mapped types and mapped variables that conform to the condition.</w:t>
      </w:r>
    </w:p>
    <w:p w14:paraId="3131CB16" w14:textId="77777777" w:rsidR="00355696" w:rsidRDefault="002B3E15" w:rsidP="00DB6006">
      <w:pPr>
        <w:pStyle w:val="BodyText"/>
      </w:pPr>
      <w:r>
        <w:t xml:space="preserve">Mapping rules are constrained to apply to only conforming types or types that represent the mapped ends (as specified by a representation rule). </w:t>
      </w:r>
    </w:p>
    <w:p w14:paraId="2CB939FA" w14:textId="77777777" w:rsidR="00355696" w:rsidRDefault="002B3E15" w:rsidP="00DB6006">
      <w:pPr>
        <w:pStyle w:val="BodyText"/>
      </w:pPr>
      <w:r>
        <w:t>Representation rules applied to a supertype apply to a subtype unless a more specific representation rule is specified for the corresponding types.</w:t>
      </w:r>
    </w:p>
    <w:p w14:paraId="545D7DC5" w14:textId="77777777" w:rsidR="00355696" w:rsidRDefault="00355696" w:rsidP="00DB6006">
      <w:pPr>
        <w:pStyle w:val="BodyText"/>
      </w:pPr>
    </w:p>
    <w:p w14:paraId="1F207CE0" w14:textId="58F1EEA8" w:rsidR="002B3E15" w:rsidRDefault="002B3E15" w:rsidP="00DB6006">
      <w:pPr>
        <w:pStyle w:val="BodyText"/>
      </w:pPr>
    </w:p>
    <w:p w14:paraId="3C636F6C" w14:textId="77777777" w:rsidR="002B3E15" w:rsidRDefault="002B3E15" w:rsidP="00DB6006">
      <w:pPr>
        <w:pStyle w:val="Code0"/>
      </w:pPr>
      <w:r w:rsidRPr="00043180">
        <w:rPr>
          <w:b/>
          <w:sz w:val="24"/>
          <w:szCs w:val="24"/>
        </w:rPr>
        <w:t>package</w:t>
      </w:r>
      <w:r>
        <w:t xml:space="preserve"> SIMF Conceptual Model::Mapping</w:t>
      </w:r>
    </w:p>
    <w:p w14:paraId="4DB6581A" w14:textId="77777777" w:rsidR="002B3E15" w:rsidRDefault="002B3E15" w:rsidP="00DB6006">
      <w:pPr>
        <w:pStyle w:val="Heading4"/>
      </w:pPr>
      <w:r>
        <w:t>Attributes</w:t>
      </w:r>
    </w:p>
    <w:p w14:paraId="675EBD6D" w14:textId="77777777" w:rsidR="002B3E15" w:rsidRDefault="002B3E15" w:rsidP="00DB6006">
      <w:pPr>
        <w:pStyle w:val="BodyText2"/>
      </w:pPr>
      <w:r>
        <w:rPr>
          <w:noProof/>
          <w:lang w:bidi="ar-SA"/>
        </w:rPr>
        <w:drawing>
          <wp:inline distT="0" distB="0" distL="0" distR="0" wp14:anchorId="0FEE7DE4" wp14:editId="4B605684">
            <wp:extent cx="152400" cy="152400"/>
            <wp:effectExtent l="0" t="0" r="0" b="0"/>
            <wp:docPr id="16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895F296" w14:textId="77777777" w:rsidR="002B3E15" w:rsidRDefault="002B3E15" w:rsidP="00DB6006">
      <w:pPr>
        <w:pStyle w:val="BodyText"/>
      </w:pPr>
      <w:r>
        <w:t>Condition that must be TRUE for the mapping rule to apply.</w:t>
      </w:r>
    </w:p>
    <w:p w14:paraId="6B884539" w14:textId="77777777" w:rsidR="002B3E15" w:rsidRDefault="002B3E15" w:rsidP="00DB6006">
      <w:pPr>
        <w:pStyle w:val="BodyText2"/>
      </w:pPr>
      <w:r>
        <w:rPr>
          <w:noProof/>
          <w:lang w:bidi="ar-SA"/>
        </w:rPr>
        <w:drawing>
          <wp:inline distT="0" distB="0" distL="0" distR="0" wp14:anchorId="49E3D2C1" wp14:editId="441916EC">
            <wp:extent cx="152400" cy="152400"/>
            <wp:effectExtent l="0" t="0" r="0" b="0"/>
            <wp:docPr id="17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91A31A7" w14:textId="77777777" w:rsidR="00355696" w:rsidRDefault="002B3E15" w:rsidP="00DB6006">
      <w:pPr>
        <w:pStyle w:val="BodyText"/>
      </w:pPr>
      <w:r>
        <w:t xml:space="preserve">Computation computes a value for the mapping end based on the expression applied to the mapped property or relationship. </w:t>
      </w:r>
    </w:p>
    <w:p w14:paraId="65D488A7" w14:textId="21AEC722" w:rsidR="002B3E15" w:rsidRDefault="002B3E15" w:rsidP="00DB6006">
      <w:pPr>
        <w:pStyle w:val="BodyText"/>
      </w:pPr>
      <w:r>
        <w:t>Where computation is used inverse mapping is not specified - any inverse mapping is implementation specific.</w:t>
      </w:r>
    </w:p>
    <w:p w14:paraId="258B4CB4" w14:textId="77777777" w:rsidR="002B3E15" w:rsidRDefault="002B3E15" w:rsidP="00DB6006">
      <w:pPr>
        <w:pStyle w:val="Heading4"/>
      </w:pPr>
      <w:r>
        <w:t>Associations</w:t>
      </w:r>
    </w:p>
    <w:p w14:paraId="6C0A6DA7" w14:textId="77777777" w:rsidR="002B3E15" w:rsidRDefault="002B3E15" w:rsidP="00DB6006">
      <w:pPr>
        <w:ind w:left="605" w:hanging="245"/>
      </w:pPr>
      <w:r>
        <w:rPr>
          <w:noProof/>
        </w:rPr>
        <w:drawing>
          <wp:inline distT="0" distB="0" distL="0" distR="0" wp14:anchorId="1191294A" wp14:editId="08E9AF4A">
            <wp:extent cx="152400" cy="152400"/>
            <wp:effectExtent l="0" t="0" r="0" b="0"/>
            <wp:docPr id="17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71D9ED2" w14:textId="77777777" w:rsidR="002B3E15" w:rsidRDefault="002B3E15" w:rsidP="00DB6006">
      <w:pPr>
        <w:pStyle w:val="BodyText"/>
      </w:pPr>
      <w:r>
        <w:t>Type that will be asserted for the end that is more specific than the type of a property or relationship. e.g. a unit type.</w:t>
      </w:r>
    </w:p>
    <w:p w14:paraId="7662C191" w14:textId="77777777" w:rsidR="002B3E15" w:rsidRDefault="002B3E15" w:rsidP="00DB6006"/>
    <w:p w14:paraId="45A8CB5D" w14:textId="77777777" w:rsidR="002B3E15" w:rsidRDefault="002B3E15" w:rsidP="00DB6006">
      <w:pPr>
        <w:pStyle w:val="Heading3"/>
      </w:pPr>
      <w:bookmarkStart w:id="394" w:name="_f73560bcb69b98854b78c16f10b9e480"/>
      <w:bookmarkStart w:id="395" w:name="_Toc451803330"/>
      <w:r>
        <w:t>Association Map Rule Type Assertion</w:t>
      </w:r>
      <w:bookmarkEnd w:id="394"/>
      <w:bookmarkEnd w:id="395"/>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778E9A01" w14:textId="77777777" w:rsidR="002B3E15" w:rsidRDefault="002B3E15" w:rsidP="00DB6006">
      <w:pPr>
        <w:pStyle w:val="Code0"/>
      </w:pPr>
      <w:r w:rsidRPr="00043180">
        <w:rPr>
          <w:b/>
          <w:sz w:val="24"/>
          <w:szCs w:val="24"/>
        </w:rPr>
        <w:t>package</w:t>
      </w:r>
      <w:r>
        <w:t xml:space="preserve"> SIMF Conceptual Model::Mapping</w:t>
      </w:r>
    </w:p>
    <w:p w14:paraId="34B715CB" w14:textId="77777777" w:rsidR="002B3E15" w:rsidRDefault="002B3E15" w:rsidP="00DB6006">
      <w:pPr>
        <w:pStyle w:val="Heading4"/>
      </w:pPr>
      <w:r>
        <w:t>Association Ends</w:t>
      </w:r>
    </w:p>
    <w:p w14:paraId="6ECBE948" w14:textId="77777777" w:rsidR="002B3E15" w:rsidRDefault="002B3E15" w:rsidP="00DB6006">
      <w:pPr>
        <w:ind w:firstLine="720"/>
      </w:pPr>
      <w:r>
        <w:rPr>
          <w:noProof/>
        </w:rPr>
        <w:drawing>
          <wp:inline distT="0" distB="0" distL="0" distR="0" wp14:anchorId="07F64E3A" wp14:editId="0F23BE39">
            <wp:extent cx="152400" cy="152400"/>
            <wp:effectExtent l="0" t="0" r="0" b="0"/>
            <wp:docPr id="17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FC15583" w14:textId="77777777" w:rsidR="002B3E15" w:rsidRDefault="002B3E15" w:rsidP="00DB6006">
      <w:pPr>
        <w:pStyle w:val="BodyText"/>
      </w:pPr>
      <w:r>
        <w:t>Type that will be asserted for the end that is more specific than the type of a property or relationship. e.g. a unit type.</w:t>
      </w:r>
    </w:p>
    <w:p w14:paraId="56FA3ADC" w14:textId="77777777" w:rsidR="002B3E15" w:rsidRDefault="002B3E15" w:rsidP="00DB6006">
      <w:pPr>
        <w:ind w:firstLine="720"/>
      </w:pPr>
      <w:r>
        <w:rPr>
          <w:noProof/>
        </w:rPr>
        <w:drawing>
          <wp:inline distT="0" distB="0" distL="0" distR="0" wp14:anchorId="69453831" wp14:editId="1F89A571">
            <wp:extent cx="152400" cy="152400"/>
            <wp:effectExtent l="0" t="0" r="0" b="0"/>
            <wp:docPr id="17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14:paraId="58B0F392" w14:textId="77777777" w:rsidR="002B3E15" w:rsidRDefault="002B3E15" w:rsidP="00DB6006">
      <w:pPr>
        <w:pStyle w:val="BodyText"/>
      </w:pPr>
      <w:r>
        <w:t>Map rule and that asserts a type</w:t>
      </w:r>
    </w:p>
    <w:p w14:paraId="177D063A" w14:textId="77777777" w:rsidR="002B3E15" w:rsidRDefault="002B3E15" w:rsidP="00DB6006"/>
    <w:p w14:paraId="32649EE9" w14:textId="77777777" w:rsidR="002B3E15" w:rsidRDefault="002B3E15" w:rsidP="00DB6006">
      <w:pPr>
        <w:pStyle w:val="Heading3"/>
      </w:pPr>
      <w:bookmarkStart w:id="396" w:name="_91103665260372b118a216a1491f090f"/>
      <w:bookmarkStart w:id="397" w:name="_Toc451803331"/>
      <w:r>
        <w:t>Association Mapped Property</w:t>
      </w:r>
      <w:bookmarkEnd w:id="396"/>
      <w:bookmarkEnd w:id="397"/>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9312131" w14:textId="77777777" w:rsidR="002B3E15" w:rsidRDefault="002B3E15" w:rsidP="00DB6006">
      <w:pPr>
        <w:pStyle w:val="BodyText"/>
      </w:pPr>
      <w:r>
        <w:t>Type that is the source or target of the mapping</w:t>
      </w:r>
    </w:p>
    <w:p w14:paraId="4CD338C1" w14:textId="77777777" w:rsidR="002B3E15" w:rsidRDefault="002B3E15" w:rsidP="00DB6006">
      <w:pPr>
        <w:pStyle w:val="Code0"/>
      </w:pPr>
      <w:r w:rsidRPr="00043180">
        <w:rPr>
          <w:b/>
          <w:sz w:val="24"/>
          <w:szCs w:val="24"/>
        </w:rPr>
        <w:lastRenderedPageBreak/>
        <w:t>package</w:t>
      </w:r>
      <w:r>
        <w:t xml:space="preserve"> SIMF Conceptual Model::Mapping</w:t>
      </w:r>
    </w:p>
    <w:p w14:paraId="5E3529CA" w14:textId="77777777" w:rsidR="002B3E15" w:rsidRDefault="002B3E15" w:rsidP="00DB6006">
      <w:pPr>
        <w:pStyle w:val="Heading4"/>
      </w:pPr>
      <w:r>
        <w:t>Association Ends</w:t>
      </w:r>
    </w:p>
    <w:p w14:paraId="389116E1" w14:textId="77777777" w:rsidR="002B3E15" w:rsidRDefault="002B3E15" w:rsidP="00DB6006">
      <w:pPr>
        <w:ind w:firstLine="720"/>
      </w:pPr>
      <w:r>
        <w:rPr>
          <w:noProof/>
        </w:rPr>
        <w:drawing>
          <wp:inline distT="0" distB="0" distL="0" distR="0" wp14:anchorId="7E9C9A44" wp14:editId="58D72813">
            <wp:extent cx="152400" cy="152400"/>
            <wp:effectExtent l="0" t="0" r="0" b="0"/>
            <wp:docPr id="17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3127902E"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5D2F167" w14:textId="77777777" w:rsidR="002B3E15" w:rsidRDefault="002B3E15" w:rsidP="00DB6006">
      <w:pPr>
        <w:ind w:firstLine="720"/>
      </w:pPr>
      <w:r>
        <w:rPr>
          <w:noProof/>
        </w:rPr>
        <w:drawing>
          <wp:inline distT="0" distB="0" distL="0" distR="0" wp14:anchorId="51294707" wp14:editId="3796C77D">
            <wp:extent cx="152400" cy="152400"/>
            <wp:effectExtent l="0" t="0" r="0" b="0"/>
            <wp:docPr id="18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883DB34" w14:textId="77777777" w:rsidR="002B3E15" w:rsidRDefault="002B3E15" w:rsidP="00DB6006">
      <w:pPr>
        <w:pStyle w:val="BodyText"/>
      </w:pPr>
      <w:r>
        <w:t>Map rule end for a property</w:t>
      </w:r>
    </w:p>
    <w:p w14:paraId="157D2B1E" w14:textId="77777777" w:rsidR="002B3E15" w:rsidRDefault="002B3E15" w:rsidP="00DB6006"/>
    <w:p w14:paraId="7DEBCD79" w14:textId="77777777" w:rsidR="002B3E15" w:rsidRDefault="002B3E15" w:rsidP="00DB6006">
      <w:pPr>
        <w:pStyle w:val="Heading3"/>
      </w:pPr>
      <w:bookmarkStart w:id="398" w:name="_eef174571e8d59a0645d03d931fc78bf"/>
      <w:bookmarkStart w:id="399" w:name="_Toc451803332"/>
      <w:r>
        <w:t>Association Mapped Relationship</w:t>
      </w:r>
      <w:bookmarkEnd w:id="398"/>
      <w:bookmarkEnd w:id="399"/>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5A36A845" w14:textId="77777777" w:rsidR="002B3E15" w:rsidRDefault="002B3E15" w:rsidP="00DB6006">
      <w:pPr>
        <w:pStyle w:val="Code0"/>
      </w:pPr>
      <w:r w:rsidRPr="00043180">
        <w:rPr>
          <w:b/>
          <w:sz w:val="24"/>
          <w:szCs w:val="24"/>
        </w:rPr>
        <w:t>package</w:t>
      </w:r>
      <w:r>
        <w:t xml:space="preserve"> SIMF Conceptual Model::Mapping</w:t>
      </w:r>
    </w:p>
    <w:p w14:paraId="7DE24F15" w14:textId="77777777" w:rsidR="002B3E15" w:rsidRDefault="002B3E15" w:rsidP="00DB6006">
      <w:pPr>
        <w:pStyle w:val="Heading4"/>
      </w:pPr>
      <w:r>
        <w:t>Association Ends</w:t>
      </w:r>
    </w:p>
    <w:p w14:paraId="6E00C7AC" w14:textId="77777777" w:rsidR="002B3E15" w:rsidRDefault="002B3E15" w:rsidP="00DB6006">
      <w:pPr>
        <w:ind w:firstLine="720"/>
      </w:pPr>
      <w:r>
        <w:rPr>
          <w:noProof/>
        </w:rPr>
        <w:drawing>
          <wp:inline distT="0" distB="0" distL="0" distR="0" wp14:anchorId="2E6FC820" wp14:editId="115D3291">
            <wp:extent cx="152400" cy="152400"/>
            <wp:effectExtent l="0" t="0" r="0" b="0"/>
            <wp:docPr id="1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2EF8F2D1" w14:textId="77777777" w:rsidR="002B3E15" w:rsidRDefault="002B3E15" w:rsidP="00DB6006">
      <w:pPr>
        <w:pStyle w:val="BodyText"/>
      </w:pPr>
      <w:r>
        <w:t>Defines a set of relationships to map to the other side of the mapping rule based on a relationship contained in the pattern.</w:t>
      </w:r>
    </w:p>
    <w:p w14:paraId="1F8813F8" w14:textId="77777777" w:rsidR="002B3E15" w:rsidRDefault="002B3E15" w:rsidP="00DB6006">
      <w:pPr>
        <w:ind w:firstLine="720"/>
      </w:pPr>
      <w:r>
        <w:rPr>
          <w:noProof/>
        </w:rPr>
        <w:drawing>
          <wp:inline distT="0" distB="0" distL="0" distR="0" wp14:anchorId="3F69AE55" wp14:editId="5451BB8F">
            <wp:extent cx="152400" cy="152400"/>
            <wp:effectExtent l="0" t="0" r="0" b="0"/>
            <wp:docPr id="18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14:paraId="4272D4FB" w14:textId="77777777" w:rsidR="002B3E15" w:rsidRDefault="002B3E15" w:rsidP="00DB6006">
      <w:pPr>
        <w:pStyle w:val="BodyText"/>
      </w:pPr>
      <w:r>
        <w:t>Relationship mapping end for a type</w:t>
      </w:r>
    </w:p>
    <w:p w14:paraId="4A616A63" w14:textId="77777777" w:rsidR="002B3E15" w:rsidRDefault="002B3E15" w:rsidP="00DB6006"/>
    <w:p w14:paraId="163B4391" w14:textId="77777777" w:rsidR="002B3E15" w:rsidRDefault="002B3E15" w:rsidP="00DB6006">
      <w:pPr>
        <w:pStyle w:val="Heading3"/>
      </w:pPr>
      <w:bookmarkStart w:id="400" w:name="_551417ad3c6e740d8b880bee8085a718"/>
      <w:bookmarkStart w:id="401" w:name="_Toc451803333"/>
      <w:r>
        <w:t>Class Mapping</w:t>
      </w:r>
      <w:bookmarkEnd w:id="400"/>
      <w:bookmarkEnd w:id="401"/>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60CF122F" w14:textId="77777777" w:rsidR="00355696" w:rsidRDefault="002B3E15" w:rsidP="00DB6006">
      <w:pPr>
        <w:pStyle w:val="BodyText"/>
      </w:pPr>
      <w:r>
        <w:t>A mapping is a rule that defines how different representations of the same things correspond.</w:t>
      </w:r>
    </w:p>
    <w:p w14:paraId="373D6BE1" w14:textId="77777777" w:rsidR="00355696" w:rsidRDefault="002B3E15" w:rsidP="00DB6006">
      <w:pPr>
        <w:pStyle w:val="BodyText"/>
      </w:pPr>
      <w:r>
        <w:t xml:space="preserve">Patterns define a set of related elements to be mapped. </w:t>
      </w:r>
    </w:p>
    <w:p w14:paraId="6D14513F" w14:textId="77777777" w:rsidR="00355696" w:rsidRDefault="002B3E15" w:rsidP="00DB6006">
      <w:pPr>
        <w:pStyle w:val="BodyText"/>
      </w:pPr>
      <w:r>
        <w:t>Types may be defined to be a representation (data about) a concept.</w:t>
      </w:r>
    </w:p>
    <w:p w14:paraId="56C457E2" w14:textId="77777777" w:rsidR="00355696" w:rsidRDefault="002B3E15" w:rsidP="00DB6006">
      <w:pPr>
        <w:pStyle w:val="BodyText"/>
      </w:pPr>
      <w:r>
        <w:t>Map rules define how elements in each of the patterns are mapped, bidirectionally.</w:t>
      </w:r>
    </w:p>
    <w:p w14:paraId="68D90C29" w14:textId="77777777" w:rsidR="00355696" w:rsidRDefault="002B3E15" w:rsidP="00DB6006">
      <w:pPr>
        <w:pStyle w:val="BodyText"/>
      </w:pPr>
      <w:r>
        <w:t>A maps utilizing more specific types subsumes maps for more general types.</w:t>
      </w:r>
    </w:p>
    <w:p w14:paraId="7A9BBEDB" w14:textId="456C5A82" w:rsidR="002B3E15" w:rsidRDefault="002B3E15" w:rsidP="00DB6006">
      <w:pPr>
        <w:pStyle w:val="BodyText"/>
      </w:pPr>
      <w:r>
        <w:t>Within a Mapping a Property Generalization Rule specifies that one pattern property is the subset of another.</w:t>
      </w:r>
    </w:p>
    <w:p w14:paraId="43F5C5B4" w14:textId="77777777" w:rsidR="002B3E15" w:rsidRDefault="002B3E15" w:rsidP="00DB6006">
      <w:pPr>
        <w:pStyle w:val="Heading4"/>
      </w:pPr>
      <w:r>
        <w:t>Direct Supertypes</w:t>
      </w:r>
    </w:p>
    <w:p w14:paraId="46AE64D4" w14:textId="77777777" w:rsidR="002B3E15" w:rsidRDefault="007507A0" w:rsidP="00DB6006">
      <w:pPr>
        <w:ind w:left="360"/>
      </w:pPr>
      <w:hyperlink w:anchor="_8d9c945b6f864c34fdd7a91d4d62755f" w:history="1">
        <w:r w:rsidR="002B3E15">
          <w:rPr>
            <w:rStyle w:val="Hyperlink"/>
          </w:rPr>
          <w:t>Pattern</w:t>
        </w:r>
      </w:hyperlink>
      <w:r w:rsidR="002B3E15">
        <w:t xml:space="preserve">, </w:t>
      </w:r>
      <w:hyperlink w:anchor="_82919e40af9ad2e13647e9d37bbf0956" w:history="1">
        <w:r w:rsidR="002B3E15">
          <w:rPr>
            <w:rStyle w:val="Hyperlink"/>
          </w:rPr>
          <w:t>Rule</w:t>
        </w:r>
      </w:hyperlink>
    </w:p>
    <w:p w14:paraId="2B5EFC13" w14:textId="77777777" w:rsidR="002B3E15" w:rsidRDefault="002B3E15" w:rsidP="00DB6006">
      <w:pPr>
        <w:pStyle w:val="Code0"/>
      </w:pPr>
      <w:r w:rsidRPr="00043180">
        <w:rPr>
          <w:b/>
          <w:sz w:val="24"/>
          <w:szCs w:val="24"/>
        </w:rPr>
        <w:t>package</w:t>
      </w:r>
      <w:r>
        <w:t xml:space="preserve"> SIMF Conceptual Model::Mapping</w:t>
      </w:r>
    </w:p>
    <w:p w14:paraId="75F91D52" w14:textId="77777777" w:rsidR="002B3E15" w:rsidRDefault="002B3E15" w:rsidP="00DB6006">
      <w:pPr>
        <w:pStyle w:val="Heading4"/>
      </w:pPr>
      <w:r>
        <w:t>Associations</w:t>
      </w:r>
    </w:p>
    <w:p w14:paraId="70E6CA5F" w14:textId="77777777" w:rsidR="002B3E15" w:rsidRDefault="002B3E15" w:rsidP="00DB6006">
      <w:pPr>
        <w:ind w:left="605" w:hanging="245"/>
      </w:pPr>
      <w:r>
        <w:rPr>
          <w:noProof/>
        </w:rPr>
        <w:drawing>
          <wp:inline distT="0" distB="0" distL="0" distR="0" wp14:anchorId="5E953E21" wp14:editId="1E7D6862">
            <wp:extent cx="152400" cy="152400"/>
            <wp:effectExtent l="0" t="0" r="0" b="0"/>
            <wp:docPr id="18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60EE9AD1" w14:textId="77777777" w:rsidR="002B3E15" w:rsidRDefault="002B3E15" w:rsidP="00DB6006">
      <w:pPr>
        <w:pStyle w:val="BodyText"/>
      </w:pPr>
      <w:r>
        <w:t>Map rule that is asserted by a mapping.</w:t>
      </w:r>
    </w:p>
    <w:p w14:paraId="3CB62AF4" w14:textId="77777777" w:rsidR="002B3E15" w:rsidRDefault="002B3E15" w:rsidP="00DB6006"/>
    <w:p w14:paraId="339AA31D" w14:textId="77777777" w:rsidR="002B3E15" w:rsidRDefault="002B3E15" w:rsidP="00DB6006">
      <w:pPr>
        <w:pStyle w:val="Heading3"/>
      </w:pPr>
      <w:bookmarkStart w:id="402" w:name="_7decbae485fa9be88d63fca6f68547ec"/>
      <w:bookmarkStart w:id="403" w:name="_Toc451803334"/>
      <w:r>
        <w:t>Class Property End</w:t>
      </w:r>
      <w:bookmarkEnd w:id="402"/>
      <w:bookmarkEnd w:id="403"/>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7D5C6C9" w14:textId="77777777" w:rsidR="00355696" w:rsidRDefault="002B3E15" w:rsidP="00DB6006">
      <w:pPr>
        <w:pStyle w:val="BodyText"/>
      </w:pPr>
      <w:r>
        <w:t>An end of a map rule where the end maps a property of the mapping pattern, the elements bound to that property for each match of the pattern will be mapped.</w:t>
      </w:r>
    </w:p>
    <w:p w14:paraId="4E706C85" w14:textId="69B4600D" w:rsidR="002B3E15" w:rsidRDefault="002B3E15" w:rsidP="00DB6006">
      <w:pPr>
        <w:pStyle w:val="BodyText"/>
      </w:pPr>
    </w:p>
    <w:p w14:paraId="4A00141D" w14:textId="77777777" w:rsidR="002B3E15" w:rsidRDefault="002B3E15" w:rsidP="00DB6006">
      <w:pPr>
        <w:pStyle w:val="Heading4"/>
      </w:pPr>
      <w:r>
        <w:t>Direct Supertypes</w:t>
      </w:r>
    </w:p>
    <w:p w14:paraId="001088A9" w14:textId="77777777" w:rsidR="002B3E15" w:rsidRDefault="007507A0" w:rsidP="00DB6006">
      <w:pPr>
        <w:ind w:left="360"/>
      </w:pPr>
      <w:hyperlink w:anchor="_0d8a19bfafdae6e590a12e54ebcff122" w:history="1">
        <w:r w:rsidR="002B3E15">
          <w:rPr>
            <w:rStyle w:val="Hyperlink"/>
          </w:rPr>
          <w:t>Map Rule End</w:t>
        </w:r>
      </w:hyperlink>
    </w:p>
    <w:p w14:paraId="155772FF" w14:textId="77777777" w:rsidR="002B3E15" w:rsidRDefault="002B3E15" w:rsidP="00DB6006">
      <w:pPr>
        <w:pStyle w:val="Code0"/>
      </w:pPr>
      <w:r w:rsidRPr="00043180">
        <w:rPr>
          <w:b/>
          <w:sz w:val="24"/>
          <w:szCs w:val="24"/>
        </w:rPr>
        <w:lastRenderedPageBreak/>
        <w:t>package</w:t>
      </w:r>
      <w:r>
        <w:t xml:space="preserve"> SIMF Conceptual Model::Mapping</w:t>
      </w:r>
    </w:p>
    <w:p w14:paraId="56E34B92" w14:textId="77777777" w:rsidR="002B3E15" w:rsidRDefault="002B3E15" w:rsidP="00DB6006">
      <w:pPr>
        <w:pStyle w:val="Heading4"/>
      </w:pPr>
      <w:r>
        <w:t>Associations</w:t>
      </w:r>
    </w:p>
    <w:p w14:paraId="68D70A9B" w14:textId="77777777" w:rsidR="002B3E15" w:rsidRDefault="002B3E15" w:rsidP="00DB6006">
      <w:pPr>
        <w:ind w:left="605" w:hanging="245"/>
      </w:pPr>
      <w:r>
        <w:rPr>
          <w:noProof/>
        </w:rPr>
        <w:drawing>
          <wp:inline distT="0" distB="0" distL="0" distR="0" wp14:anchorId="4C1A3CC3" wp14:editId="2599D16B">
            <wp:extent cx="152400" cy="152400"/>
            <wp:effectExtent l="0" t="0" r="0" b="0"/>
            <wp:docPr id="18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14:paraId="1CBEB986" w14:textId="77777777" w:rsidR="002B3E15" w:rsidRDefault="002B3E15" w:rsidP="00DB6006">
      <w:pPr>
        <w:pStyle w:val="BodyText"/>
      </w:pPr>
      <w:r>
        <w:t>Property that defines a set of elements to map to the other side of the mapping rule based on a pattern property. The set of elements shall be those bound to the property on evaluation of the mapping.</w:t>
      </w:r>
    </w:p>
    <w:p w14:paraId="5BDFFBA8" w14:textId="77777777" w:rsidR="002B3E15" w:rsidRDefault="002B3E15" w:rsidP="00DB6006"/>
    <w:p w14:paraId="3AC63BCA" w14:textId="77777777" w:rsidR="002B3E15" w:rsidRDefault="002B3E15" w:rsidP="00DB6006">
      <w:pPr>
        <w:pStyle w:val="Heading3"/>
      </w:pPr>
      <w:bookmarkStart w:id="404" w:name="_0b7a05e824fb351b47bcd9fe489fad6c"/>
      <w:bookmarkStart w:id="405" w:name="_Toc451803335"/>
      <w:r>
        <w:t>Association Representation</w:t>
      </w:r>
      <w:bookmarkEnd w:id="404"/>
      <w:bookmarkEnd w:id="405"/>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61F09377" w14:textId="77777777" w:rsidR="002B3E15" w:rsidRDefault="002B3E15" w:rsidP="00DB6006">
      <w:pPr>
        <w:pStyle w:val="Code0"/>
      </w:pPr>
      <w:r w:rsidRPr="00043180">
        <w:rPr>
          <w:b/>
          <w:sz w:val="24"/>
          <w:szCs w:val="24"/>
        </w:rPr>
        <w:t>package</w:t>
      </w:r>
      <w:r>
        <w:t xml:space="preserve"> SIMF Conceptual Model::Mapping</w:t>
      </w:r>
    </w:p>
    <w:p w14:paraId="65562953" w14:textId="77777777" w:rsidR="002B3E15" w:rsidRDefault="002B3E15" w:rsidP="00DB6006">
      <w:pPr>
        <w:pStyle w:val="Heading4"/>
      </w:pPr>
      <w:r>
        <w:t>Association Ends</w:t>
      </w:r>
    </w:p>
    <w:p w14:paraId="357C40FA" w14:textId="77777777" w:rsidR="002B3E15" w:rsidRDefault="002B3E15" w:rsidP="00DB6006">
      <w:pPr>
        <w:ind w:firstLine="720"/>
      </w:pPr>
      <w:r>
        <w:rPr>
          <w:noProof/>
        </w:rPr>
        <w:drawing>
          <wp:inline distT="0" distB="0" distL="0" distR="0" wp14:anchorId="1903C1C7" wp14:editId="402DA2D8">
            <wp:extent cx="152400" cy="152400"/>
            <wp:effectExtent l="0" t="0" r="0" b="0"/>
            <wp:docPr id="19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AD578E7" w14:textId="77777777" w:rsidR="002B3E15" w:rsidRDefault="002B3E15" w:rsidP="00DB6006">
      <w:pPr>
        <w:pStyle w:val="BodyText"/>
      </w:pPr>
      <w:r>
        <w:t>The representation of a concept in a more specific form</w:t>
      </w:r>
    </w:p>
    <w:p w14:paraId="6A8C3E0F" w14:textId="77777777" w:rsidR="002B3E15" w:rsidRDefault="002B3E15" w:rsidP="00DB6006">
      <w:pPr>
        <w:ind w:firstLine="720"/>
      </w:pPr>
      <w:r>
        <w:rPr>
          <w:noProof/>
        </w:rPr>
        <w:drawing>
          <wp:inline distT="0" distB="0" distL="0" distR="0" wp14:anchorId="31CD111C" wp14:editId="23163471">
            <wp:extent cx="152400" cy="152400"/>
            <wp:effectExtent l="0" t="0" r="0" b="0"/>
            <wp:docPr id="1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2135C74D" w14:textId="77777777" w:rsidR="002B3E15" w:rsidRDefault="002B3E15" w:rsidP="00DB6006"/>
    <w:p w14:paraId="272BA67F" w14:textId="77777777" w:rsidR="002B3E15" w:rsidRDefault="002B3E15" w:rsidP="00DB6006">
      <w:pPr>
        <w:pStyle w:val="Heading3"/>
      </w:pPr>
      <w:bookmarkStart w:id="406" w:name="_e2101d86d43ebb1c6717af7a9f48ebc1"/>
      <w:bookmarkStart w:id="407" w:name="_Toc451803336"/>
      <w:r>
        <w:t>Class Representation Rule</w:t>
      </w:r>
      <w:bookmarkEnd w:id="406"/>
      <w:bookmarkEnd w:id="407"/>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50B41FAB" w14:textId="77777777" w:rsidR="00355696" w:rsidRDefault="002B3E15" w:rsidP="00DB6006">
      <w:pPr>
        <w:pStyle w:val="BodyText"/>
      </w:pPr>
      <w:r>
        <w:t>A representation rule states that the &lt;represented concept&gt; has a representation defined by the &lt;represented by&gt; type.</w:t>
      </w:r>
    </w:p>
    <w:p w14:paraId="281D7348" w14:textId="77777777" w:rsidR="00355696" w:rsidRDefault="002B3E15" w:rsidP="00DB6006">
      <w:pPr>
        <w:pStyle w:val="BodyText"/>
      </w:pPr>
      <w:r>
        <w:t>Representation rules are used to filter Map Rules such that only represented concepts may be mapped.</w:t>
      </w:r>
    </w:p>
    <w:p w14:paraId="7C60E891" w14:textId="77777777" w:rsidR="00355696" w:rsidRDefault="002B3E15" w:rsidP="00DB6006">
      <w:pPr>
        <w:pStyle w:val="BodyText"/>
      </w:pPr>
      <w:r>
        <w:t>A representation is usually complimented with one or more mapping rules.</w:t>
      </w:r>
    </w:p>
    <w:p w14:paraId="509F2197" w14:textId="0CDC5977" w:rsidR="002B3E15" w:rsidRDefault="002B3E15" w:rsidP="00DB6006">
      <w:pPr>
        <w:pStyle w:val="BodyText"/>
      </w:pPr>
    </w:p>
    <w:p w14:paraId="03D87454" w14:textId="77777777" w:rsidR="002B3E15" w:rsidRDefault="002B3E15" w:rsidP="00DB6006">
      <w:pPr>
        <w:pStyle w:val="Heading4"/>
      </w:pPr>
      <w:r>
        <w:t>Direct Supertypes</w:t>
      </w:r>
    </w:p>
    <w:p w14:paraId="21F35F28" w14:textId="77777777" w:rsidR="002B3E15" w:rsidRDefault="007507A0" w:rsidP="00DB6006">
      <w:pPr>
        <w:ind w:left="360"/>
      </w:pPr>
      <w:hyperlink w:anchor="_82919e40af9ad2e13647e9d37bbf0956" w:history="1">
        <w:r w:rsidR="002B3E15">
          <w:rPr>
            <w:rStyle w:val="Hyperlink"/>
          </w:rPr>
          <w:t>Rule</w:t>
        </w:r>
      </w:hyperlink>
    </w:p>
    <w:p w14:paraId="1096548E" w14:textId="77777777" w:rsidR="002B3E15" w:rsidRDefault="002B3E15" w:rsidP="00DB6006">
      <w:pPr>
        <w:pStyle w:val="Code0"/>
      </w:pPr>
      <w:r w:rsidRPr="00043180">
        <w:rPr>
          <w:b/>
          <w:sz w:val="24"/>
          <w:szCs w:val="24"/>
        </w:rPr>
        <w:t>package</w:t>
      </w:r>
      <w:r>
        <w:t xml:space="preserve"> SIMF Conceptual Model::Mapping</w:t>
      </w:r>
    </w:p>
    <w:p w14:paraId="723688F3" w14:textId="77777777" w:rsidR="002B3E15" w:rsidRDefault="002B3E15" w:rsidP="00DB6006">
      <w:pPr>
        <w:pStyle w:val="Heading4"/>
      </w:pPr>
      <w:r>
        <w:t>Attributes</w:t>
      </w:r>
    </w:p>
    <w:p w14:paraId="3130C96A" w14:textId="77777777" w:rsidR="002B3E15" w:rsidRDefault="002B3E15" w:rsidP="00DB6006">
      <w:pPr>
        <w:pStyle w:val="BodyText2"/>
      </w:pPr>
      <w:r>
        <w:rPr>
          <w:noProof/>
          <w:lang w:bidi="ar-SA"/>
        </w:rPr>
        <w:drawing>
          <wp:inline distT="0" distB="0" distL="0" distR="0" wp14:anchorId="25E6A1A7" wp14:editId="1BD44BE7">
            <wp:extent cx="152400" cy="152400"/>
            <wp:effectExtent l="0" t="0" r="0" b="0"/>
            <wp:docPr id="19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7ABBA28" w14:textId="77777777" w:rsidR="002B3E15" w:rsidRDefault="002B3E15" w:rsidP="00DB6006">
      <w:pPr>
        <w:pStyle w:val="BodyText"/>
      </w:pPr>
      <w:r>
        <w:t>Condition that must be TRUE for the mapping rule to apply.</w:t>
      </w:r>
    </w:p>
    <w:p w14:paraId="5211516B" w14:textId="77777777" w:rsidR="002B3E15" w:rsidRDefault="002B3E15" w:rsidP="00DB6006">
      <w:pPr>
        <w:pStyle w:val="BodyText2"/>
      </w:pPr>
      <w:r>
        <w:rPr>
          <w:noProof/>
          <w:lang w:bidi="ar-SA"/>
        </w:rPr>
        <w:drawing>
          <wp:inline distT="0" distB="0" distL="0" distR="0" wp14:anchorId="3A70944A" wp14:editId="0BF5BDA4">
            <wp:extent cx="152400" cy="152400"/>
            <wp:effectExtent l="0" t="0" r="0" b="0"/>
            <wp:docPr id="1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6A7E3B35" w14:textId="77777777" w:rsidR="00355696" w:rsidRDefault="002B3E15" w:rsidP="00DB6006">
      <w:pPr>
        <w:pStyle w:val="BodyText"/>
      </w:pPr>
      <w:r>
        <w:t>Implies a direct mapping between instances of the types in both directions.</w:t>
      </w:r>
    </w:p>
    <w:p w14:paraId="7D6D5B3F" w14:textId="2CC707AD" w:rsidR="002B3E15" w:rsidRDefault="002B3E15" w:rsidP="00DB6006">
      <w:pPr>
        <w:pStyle w:val="BodyText"/>
      </w:pPr>
      <w:r>
        <w:t>&lt;map all&gt; is equivalent to a mapping with a rule mapping properties of each type but is lower precedence than other mappings - if types have a more specific map it will apply first.</w:t>
      </w:r>
    </w:p>
    <w:p w14:paraId="675276DF" w14:textId="77777777" w:rsidR="002B3E15" w:rsidRDefault="002B3E15" w:rsidP="00DB6006">
      <w:pPr>
        <w:pStyle w:val="Heading4"/>
      </w:pPr>
      <w:r>
        <w:t>Associations</w:t>
      </w:r>
    </w:p>
    <w:p w14:paraId="61A733EF" w14:textId="77777777" w:rsidR="002B3E15" w:rsidRDefault="002B3E15" w:rsidP="00DB6006">
      <w:pPr>
        <w:ind w:left="605" w:hanging="245"/>
      </w:pPr>
      <w:r>
        <w:rPr>
          <w:noProof/>
        </w:rPr>
        <w:drawing>
          <wp:inline distT="0" distB="0" distL="0" distR="0" wp14:anchorId="6D78FF7D" wp14:editId="55EE401E">
            <wp:extent cx="152400" cy="152400"/>
            <wp:effectExtent l="0" t="0" r="0" b="0"/>
            <wp:docPr id="1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6803961" w14:textId="77777777" w:rsidR="002B3E15" w:rsidRDefault="002B3E15" w:rsidP="00DB6006">
      <w:pPr>
        <w:pStyle w:val="BodyText"/>
      </w:pPr>
      <w:r>
        <w:t>A more general or abstract concept that is being represented.</w:t>
      </w:r>
    </w:p>
    <w:p w14:paraId="60262B1C" w14:textId="77777777" w:rsidR="002B3E15" w:rsidRDefault="002B3E15" w:rsidP="00DB6006">
      <w:pPr>
        <w:ind w:left="605" w:hanging="245"/>
      </w:pPr>
      <w:r>
        <w:rPr>
          <w:noProof/>
        </w:rPr>
        <w:drawing>
          <wp:inline distT="0" distB="0" distL="0" distR="0" wp14:anchorId="301E9358" wp14:editId="200765A5">
            <wp:extent cx="152400" cy="152400"/>
            <wp:effectExtent l="0" t="0" r="0" b="0"/>
            <wp:docPr id="20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350A817" w14:textId="77777777" w:rsidR="002B3E15" w:rsidRDefault="002B3E15" w:rsidP="00DB6006">
      <w:pPr>
        <w:pStyle w:val="BodyText"/>
      </w:pPr>
      <w:r>
        <w:t>The representation of a concept in a more specific form</w:t>
      </w:r>
    </w:p>
    <w:p w14:paraId="384D48CE" w14:textId="77777777" w:rsidR="002B3E15" w:rsidRDefault="002B3E15" w:rsidP="00DB6006"/>
    <w:p w14:paraId="07EEE77F" w14:textId="77777777" w:rsidR="002B3E15" w:rsidRDefault="002B3E15" w:rsidP="00DB6006">
      <w:pPr>
        <w:pStyle w:val="Heading3"/>
      </w:pPr>
      <w:bookmarkStart w:id="408" w:name="_2deca1eb9ba5dadfc13b0bb2700bb02e"/>
      <w:bookmarkStart w:id="409" w:name="_Toc451803337"/>
      <w:r>
        <w:t>Association Represented Concept</w:t>
      </w:r>
      <w:bookmarkEnd w:id="408"/>
      <w:bookmarkEnd w:id="409"/>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7333B2BF" w14:textId="77777777" w:rsidR="002B3E15" w:rsidRDefault="002B3E15" w:rsidP="00DB6006">
      <w:pPr>
        <w:pStyle w:val="Code0"/>
      </w:pPr>
      <w:r w:rsidRPr="00043180">
        <w:rPr>
          <w:b/>
          <w:sz w:val="24"/>
          <w:szCs w:val="24"/>
        </w:rPr>
        <w:t>package</w:t>
      </w:r>
      <w:r>
        <w:t xml:space="preserve"> SIMF Conceptual Model::Mapping</w:t>
      </w:r>
    </w:p>
    <w:p w14:paraId="215D51C2" w14:textId="77777777" w:rsidR="002B3E15" w:rsidRDefault="002B3E15" w:rsidP="00DB6006">
      <w:pPr>
        <w:pStyle w:val="Heading4"/>
      </w:pPr>
      <w:r>
        <w:lastRenderedPageBreak/>
        <w:t>Association Ends</w:t>
      </w:r>
    </w:p>
    <w:p w14:paraId="1416496F" w14:textId="77777777" w:rsidR="002B3E15" w:rsidRDefault="002B3E15" w:rsidP="00DB6006">
      <w:pPr>
        <w:ind w:firstLine="720"/>
      </w:pPr>
      <w:r>
        <w:rPr>
          <w:noProof/>
        </w:rPr>
        <w:drawing>
          <wp:inline distT="0" distB="0" distL="0" distR="0" wp14:anchorId="56D33A24" wp14:editId="006A50B2">
            <wp:extent cx="152400" cy="152400"/>
            <wp:effectExtent l="0" t="0" r="0" b="0"/>
            <wp:docPr id="2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60BE584" w14:textId="77777777" w:rsidR="002B3E15" w:rsidRDefault="002B3E15" w:rsidP="00DB6006">
      <w:pPr>
        <w:pStyle w:val="BodyText"/>
      </w:pPr>
      <w:r>
        <w:t>A more general or abstract concept that is being represented.</w:t>
      </w:r>
    </w:p>
    <w:p w14:paraId="0170C9A8" w14:textId="77777777" w:rsidR="002B3E15" w:rsidRDefault="002B3E15" w:rsidP="00DB6006">
      <w:pPr>
        <w:ind w:firstLine="720"/>
      </w:pPr>
      <w:r>
        <w:rPr>
          <w:noProof/>
        </w:rPr>
        <w:drawing>
          <wp:inline distT="0" distB="0" distL="0" distR="0" wp14:anchorId="09A6796F" wp14:editId="528D56B7">
            <wp:extent cx="152400" cy="152400"/>
            <wp:effectExtent l="0" t="0" r="0" b="0"/>
            <wp:docPr id="2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5EF4D732" w14:textId="77777777" w:rsidR="002B3E15" w:rsidRDefault="002B3E15" w:rsidP="00DB6006"/>
    <w:p w14:paraId="71F07699" w14:textId="77777777" w:rsidR="002B3E15" w:rsidRDefault="002B3E15" w:rsidP="00DB6006">
      <w:pPr>
        <w:pStyle w:val="Heading3"/>
      </w:pPr>
      <w:bookmarkStart w:id="410" w:name="_f7d454ad9e5925135bec3fd5cdc0a2de"/>
      <w:bookmarkStart w:id="411" w:name="_Toc451803338"/>
      <w:r>
        <w:t>Association To Map Rule</w:t>
      </w:r>
      <w:bookmarkEnd w:id="410"/>
      <w:bookmarkEnd w:id="411"/>
      <w:r w:rsidRPr="003A31EC">
        <w:rPr>
          <w:rFonts w:cs="Arial"/>
        </w:rPr>
        <w:t xml:space="preserve"> </w:t>
      </w:r>
      <w:r>
        <w:rPr>
          <w:rFonts w:cs="Arial"/>
        </w:rPr>
        <w:fldChar w:fldCharType="begin"/>
      </w:r>
      <w:r>
        <w:instrText>XE"</w:instrText>
      </w:r>
      <w:r w:rsidRPr="00413D75">
        <w:rPr>
          <w:rFonts w:cs="Arial"/>
        </w:rPr>
        <w:instrText>To Map Rule</w:instrText>
      </w:r>
      <w:r>
        <w:instrText>"</w:instrText>
      </w:r>
      <w:r>
        <w:rPr>
          <w:rFonts w:cs="Arial"/>
        </w:rPr>
        <w:fldChar w:fldCharType="end"/>
      </w:r>
    </w:p>
    <w:p w14:paraId="3102C44B" w14:textId="77777777" w:rsidR="002B3E15" w:rsidRDefault="002B3E15" w:rsidP="00DB6006">
      <w:pPr>
        <w:pStyle w:val="Code0"/>
      </w:pPr>
      <w:r w:rsidRPr="00043180">
        <w:rPr>
          <w:b/>
          <w:sz w:val="24"/>
          <w:szCs w:val="24"/>
        </w:rPr>
        <w:t>package</w:t>
      </w:r>
      <w:r>
        <w:t xml:space="preserve"> SIMF Conceptual Model::Mapping</w:t>
      </w:r>
    </w:p>
    <w:p w14:paraId="52313CB3" w14:textId="77777777" w:rsidR="002B3E15" w:rsidRDefault="002B3E15" w:rsidP="00DB6006">
      <w:pPr>
        <w:pStyle w:val="Heading4"/>
      </w:pPr>
      <w:r>
        <w:t>Association Ends</w:t>
      </w:r>
    </w:p>
    <w:p w14:paraId="45F2757F" w14:textId="77777777" w:rsidR="002B3E15" w:rsidRDefault="002B3E15" w:rsidP="00DB6006">
      <w:pPr>
        <w:ind w:firstLine="720"/>
      </w:pPr>
      <w:r>
        <w:rPr>
          <w:noProof/>
        </w:rPr>
        <w:drawing>
          <wp:inline distT="0" distB="0" distL="0" distR="0" wp14:anchorId="13448316" wp14:editId="4665A1A2">
            <wp:extent cx="152400" cy="152400"/>
            <wp:effectExtent l="0" t="0" r="0" b="0"/>
            <wp:docPr id="206"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14:paraId="01925425" w14:textId="77777777" w:rsidR="002B3E15" w:rsidRDefault="002B3E15" w:rsidP="00DB6006">
      <w:pPr>
        <w:pStyle w:val="BodyText"/>
      </w:pPr>
      <w:r>
        <w:t>One end of a mapping, to be used for more abstract end.</w:t>
      </w:r>
    </w:p>
    <w:p w14:paraId="65B2BC19" w14:textId="77777777" w:rsidR="002B3E15" w:rsidRDefault="002B3E15" w:rsidP="00DB6006">
      <w:pPr>
        <w:ind w:firstLine="720"/>
      </w:pPr>
      <w:r>
        <w:rPr>
          <w:noProof/>
        </w:rPr>
        <w:drawing>
          <wp:inline distT="0" distB="0" distL="0" distR="0" wp14:anchorId="43F697FF" wp14:editId="6631EACD">
            <wp:extent cx="152400" cy="152400"/>
            <wp:effectExtent l="0" t="0" r="0" b="0"/>
            <wp:docPr id="208" name="Picture 766591629.png" descr="7665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766591629.png"/>
                    <pic:cNvPicPr/>
                  </pic:nvPicPr>
                  <pic:blipFill>
                    <a:blip r:embed="rId41"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14:paraId="14E6EED1" w14:textId="77777777" w:rsidR="002B3E15" w:rsidRDefault="002B3E15" w:rsidP="00DB6006">
      <w:pPr>
        <w:pStyle w:val="BodyText"/>
      </w:pPr>
      <w:r>
        <w:t>Mapping rule owning a "to" end.</w:t>
      </w:r>
    </w:p>
    <w:p w14:paraId="7A647DCC" w14:textId="77777777" w:rsidR="002B3E15" w:rsidRDefault="002B3E15" w:rsidP="00DB6006"/>
    <w:p w14:paraId="7C3AEBF3" w14:textId="77777777" w:rsidR="002B3E15" w:rsidRDefault="002B3E15" w:rsidP="00DB6006">
      <w:pPr>
        <w:pStyle w:val="Heading3"/>
      </w:pPr>
      <w:bookmarkStart w:id="412" w:name="_2d6f605b4614a2c3324d5d7f1fe4743a"/>
      <w:bookmarkStart w:id="413" w:name="_Toc451803339"/>
      <w:r>
        <w:t>Class Type End</w:t>
      </w:r>
      <w:bookmarkEnd w:id="412"/>
      <w:bookmarkEnd w:id="413"/>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14:paraId="5D1D88DC" w14:textId="77777777" w:rsidR="00355696" w:rsidRDefault="002B3E15" w:rsidP="00DB6006">
      <w:pPr>
        <w:pStyle w:val="BodyText"/>
      </w:pPr>
      <w:r>
        <w:t>An end of a map rule where the end maps to a relationship, the instances of the relationship between the properties will be mapped.</w:t>
      </w:r>
    </w:p>
    <w:p w14:paraId="7B7AB865" w14:textId="07B24569" w:rsidR="002B3E15" w:rsidRDefault="002B3E15" w:rsidP="00DB6006">
      <w:pPr>
        <w:pStyle w:val="BodyText"/>
      </w:pPr>
      <w:r>
        <w:t>The relationship must be defined in one of the &lt;mapped pattern&gt;s of the mapping.</w:t>
      </w:r>
    </w:p>
    <w:p w14:paraId="2E00E2EB" w14:textId="77777777" w:rsidR="002B3E15" w:rsidRDefault="002B3E15" w:rsidP="00DB6006">
      <w:pPr>
        <w:pStyle w:val="Heading4"/>
      </w:pPr>
      <w:r>
        <w:t>Direct Supertypes</w:t>
      </w:r>
    </w:p>
    <w:p w14:paraId="730E1E52" w14:textId="77777777" w:rsidR="002B3E15" w:rsidRDefault="007507A0" w:rsidP="00DB6006">
      <w:pPr>
        <w:ind w:left="360"/>
      </w:pPr>
      <w:hyperlink w:anchor="_0d8a19bfafdae6e590a12e54ebcff122" w:history="1">
        <w:r w:rsidR="002B3E15">
          <w:rPr>
            <w:rStyle w:val="Hyperlink"/>
          </w:rPr>
          <w:t>Map Rule End</w:t>
        </w:r>
      </w:hyperlink>
    </w:p>
    <w:p w14:paraId="7FAE1E88" w14:textId="77777777" w:rsidR="002B3E15" w:rsidRDefault="002B3E15" w:rsidP="00DB6006">
      <w:pPr>
        <w:pStyle w:val="Code0"/>
      </w:pPr>
      <w:r w:rsidRPr="00043180">
        <w:rPr>
          <w:b/>
          <w:sz w:val="24"/>
          <w:szCs w:val="24"/>
        </w:rPr>
        <w:t>package</w:t>
      </w:r>
      <w:r>
        <w:t xml:space="preserve"> SIMF Conceptual Model::Mapping</w:t>
      </w:r>
    </w:p>
    <w:p w14:paraId="55D6333A" w14:textId="77777777" w:rsidR="002B3E15" w:rsidRDefault="002B3E15" w:rsidP="00DB6006">
      <w:pPr>
        <w:pStyle w:val="Heading4"/>
      </w:pPr>
      <w:r>
        <w:t>Associations</w:t>
      </w:r>
    </w:p>
    <w:p w14:paraId="15782099" w14:textId="77777777" w:rsidR="002B3E15" w:rsidRDefault="002B3E15" w:rsidP="00DB6006">
      <w:pPr>
        <w:ind w:left="605" w:hanging="245"/>
      </w:pPr>
      <w:r>
        <w:rPr>
          <w:noProof/>
        </w:rPr>
        <w:drawing>
          <wp:inline distT="0" distB="0" distL="0" distR="0" wp14:anchorId="24099A28" wp14:editId="1F6BC8A6">
            <wp:extent cx="152400" cy="152400"/>
            <wp:effectExtent l="0" t="0" r="0" b="0"/>
            <wp:docPr id="21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3C874FF8" w14:textId="77777777" w:rsidR="002B3E15" w:rsidRDefault="002B3E15" w:rsidP="00DB6006">
      <w:pPr>
        <w:pStyle w:val="BodyText"/>
      </w:pPr>
      <w:r>
        <w:t>Defines a set of relationships to map to the other side of the mapping rule based on a relationship contained in the pattern.</w:t>
      </w:r>
    </w:p>
    <w:p w14:paraId="2E13B463" w14:textId="77777777" w:rsidR="002B3E15" w:rsidRDefault="002B3E15" w:rsidP="00DB6006"/>
    <w:p w14:paraId="44FC04E5" w14:textId="77777777" w:rsidR="002B3E15" w:rsidRDefault="002B3E15" w:rsidP="00DB6006">
      <w:pPr>
        <w:spacing w:after="200" w:line="276" w:lineRule="auto"/>
        <w:rPr>
          <w:b/>
          <w:bCs/>
          <w:color w:val="365F91"/>
          <w:sz w:val="40"/>
          <w:szCs w:val="40"/>
        </w:rPr>
      </w:pPr>
      <w:r>
        <w:br w:type="page"/>
      </w:r>
    </w:p>
    <w:p w14:paraId="1354913F" w14:textId="77777777" w:rsidR="002B3E15" w:rsidRDefault="002B3E15" w:rsidP="00DB6006">
      <w:pPr>
        <w:pStyle w:val="Heading2"/>
      </w:pPr>
      <w:bookmarkStart w:id="414" w:name="_Toc451803340"/>
      <w:r>
        <w:lastRenderedPageBreak/>
        <w:t>SIMF Conceptual Model::Patterns</w:t>
      </w:r>
      <w:bookmarkEnd w:id="414"/>
    </w:p>
    <w:p w14:paraId="2E54DF60" w14:textId="77777777" w:rsidR="002B3E15" w:rsidRDefault="002B3E15" w:rsidP="00DB6006">
      <w:pPr>
        <w:pStyle w:val="BodyText"/>
      </w:pPr>
      <w:r>
        <w:t>Templates are patterns that may then be expressed as instances of the pattern.</w:t>
      </w:r>
    </w:p>
    <w:p w14:paraId="090A3647" w14:textId="77777777" w:rsidR="002B3E15" w:rsidRDefault="002B3E15" w:rsidP="00DB6006">
      <w:pPr>
        <w:pStyle w:val="Heading3"/>
      </w:pPr>
      <w:bookmarkStart w:id="415" w:name="_Toc451803341"/>
      <w:r>
        <w:t>Diagram: Patterns</w:t>
      </w:r>
      <w:bookmarkEnd w:id="415"/>
    </w:p>
    <w:p w14:paraId="67D0F172" w14:textId="77777777" w:rsidR="002B3E15" w:rsidRDefault="002B3E15" w:rsidP="00DB6006">
      <w:pPr>
        <w:jc w:val="center"/>
        <w:rPr>
          <w:rFonts w:cs="Arial"/>
        </w:rPr>
      </w:pPr>
      <w:r>
        <w:rPr>
          <w:noProof/>
        </w:rPr>
        <w:drawing>
          <wp:inline distT="0" distB="0" distL="0" distR="0" wp14:anchorId="04FD5329" wp14:editId="056C10FB">
            <wp:extent cx="6188075" cy="4837949"/>
            <wp:effectExtent l="0" t="0" r="0" b="0"/>
            <wp:docPr id="212" name="Picture 1441964904.png" descr="14419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441964904.png"/>
                    <pic:cNvPicPr/>
                  </pic:nvPicPr>
                  <pic:blipFill>
                    <a:blip r:embed="rId42" cstate="print"/>
                    <a:stretch>
                      <a:fillRect/>
                    </a:stretch>
                  </pic:blipFill>
                  <pic:spPr>
                    <a:xfrm>
                      <a:off x="0" y="0"/>
                      <a:ext cx="6188075" cy="4837949"/>
                    </a:xfrm>
                    <a:prstGeom prst="rect">
                      <a:avLst/>
                    </a:prstGeom>
                  </pic:spPr>
                </pic:pic>
              </a:graphicData>
            </a:graphic>
          </wp:inline>
        </w:drawing>
      </w:r>
    </w:p>
    <w:p w14:paraId="55CB9055"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Patterns</w:t>
      </w:r>
    </w:p>
    <w:p w14:paraId="7D6CF89F" w14:textId="77777777" w:rsidR="002B3E15" w:rsidRDefault="002B3E15" w:rsidP="00DB6006">
      <w:r>
        <w:t xml:space="preserve"> </w:t>
      </w:r>
    </w:p>
    <w:p w14:paraId="588AF39B" w14:textId="77777777" w:rsidR="002B3E15" w:rsidRDefault="002B3E15" w:rsidP="00DB6006"/>
    <w:p w14:paraId="65B06749" w14:textId="77777777" w:rsidR="002B3E15" w:rsidRDefault="002B3E15" w:rsidP="00DB6006">
      <w:pPr>
        <w:pStyle w:val="Heading3"/>
      </w:pPr>
      <w:bookmarkStart w:id="416" w:name="_1e33feddacadc61f30aaafa02fe01139"/>
      <w:bookmarkStart w:id="417" w:name="_Toc451803342"/>
      <w:r>
        <w:t>Association Map rules</w:t>
      </w:r>
      <w:bookmarkEnd w:id="416"/>
      <w:bookmarkEnd w:id="417"/>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14:paraId="3B773D87" w14:textId="77777777" w:rsidR="002B3E15" w:rsidRDefault="002B3E15" w:rsidP="00DB6006">
      <w:pPr>
        <w:pStyle w:val="Code0"/>
      </w:pPr>
      <w:r w:rsidRPr="00043180">
        <w:rPr>
          <w:b/>
          <w:sz w:val="24"/>
          <w:szCs w:val="24"/>
        </w:rPr>
        <w:t>package</w:t>
      </w:r>
      <w:r>
        <w:t xml:space="preserve"> SIMF Conceptual Model::Patterns</w:t>
      </w:r>
    </w:p>
    <w:p w14:paraId="68802DFF" w14:textId="77777777" w:rsidR="002B3E15" w:rsidRDefault="002B3E15" w:rsidP="00DB6006">
      <w:pPr>
        <w:pStyle w:val="Heading4"/>
      </w:pPr>
      <w:r>
        <w:t>Association Ends</w:t>
      </w:r>
    </w:p>
    <w:p w14:paraId="18717431" w14:textId="77777777" w:rsidR="002B3E15" w:rsidRDefault="002B3E15" w:rsidP="00DB6006">
      <w:pPr>
        <w:ind w:firstLine="720"/>
      </w:pPr>
      <w:r>
        <w:rPr>
          <w:noProof/>
        </w:rPr>
        <w:drawing>
          <wp:inline distT="0" distB="0" distL="0" distR="0" wp14:anchorId="1DD432CB" wp14:editId="70AD65C4">
            <wp:extent cx="152400" cy="152400"/>
            <wp:effectExtent l="0" t="0" r="0" b="0"/>
            <wp:docPr id="21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14:paraId="53834C7F" w14:textId="77777777" w:rsidR="002B3E15" w:rsidRDefault="002B3E15" w:rsidP="00DB6006">
      <w:pPr>
        <w:pStyle w:val="BodyText"/>
      </w:pPr>
      <w:r>
        <w:t>Map rule that is asserted by a mapping.</w:t>
      </w:r>
    </w:p>
    <w:p w14:paraId="6F1A9606" w14:textId="77777777" w:rsidR="002B3E15" w:rsidRDefault="002B3E15" w:rsidP="00DB6006">
      <w:pPr>
        <w:ind w:firstLine="720"/>
      </w:pPr>
      <w:r>
        <w:rPr>
          <w:noProof/>
        </w:rPr>
        <w:drawing>
          <wp:inline distT="0" distB="0" distL="0" distR="0" wp14:anchorId="4726101B" wp14:editId="1A44B80C">
            <wp:extent cx="152400" cy="152400"/>
            <wp:effectExtent l="0" t="0" r="0" b="0"/>
            <wp:docPr id="21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69FA67FA" w14:textId="77777777" w:rsidR="002B3E15" w:rsidRDefault="002B3E15" w:rsidP="00DB6006">
      <w:pPr>
        <w:pStyle w:val="BodyText"/>
      </w:pPr>
      <w:r>
        <w:t>Mapping containing a map rule.</w:t>
      </w:r>
    </w:p>
    <w:p w14:paraId="4673CF24" w14:textId="77777777" w:rsidR="002B3E15" w:rsidRDefault="002B3E15" w:rsidP="00DB6006"/>
    <w:p w14:paraId="63DE7271" w14:textId="77777777" w:rsidR="002B3E15" w:rsidRDefault="002B3E15" w:rsidP="00DB6006">
      <w:pPr>
        <w:pStyle w:val="Heading3"/>
      </w:pPr>
      <w:bookmarkStart w:id="418" w:name="_8d9c945b6f864c34fdd7a91d4d62755f"/>
      <w:bookmarkStart w:id="419" w:name="_Toc451803343"/>
      <w:r>
        <w:lastRenderedPageBreak/>
        <w:t>Class Pattern</w:t>
      </w:r>
      <w:bookmarkEnd w:id="418"/>
      <w:bookmarkEnd w:id="419"/>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2DD66CB0" w14:textId="77777777" w:rsidR="00355696" w:rsidRDefault="002B3E15" w:rsidP="00DB6006">
      <w:pPr>
        <w:pStyle w:val="BodyText"/>
      </w:pPr>
      <w:r>
        <w:t>A pattern represents a set of assertions true about individuals or sets of individuals qualified by pattern properties.</w:t>
      </w:r>
    </w:p>
    <w:p w14:paraId="28A6D419" w14:textId="77777777" w:rsidR="00355696" w:rsidRDefault="002B3E15" w:rsidP="00DB6006">
      <w:pPr>
        <w:pStyle w:val="BodyText"/>
      </w:pPr>
      <w:r>
        <w:t xml:space="preserve"> </w:t>
      </w:r>
    </w:p>
    <w:p w14:paraId="25BB58C4" w14:textId="77777777" w:rsidR="00355696" w:rsidRDefault="002B3E15" w:rsidP="00DB6006">
      <w:pPr>
        <w:pStyle w:val="BodyText"/>
      </w:pPr>
      <w:r>
        <w:t>The structure of the pattern is defined by the bindings and asserted (sub) situations (including relationships) that are asserted by the pattern.</w:t>
      </w:r>
    </w:p>
    <w:p w14:paraId="52508E2E" w14:textId="77777777" w:rsidR="00355696" w:rsidRDefault="00355696" w:rsidP="00DB6006">
      <w:pPr>
        <w:pStyle w:val="BodyText"/>
      </w:pPr>
    </w:p>
    <w:p w14:paraId="67D93523" w14:textId="1F4918FE" w:rsidR="002B3E15" w:rsidRDefault="002B3E15" w:rsidP="00DB6006">
      <w:pPr>
        <w:pStyle w:val="BodyText"/>
      </w:pPr>
      <w:r>
        <w:t>In many cases the relationships and rules defined for a pattern will reference pattern properties. These relationships will hold for instances of the pattern where things are bound to the pattern properties.</w:t>
      </w:r>
    </w:p>
    <w:p w14:paraId="12D862A0" w14:textId="77777777" w:rsidR="002B3E15" w:rsidRDefault="002B3E15" w:rsidP="00DB6006">
      <w:pPr>
        <w:pStyle w:val="Heading4"/>
      </w:pPr>
      <w:r>
        <w:t>Direct Supertypes</w:t>
      </w:r>
    </w:p>
    <w:p w14:paraId="124C3E9D" w14:textId="77777777" w:rsidR="002B3E15" w:rsidRDefault="007507A0" w:rsidP="00DB6006">
      <w:pPr>
        <w:ind w:left="360"/>
      </w:pPr>
      <w:hyperlink w:anchor="_bed9725f6bf8a4fff6fd1087850b7259" w:history="1">
        <w:r w:rsidR="002B3E15">
          <w:rPr>
            <w:rStyle w:val="Hyperlink"/>
          </w:rPr>
          <w:t>Situation</w:t>
        </w:r>
      </w:hyperlink>
      <w:r w:rsidR="002B3E15">
        <w:t xml:space="preserve">, </w:t>
      </w:r>
      <w:hyperlink w:anchor="_c568596a9f8653e157460ae519e96906" w:history="1">
        <w:r w:rsidR="002B3E15">
          <w:rPr>
            <w:rStyle w:val="Hyperlink"/>
          </w:rPr>
          <w:t>Situation Type</w:t>
        </w:r>
      </w:hyperlink>
    </w:p>
    <w:p w14:paraId="120AC024" w14:textId="77777777" w:rsidR="002B3E15" w:rsidRDefault="002B3E15" w:rsidP="00DB6006">
      <w:pPr>
        <w:pStyle w:val="Code0"/>
      </w:pPr>
      <w:r w:rsidRPr="00043180">
        <w:rPr>
          <w:b/>
          <w:sz w:val="24"/>
          <w:szCs w:val="24"/>
        </w:rPr>
        <w:t>package</w:t>
      </w:r>
      <w:r>
        <w:t xml:space="preserve"> SIMF Conceptual Model::Patterns</w:t>
      </w:r>
    </w:p>
    <w:p w14:paraId="4179D3E9" w14:textId="77777777" w:rsidR="002B3E15" w:rsidRDefault="002B3E15" w:rsidP="00DB6006">
      <w:pPr>
        <w:pStyle w:val="Heading4"/>
      </w:pPr>
      <w:r>
        <w:t>Associations</w:t>
      </w:r>
    </w:p>
    <w:p w14:paraId="79C35946" w14:textId="77777777" w:rsidR="002B3E15" w:rsidRDefault="002B3E15" w:rsidP="00DB6006">
      <w:pPr>
        <w:ind w:left="605" w:hanging="245"/>
      </w:pPr>
      <w:r>
        <w:rPr>
          <w:noProof/>
        </w:rPr>
        <w:drawing>
          <wp:inline distT="0" distB="0" distL="0" distR="0" wp14:anchorId="59556ED6" wp14:editId="3D89F6B6">
            <wp:extent cx="152400" cy="152400"/>
            <wp:effectExtent l="0" t="0" r="0" b="0"/>
            <wp:docPr id="218"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14:paraId="5644C525" w14:textId="77777777" w:rsidR="002B3E15" w:rsidRDefault="002B3E15" w:rsidP="00DB6006">
      <w:pPr>
        <w:ind w:left="605" w:hanging="245"/>
      </w:pPr>
      <w:r>
        <w:rPr>
          <w:noProof/>
        </w:rPr>
        <w:drawing>
          <wp:inline distT="0" distB="0" distL="0" distR="0" wp14:anchorId="70CA7E54" wp14:editId="235D5108">
            <wp:extent cx="152400" cy="152400"/>
            <wp:effectExtent l="0" t="0" r="0" b="0"/>
            <wp:docPr id="22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14:paraId="274BF9E1" w14:textId="77777777" w:rsidR="002B3E15" w:rsidRDefault="002B3E15" w:rsidP="00DB6006">
      <w:pPr>
        <w:ind w:left="605" w:hanging="245"/>
      </w:pPr>
      <w:r>
        <w:rPr>
          <w:noProof/>
        </w:rPr>
        <w:drawing>
          <wp:inline distT="0" distB="0" distL="0" distR="0" wp14:anchorId="4DFA64C4" wp14:editId="19F88A46">
            <wp:extent cx="152400" cy="152400"/>
            <wp:effectExtent l="0" t="0" r="0" b="0"/>
            <wp:docPr id="22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8BDF39F" w14:textId="77777777" w:rsidR="002B3E15" w:rsidRDefault="002B3E15" w:rsidP="00DB6006"/>
    <w:p w14:paraId="1A37EE29" w14:textId="77777777" w:rsidR="002B3E15" w:rsidRDefault="002B3E15" w:rsidP="00DB6006">
      <w:pPr>
        <w:pStyle w:val="Heading3"/>
      </w:pPr>
      <w:bookmarkStart w:id="420" w:name="_1ca0eead3b0232123ed6f8fbaf154524"/>
      <w:bookmarkStart w:id="421" w:name="_Toc451803344"/>
      <w:r>
        <w:t>Association Pattern Properties</w:t>
      </w:r>
      <w:bookmarkEnd w:id="420"/>
      <w:bookmarkEnd w:id="421"/>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6EB854BD" w14:textId="77777777" w:rsidR="002B3E15" w:rsidRDefault="002B3E15" w:rsidP="00DB6006">
      <w:pPr>
        <w:pStyle w:val="Code0"/>
      </w:pPr>
      <w:r w:rsidRPr="00043180">
        <w:rPr>
          <w:b/>
          <w:sz w:val="24"/>
          <w:szCs w:val="24"/>
        </w:rPr>
        <w:t>package</w:t>
      </w:r>
      <w:r>
        <w:t xml:space="preserve"> SIMF Conceptual Model::Patterns</w:t>
      </w:r>
    </w:p>
    <w:p w14:paraId="3097B931" w14:textId="77777777" w:rsidR="002B3E15" w:rsidRDefault="002B3E15" w:rsidP="00DB6006">
      <w:pPr>
        <w:pStyle w:val="Heading4"/>
      </w:pPr>
      <w:r>
        <w:t>Association Ends</w:t>
      </w:r>
    </w:p>
    <w:p w14:paraId="47A8613F" w14:textId="77777777" w:rsidR="002B3E15" w:rsidRDefault="002B3E15" w:rsidP="00DB6006">
      <w:pPr>
        <w:ind w:firstLine="720"/>
      </w:pPr>
      <w:r>
        <w:rPr>
          <w:noProof/>
        </w:rPr>
        <w:drawing>
          <wp:inline distT="0" distB="0" distL="0" distR="0" wp14:anchorId="6EDD5573" wp14:editId="3C241B8E">
            <wp:extent cx="152400" cy="152400"/>
            <wp:effectExtent l="0" t="0" r="0" b="0"/>
            <wp:docPr id="22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21A77C90" w14:textId="77777777" w:rsidR="002B3E15" w:rsidRDefault="002B3E15" w:rsidP="00DB6006">
      <w:pPr>
        <w:ind w:firstLine="720"/>
      </w:pPr>
      <w:r>
        <w:rPr>
          <w:noProof/>
        </w:rPr>
        <w:drawing>
          <wp:inline distT="0" distB="0" distL="0" distR="0" wp14:anchorId="5041FD50" wp14:editId="0E9FC107">
            <wp:extent cx="152400" cy="152400"/>
            <wp:effectExtent l="0" t="0" r="0" b="0"/>
            <wp:docPr id="226"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14:paraId="31626F83" w14:textId="77777777" w:rsidR="002B3E15" w:rsidRDefault="002B3E15" w:rsidP="00DB6006"/>
    <w:p w14:paraId="285CCE35" w14:textId="77777777" w:rsidR="002B3E15" w:rsidRDefault="002B3E15" w:rsidP="00DB6006">
      <w:pPr>
        <w:pStyle w:val="Heading3"/>
      </w:pPr>
      <w:bookmarkStart w:id="422" w:name="_4d83e476040c7444758dda440d3096fc"/>
      <w:bookmarkStart w:id="423" w:name="_Toc451803345"/>
      <w:r>
        <w:t>Class Pattern property</w:t>
      </w:r>
      <w:bookmarkEnd w:id="422"/>
      <w:bookmarkEnd w:id="423"/>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6E4C37B9" w14:textId="77777777" w:rsidR="00355696" w:rsidRDefault="002B3E15" w:rsidP="00DB6006">
      <w:pPr>
        <w:pStyle w:val="BodyText"/>
      </w:pPr>
      <w:r>
        <w:t>A pattern property is a part of a pattern that provides a contextual property within that pattern for rules and relationships to be bound to.</w:t>
      </w:r>
    </w:p>
    <w:p w14:paraId="6C656B2A" w14:textId="77777777" w:rsidR="00355696" w:rsidRDefault="002B3E15" w:rsidP="00DB6006">
      <w:pPr>
        <w:pStyle w:val="BodyText"/>
      </w:pPr>
      <w:r>
        <w:t>A pattern property is a placeholder for all or a subset of the instances of the properties type as defined by the quantifier.</w:t>
      </w:r>
    </w:p>
    <w:p w14:paraId="1C815E09" w14:textId="77777777" w:rsidR="00355696" w:rsidRDefault="002B3E15" w:rsidP="00DB6006">
      <w:pPr>
        <w:pStyle w:val="BodyText"/>
      </w:pPr>
      <w:r>
        <w:t>Properties of a relationship may be bound to a pattern property where the type of the pattern property is compatible with the type of the relationship's property type.</w:t>
      </w:r>
    </w:p>
    <w:p w14:paraId="0AB13ED0" w14:textId="77777777" w:rsidR="00355696" w:rsidRDefault="00355696" w:rsidP="00DB6006">
      <w:pPr>
        <w:pStyle w:val="BodyText"/>
      </w:pPr>
    </w:p>
    <w:p w14:paraId="0B5F8406" w14:textId="2A013093" w:rsidR="002B3E15" w:rsidRDefault="002B3E15" w:rsidP="00DB6006">
      <w:pPr>
        <w:pStyle w:val="BodyText"/>
      </w:pPr>
    </w:p>
    <w:p w14:paraId="6A589991" w14:textId="77777777" w:rsidR="002B3E15" w:rsidRDefault="002B3E15" w:rsidP="00DB6006">
      <w:pPr>
        <w:pStyle w:val="Heading4"/>
      </w:pPr>
      <w:r>
        <w:t>Direct Supertypes</w:t>
      </w:r>
    </w:p>
    <w:p w14:paraId="64084323" w14:textId="77777777" w:rsidR="002B3E15" w:rsidRDefault="007507A0" w:rsidP="00DB6006">
      <w:pPr>
        <w:ind w:left="360"/>
      </w:pPr>
      <w:hyperlink w:anchor="_aec2b4f875c8e48059ff0f3cf4fdb05d" w:history="1">
        <w:r w:rsidR="002B3E15">
          <w:rPr>
            <w:rStyle w:val="Hyperlink"/>
          </w:rPr>
          <w:t>Property</w:t>
        </w:r>
      </w:hyperlink>
    </w:p>
    <w:p w14:paraId="2C049266" w14:textId="77777777" w:rsidR="002B3E15" w:rsidRDefault="002B3E15" w:rsidP="00DB6006">
      <w:pPr>
        <w:pStyle w:val="Code0"/>
      </w:pPr>
      <w:r w:rsidRPr="00043180">
        <w:rPr>
          <w:b/>
          <w:sz w:val="24"/>
          <w:szCs w:val="24"/>
        </w:rPr>
        <w:t>package</w:t>
      </w:r>
      <w:r>
        <w:t xml:space="preserve"> SIMF Conceptual Model::Patterns</w:t>
      </w:r>
    </w:p>
    <w:p w14:paraId="4671101F" w14:textId="77777777" w:rsidR="002B3E15" w:rsidRDefault="002B3E15" w:rsidP="00DB6006">
      <w:pPr>
        <w:pStyle w:val="Heading4"/>
      </w:pPr>
      <w:r>
        <w:t>Attributes</w:t>
      </w:r>
    </w:p>
    <w:p w14:paraId="7A845085" w14:textId="77777777" w:rsidR="002B3E15" w:rsidRDefault="002B3E15" w:rsidP="00DB6006">
      <w:pPr>
        <w:pStyle w:val="BodyText2"/>
      </w:pPr>
      <w:r>
        <w:rPr>
          <w:noProof/>
          <w:lang w:bidi="ar-SA"/>
        </w:rPr>
        <w:drawing>
          <wp:inline distT="0" distB="0" distL="0" distR="0" wp14:anchorId="21BCF0A7" wp14:editId="6868F89A">
            <wp:extent cx="152400" cy="152400"/>
            <wp:effectExtent l="0" t="0" r="0" b="0"/>
            <wp:docPr id="22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14:paraId="7FA05B72" w14:textId="77777777" w:rsidR="00355696" w:rsidRDefault="002B3E15" w:rsidP="00DB6006">
      <w:pPr>
        <w:pStyle w:val="BodyText"/>
      </w:pPr>
      <w:r>
        <w:t>A property may define a quantification  within a pattern. The quantifier defines the set of things that will populate the pattern property for all instances of the pattern.</w:t>
      </w:r>
    </w:p>
    <w:p w14:paraId="6AF89FB1" w14:textId="77777777" w:rsidR="00355696" w:rsidRDefault="00355696" w:rsidP="00DB6006">
      <w:pPr>
        <w:pStyle w:val="BodyText"/>
      </w:pPr>
    </w:p>
    <w:p w14:paraId="7CF8853B" w14:textId="77777777" w:rsidR="00355696" w:rsidRDefault="002B3E15" w:rsidP="00DB6006">
      <w:pPr>
        <w:pStyle w:val="BodyText"/>
      </w:pPr>
      <w:r>
        <w:lastRenderedPageBreak/>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532DCD3" w14:textId="77777777" w:rsidR="00355696" w:rsidRDefault="00355696" w:rsidP="00DB6006">
      <w:pPr>
        <w:pStyle w:val="BodyText"/>
      </w:pPr>
    </w:p>
    <w:p w14:paraId="52EBF295" w14:textId="77777777" w:rsidR="00355696" w:rsidRDefault="002B3E15" w:rsidP="00DB6006">
      <w:pPr>
        <w:pStyle w:val="BodyText"/>
      </w:pPr>
      <w:r>
        <w:t>Quantifier should not be stated at the same time as strength.</w:t>
      </w:r>
    </w:p>
    <w:p w14:paraId="411207A9" w14:textId="0B4E38F6" w:rsidR="002B3E15" w:rsidRDefault="002B3E15" w:rsidP="00DB6006">
      <w:pPr>
        <w:pStyle w:val="BodyText"/>
      </w:pPr>
    </w:p>
    <w:p w14:paraId="6BBCB648" w14:textId="77777777" w:rsidR="002B3E15" w:rsidRDefault="002B3E15" w:rsidP="00DB6006">
      <w:pPr>
        <w:pStyle w:val="BodyText2"/>
      </w:pPr>
      <w:r>
        <w:rPr>
          <w:noProof/>
          <w:lang w:bidi="ar-SA"/>
        </w:rPr>
        <w:drawing>
          <wp:inline distT="0" distB="0" distL="0" distR="0" wp14:anchorId="1E162628" wp14:editId="52C289D2">
            <wp:extent cx="152400" cy="152400"/>
            <wp:effectExtent l="0" t="0" r="0" b="0"/>
            <wp:docPr id="23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41A9EAD5" w14:textId="77777777" w:rsidR="002B3E15" w:rsidRDefault="002B3E15" w:rsidP="00DB6006">
      <w:pPr>
        <w:pStyle w:val="BodyText"/>
      </w:pPr>
      <w:r>
        <w:t>True if the property represents an internal part of the pattern. False if the property is external to the pattern and must be provided by connection to another pattern.</w:t>
      </w:r>
    </w:p>
    <w:p w14:paraId="2EA2BED4" w14:textId="77777777" w:rsidR="002B3E15" w:rsidRDefault="002B3E15" w:rsidP="00DB6006">
      <w:pPr>
        <w:pStyle w:val="BodyText2"/>
      </w:pPr>
      <w:r>
        <w:rPr>
          <w:noProof/>
          <w:lang w:bidi="ar-SA"/>
        </w:rPr>
        <w:drawing>
          <wp:inline distT="0" distB="0" distL="0" distR="0" wp14:anchorId="0C2E2D76" wp14:editId="6292B81F">
            <wp:extent cx="152400" cy="152400"/>
            <wp:effectExtent l="0" t="0" r="0" b="0"/>
            <wp:docPr id="23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347F8F80" w14:textId="77777777" w:rsidR="002B3E15" w:rsidRDefault="002B3E15" w:rsidP="00DB6006">
      <w:pPr>
        <w:pStyle w:val="BodyText"/>
      </w:pPr>
      <w:r>
        <w:t>True if the property is on the boundary of the pattern and connectible (may have relationships) external to the pattern. e.g. "Port"</w:t>
      </w:r>
    </w:p>
    <w:p w14:paraId="1CB0FC17" w14:textId="77777777" w:rsidR="002B3E15" w:rsidRDefault="002B3E15" w:rsidP="00DB6006">
      <w:pPr>
        <w:pStyle w:val="BodyText2"/>
      </w:pPr>
      <w:r>
        <w:rPr>
          <w:noProof/>
          <w:lang w:bidi="ar-SA"/>
        </w:rPr>
        <w:drawing>
          <wp:inline distT="0" distB="0" distL="0" distR="0" wp14:anchorId="31AE5634" wp14:editId="082DD3AC">
            <wp:extent cx="152400" cy="152400"/>
            <wp:effectExtent l="0" t="0" r="0" b="0"/>
            <wp:docPr id="23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4CC3C8FC" w14:textId="77777777" w:rsidR="002B3E15" w:rsidRDefault="002B3E15" w:rsidP="00DB6006">
      <w:pPr>
        <w:pStyle w:val="BodyText"/>
      </w:pPr>
      <w:r>
        <w:t>&lt;strength&gt; defines the behavior of an element with respect to a pattern - how it impacts the selection, evaluation or assertion of the pattern.</w:t>
      </w:r>
    </w:p>
    <w:p w14:paraId="0E024218" w14:textId="77777777" w:rsidR="002B3E15" w:rsidRDefault="002B3E15" w:rsidP="00DB6006">
      <w:pPr>
        <w:pStyle w:val="BodyText2"/>
      </w:pPr>
      <w:r>
        <w:rPr>
          <w:noProof/>
          <w:lang w:bidi="ar-SA"/>
        </w:rPr>
        <w:drawing>
          <wp:inline distT="0" distB="0" distL="0" distR="0" wp14:anchorId="611E2B99" wp14:editId="5D7B7CAC">
            <wp:extent cx="152400" cy="152400"/>
            <wp:effectExtent l="0" t="0" r="0" b="0"/>
            <wp:docPr id="23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07AE3E55" w14:textId="77777777" w:rsidR="002B3E15" w:rsidRDefault="002B3E15" w:rsidP="00DB6006">
      <w:pPr>
        <w:pStyle w:val="BodyText"/>
      </w:pPr>
      <w:r>
        <w:t>If true, Element must be explicitly asserted as the indicted type, not derived or inferred from a supertype or super property.</w:t>
      </w:r>
    </w:p>
    <w:p w14:paraId="4299EB6A" w14:textId="77777777" w:rsidR="002B3E15" w:rsidRDefault="002B3E15" w:rsidP="00DB6006">
      <w:pPr>
        <w:pStyle w:val="Heading4"/>
      </w:pPr>
      <w:r>
        <w:t>Associations</w:t>
      </w:r>
    </w:p>
    <w:p w14:paraId="25E9259D" w14:textId="77777777" w:rsidR="002B3E15" w:rsidRDefault="002B3E15" w:rsidP="00DB6006">
      <w:pPr>
        <w:ind w:left="605" w:hanging="245"/>
      </w:pPr>
      <w:r>
        <w:rPr>
          <w:noProof/>
        </w:rPr>
        <w:drawing>
          <wp:inline distT="0" distB="0" distL="0" distR="0" wp14:anchorId="656AC87F" wp14:editId="4C9A8D32">
            <wp:extent cx="152400" cy="152400"/>
            <wp:effectExtent l="0" t="0" r="0" b="0"/>
            <wp:docPr id="23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7C54C548" w14:textId="77777777" w:rsidR="002B3E15" w:rsidRDefault="002B3E15" w:rsidP="00DB6006">
      <w:pPr>
        <w:pStyle w:val="BodyText"/>
      </w:pPr>
      <w:r>
        <w:t>Condition that must be true for all things bound to a pattern property.</w:t>
      </w:r>
    </w:p>
    <w:p w14:paraId="5B2165C6" w14:textId="77777777" w:rsidR="002B3E15" w:rsidRDefault="002B3E15" w:rsidP="00DB6006">
      <w:pPr>
        <w:ind w:left="605" w:hanging="245"/>
      </w:pPr>
      <w:r>
        <w:rPr>
          <w:noProof/>
        </w:rPr>
        <w:drawing>
          <wp:inline distT="0" distB="0" distL="0" distR="0" wp14:anchorId="6027A7EE" wp14:editId="6C623D76">
            <wp:extent cx="152400" cy="152400"/>
            <wp:effectExtent l="0" t="0" r="0" b="0"/>
            <wp:docPr id="24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2B4A3845" w14:textId="77777777" w:rsidR="002B3E15" w:rsidRDefault="002B3E15" w:rsidP="00DB6006">
      <w:pPr>
        <w:ind w:left="605" w:hanging="245"/>
      </w:pPr>
      <w:r>
        <w:rPr>
          <w:noProof/>
        </w:rPr>
        <w:drawing>
          <wp:inline distT="0" distB="0" distL="0" distR="0" wp14:anchorId="0FDCB635" wp14:editId="2146B6BE">
            <wp:extent cx="152400" cy="152400"/>
            <wp:effectExtent l="0" t="0" r="0" b="0"/>
            <wp:docPr id="24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0CDF9C42" w14:textId="77777777" w:rsidR="00355696" w:rsidRDefault="002B3E15" w:rsidP="00DB6006">
      <w:pPr>
        <w:pStyle w:val="BodyText"/>
      </w:pPr>
      <w:r>
        <w:t xml:space="preserve">Computation computes a value for the pattern element based on the expression applied to the related property or relationship. </w:t>
      </w:r>
    </w:p>
    <w:p w14:paraId="595D72A7" w14:textId="40C62754" w:rsidR="002B3E15" w:rsidRDefault="002B3E15" w:rsidP="00DB6006">
      <w:pPr>
        <w:pStyle w:val="BodyText"/>
      </w:pPr>
      <w:r>
        <w:t>Where computation is used inverse mapping is not specified - any inverse mapping is implementation specific.</w:t>
      </w:r>
    </w:p>
    <w:p w14:paraId="7104445C" w14:textId="77777777" w:rsidR="002B3E15" w:rsidRDefault="002B3E15" w:rsidP="00DB6006"/>
    <w:p w14:paraId="4BBF7981" w14:textId="77777777" w:rsidR="002B3E15" w:rsidRDefault="002B3E15" w:rsidP="00DB6006">
      <w:pPr>
        <w:pStyle w:val="Heading3"/>
      </w:pPr>
      <w:bookmarkStart w:id="424" w:name="_88c8353fb9ab1ed04bc03529cb58d117"/>
      <w:bookmarkStart w:id="425" w:name="_Toc451803346"/>
      <w:r>
        <w:t>Association Pattern Property Computation</w:t>
      </w:r>
      <w:bookmarkEnd w:id="424"/>
      <w:bookmarkEnd w:id="425"/>
      <w:r w:rsidRPr="003A31EC">
        <w:rPr>
          <w:rFonts w:cs="Arial"/>
        </w:rPr>
        <w:t xml:space="preserve"> </w:t>
      </w:r>
      <w:r>
        <w:rPr>
          <w:rFonts w:cs="Arial"/>
        </w:rPr>
        <w:fldChar w:fldCharType="begin"/>
      </w:r>
      <w:r>
        <w:instrText>XE"</w:instrText>
      </w:r>
      <w:r w:rsidRPr="00413D75">
        <w:rPr>
          <w:rFonts w:cs="Arial"/>
        </w:rPr>
        <w:instrText>Pattern Property Computation</w:instrText>
      </w:r>
      <w:r>
        <w:instrText>"</w:instrText>
      </w:r>
      <w:r>
        <w:rPr>
          <w:rFonts w:cs="Arial"/>
        </w:rPr>
        <w:fldChar w:fldCharType="end"/>
      </w:r>
    </w:p>
    <w:p w14:paraId="0BA51BEA" w14:textId="77777777" w:rsidR="002B3E15" w:rsidRDefault="002B3E15" w:rsidP="00DB6006">
      <w:pPr>
        <w:pStyle w:val="BodyText"/>
      </w:pPr>
      <w:r>
        <w:t>Pattern Computation</w:t>
      </w:r>
    </w:p>
    <w:p w14:paraId="582C8F83" w14:textId="77777777" w:rsidR="002B3E15" w:rsidRDefault="002B3E15" w:rsidP="00DB6006">
      <w:pPr>
        <w:pStyle w:val="Code0"/>
      </w:pPr>
      <w:r w:rsidRPr="00043180">
        <w:rPr>
          <w:b/>
          <w:sz w:val="24"/>
          <w:szCs w:val="24"/>
        </w:rPr>
        <w:t>package</w:t>
      </w:r>
      <w:r>
        <w:t xml:space="preserve"> SIMF Conceptual Model::Patterns</w:t>
      </w:r>
    </w:p>
    <w:p w14:paraId="408A7493" w14:textId="77777777" w:rsidR="002B3E15" w:rsidRDefault="002B3E15" w:rsidP="00DB6006">
      <w:pPr>
        <w:pStyle w:val="Heading4"/>
      </w:pPr>
      <w:r>
        <w:t>Association Ends</w:t>
      </w:r>
    </w:p>
    <w:p w14:paraId="1AA6F908" w14:textId="77777777" w:rsidR="002B3E15" w:rsidRDefault="002B3E15" w:rsidP="00DB6006">
      <w:pPr>
        <w:ind w:firstLine="720"/>
      </w:pPr>
      <w:r>
        <w:rPr>
          <w:noProof/>
        </w:rPr>
        <w:drawing>
          <wp:inline distT="0" distB="0" distL="0" distR="0" wp14:anchorId="30DD664C" wp14:editId="38AA5231">
            <wp:extent cx="152400" cy="152400"/>
            <wp:effectExtent l="0" t="0" r="0" b="0"/>
            <wp:docPr id="24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12AC6247" w14:textId="77777777" w:rsidR="002B3E15" w:rsidRDefault="002B3E15" w:rsidP="00DB6006">
      <w:pPr>
        <w:ind w:firstLine="720"/>
      </w:pPr>
      <w:r>
        <w:rPr>
          <w:noProof/>
        </w:rPr>
        <w:drawing>
          <wp:inline distT="0" distB="0" distL="0" distR="0" wp14:anchorId="792000CF" wp14:editId="5BCBEB53">
            <wp:extent cx="152400" cy="152400"/>
            <wp:effectExtent l="0" t="0" r="0" b="0"/>
            <wp:docPr id="24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6249AD02" w14:textId="77777777" w:rsidR="00355696" w:rsidRDefault="002B3E15" w:rsidP="00DB6006">
      <w:pPr>
        <w:pStyle w:val="BodyText"/>
      </w:pPr>
      <w:r>
        <w:t xml:space="preserve">Computation computes a value for the pattern element based on the expression applied to the related property or relationship. </w:t>
      </w:r>
    </w:p>
    <w:p w14:paraId="7A43045F" w14:textId="797A422D" w:rsidR="002B3E15" w:rsidRDefault="002B3E15" w:rsidP="00DB6006">
      <w:pPr>
        <w:pStyle w:val="BodyText"/>
      </w:pPr>
      <w:r>
        <w:t>Where computation is used inverse mapping is not specified - any inverse mapping is implementation specific.</w:t>
      </w:r>
    </w:p>
    <w:p w14:paraId="780BB4C2" w14:textId="77777777" w:rsidR="002B3E15" w:rsidRDefault="002B3E15" w:rsidP="00DB6006"/>
    <w:p w14:paraId="7422673E" w14:textId="77777777" w:rsidR="002B3E15" w:rsidRDefault="002B3E15" w:rsidP="00DB6006">
      <w:pPr>
        <w:pStyle w:val="Heading3"/>
      </w:pPr>
      <w:bookmarkStart w:id="426" w:name="_7599beda0018fb569fe56bf609010246"/>
      <w:bookmarkStart w:id="427" w:name="_Toc451803347"/>
      <w:r>
        <w:t>Association Pattern Property Condition</w:t>
      </w:r>
      <w:bookmarkEnd w:id="426"/>
      <w:bookmarkEnd w:id="427"/>
      <w:r w:rsidRPr="003A31EC">
        <w:rPr>
          <w:rFonts w:cs="Arial"/>
        </w:rPr>
        <w:t xml:space="preserve"> </w:t>
      </w:r>
      <w:r>
        <w:rPr>
          <w:rFonts w:cs="Arial"/>
        </w:rPr>
        <w:fldChar w:fldCharType="begin"/>
      </w:r>
      <w:r>
        <w:instrText>XE"</w:instrText>
      </w:r>
      <w:r w:rsidRPr="00413D75">
        <w:rPr>
          <w:rFonts w:cs="Arial"/>
        </w:rPr>
        <w:instrText>Pattern Property Condition</w:instrText>
      </w:r>
      <w:r>
        <w:instrText>"</w:instrText>
      </w:r>
      <w:r>
        <w:rPr>
          <w:rFonts w:cs="Arial"/>
        </w:rPr>
        <w:fldChar w:fldCharType="end"/>
      </w:r>
    </w:p>
    <w:p w14:paraId="66DF9D99" w14:textId="77777777" w:rsidR="002B3E15" w:rsidRDefault="002B3E15" w:rsidP="00DB6006">
      <w:pPr>
        <w:pStyle w:val="Code0"/>
      </w:pPr>
      <w:r w:rsidRPr="00043180">
        <w:rPr>
          <w:b/>
          <w:sz w:val="24"/>
          <w:szCs w:val="24"/>
        </w:rPr>
        <w:t>package</w:t>
      </w:r>
      <w:r>
        <w:t xml:space="preserve"> SIMF Conceptual Model::Patterns</w:t>
      </w:r>
    </w:p>
    <w:p w14:paraId="2BADDBF6" w14:textId="77777777" w:rsidR="002B3E15" w:rsidRDefault="002B3E15" w:rsidP="00DB6006">
      <w:pPr>
        <w:pStyle w:val="Heading4"/>
      </w:pPr>
      <w:r>
        <w:lastRenderedPageBreak/>
        <w:t>Association Ends</w:t>
      </w:r>
    </w:p>
    <w:p w14:paraId="47DC3CFD" w14:textId="77777777" w:rsidR="002B3E15" w:rsidRDefault="002B3E15" w:rsidP="00DB6006">
      <w:pPr>
        <w:ind w:firstLine="720"/>
      </w:pPr>
      <w:r>
        <w:rPr>
          <w:noProof/>
        </w:rPr>
        <w:drawing>
          <wp:inline distT="0" distB="0" distL="0" distR="0" wp14:anchorId="390FBF2C" wp14:editId="2C25C3AB">
            <wp:extent cx="152400" cy="152400"/>
            <wp:effectExtent l="0" t="0" r="0" b="0"/>
            <wp:docPr id="24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4d83e476040c7444758dda440d3096fc" w:history="1">
        <w:r>
          <w:rPr>
            <w:rStyle w:val="Hyperlink"/>
          </w:rPr>
          <w:t>Pattern property</w:t>
        </w:r>
      </w:hyperlink>
      <w:r>
        <w:t xml:space="preserve"> </w:t>
      </w:r>
    </w:p>
    <w:p w14:paraId="671CA0D5" w14:textId="77777777" w:rsidR="002B3E15" w:rsidRDefault="002B3E15" w:rsidP="00DB6006">
      <w:pPr>
        <w:ind w:firstLine="720"/>
      </w:pPr>
      <w:r>
        <w:rPr>
          <w:noProof/>
        </w:rPr>
        <w:drawing>
          <wp:inline distT="0" distB="0" distL="0" distR="0" wp14:anchorId="3FD031F1" wp14:editId="3118B495">
            <wp:extent cx="152400" cy="152400"/>
            <wp:effectExtent l="0" t="0" r="0" b="0"/>
            <wp:docPr id="25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14:paraId="5052ECEF" w14:textId="77777777" w:rsidR="002B3E15" w:rsidRDefault="002B3E15" w:rsidP="00DB6006">
      <w:pPr>
        <w:pStyle w:val="BodyText"/>
      </w:pPr>
      <w:r>
        <w:t>Condition that must be true for all things bound to a pattern property.</w:t>
      </w:r>
    </w:p>
    <w:p w14:paraId="185879B3" w14:textId="77777777" w:rsidR="002B3E15" w:rsidRDefault="002B3E15" w:rsidP="00DB6006"/>
    <w:p w14:paraId="15417895" w14:textId="77777777" w:rsidR="002B3E15" w:rsidRDefault="002B3E15" w:rsidP="00DB6006">
      <w:pPr>
        <w:pStyle w:val="Heading3"/>
      </w:pPr>
      <w:bookmarkStart w:id="428" w:name="_f81964c3ea1d96486073fdffcbb6fe29"/>
      <w:bookmarkStart w:id="429" w:name="_Toc451803348"/>
      <w:r>
        <w:t>Class Pattern Property Subset</w:t>
      </w:r>
      <w:bookmarkEnd w:id="428"/>
      <w:bookmarkEnd w:id="429"/>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0AD0B94B" w14:textId="77777777" w:rsidR="00355696" w:rsidRDefault="002B3E15" w:rsidP="00DB6006">
      <w:pPr>
        <w:pStyle w:val="BodyText"/>
      </w:pPr>
      <w:r>
        <w:t>In a pattern or mapping rule, defines a property that represents a subset of another property. The subset may be constrained by a more specific type, expressions or required cardinalities.</w:t>
      </w:r>
    </w:p>
    <w:p w14:paraId="0BBBBA95" w14:textId="3F7F1EE3" w:rsidR="002B3E15" w:rsidRDefault="002B3E15" w:rsidP="00DB6006">
      <w:pPr>
        <w:pStyle w:val="BodyText"/>
      </w:pPr>
    </w:p>
    <w:p w14:paraId="3BF1A06C" w14:textId="77777777" w:rsidR="002B3E15" w:rsidRDefault="002B3E15" w:rsidP="00DB6006">
      <w:pPr>
        <w:pStyle w:val="Heading4"/>
      </w:pPr>
      <w:r>
        <w:t>Direct Supertypes</w:t>
      </w:r>
    </w:p>
    <w:p w14:paraId="3FA43536" w14:textId="77777777" w:rsidR="002B3E15" w:rsidRDefault="007507A0" w:rsidP="00DB6006">
      <w:pPr>
        <w:ind w:left="360"/>
      </w:pPr>
      <w:hyperlink w:anchor="_8453c07e3c7aaeab8e715f3569b782ab" w:history="1">
        <w:r w:rsidR="002B3E15">
          <w:rPr>
            <w:rStyle w:val="Hyperlink"/>
          </w:rPr>
          <w:t>Property Generalization Constraint</w:t>
        </w:r>
      </w:hyperlink>
    </w:p>
    <w:p w14:paraId="199A3AA0" w14:textId="77777777" w:rsidR="002B3E15" w:rsidRDefault="002B3E15" w:rsidP="00DB6006">
      <w:pPr>
        <w:pStyle w:val="Code0"/>
      </w:pPr>
      <w:r w:rsidRPr="00043180">
        <w:rPr>
          <w:b/>
          <w:sz w:val="24"/>
          <w:szCs w:val="24"/>
        </w:rPr>
        <w:t>package</w:t>
      </w:r>
      <w:r>
        <w:t xml:space="preserve"> SIMF Conceptual Model::Patterns</w:t>
      </w:r>
    </w:p>
    <w:p w14:paraId="4CC7D614" w14:textId="77777777" w:rsidR="002B3E15" w:rsidRDefault="002B3E15" w:rsidP="00DB6006">
      <w:pPr>
        <w:pStyle w:val="Heading4"/>
      </w:pPr>
      <w:r>
        <w:t>Attributes</w:t>
      </w:r>
    </w:p>
    <w:p w14:paraId="296CA1D2" w14:textId="77777777" w:rsidR="002B3E15" w:rsidRDefault="002B3E15" w:rsidP="00DB6006">
      <w:pPr>
        <w:pStyle w:val="BodyText2"/>
      </w:pPr>
      <w:r>
        <w:rPr>
          <w:noProof/>
          <w:lang w:bidi="ar-SA"/>
        </w:rPr>
        <w:drawing>
          <wp:inline distT="0" distB="0" distL="0" distR="0" wp14:anchorId="1BD47D4A" wp14:editId="41D74C76">
            <wp:extent cx="152400" cy="152400"/>
            <wp:effectExtent l="0" t="0" r="0" b="0"/>
            <wp:docPr id="25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4788C5FD" w14:textId="77777777" w:rsidR="002B3E15" w:rsidRDefault="002B3E15" w:rsidP="00DB6006">
      <w:pPr>
        <w:pStyle w:val="BodyText"/>
      </w:pPr>
      <w:r>
        <w:t>True if the subset should be populated only if no other subsets have been populated.</w:t>
      </w:r>
    </w:p>
    <w:p w14:paraId="65204670" w14:textId="77777777" w:rsidR="002B3E15" w:rsidRDefault="002B3E15" w:rsidP="00DB6006">
      <w:pPr>
        <w:pStyle w:val="Heading4"/>
      </w:pPr>
      <w:r>
        <w:t>Associations</w:t>
      </w:r>
    </w:p>
    <w:p w14:paraId="223B1420" w14:textId="77777777" w:rsidR="002B3E15" w:rsidRDefault="002B3E15" w:rsidP="00DB6006">
      <w:pPr>
        <w:ind w:left="605" w:hanging="245"/>
      </w:pPr>
      <w:r>
        <w:rPr>
          <w:noProof/>
        </w:rPr>
        <w:drawing>
          <wp:inline distT="0" distB="0" distL="0" distR="0" wp14:anchorId="7B9D16C4" wp14:editId="547F5D7B">
            <wp:extent cx="152400" cy="152400"/>
            <wp:effectExtent l="0" t="0" r="0" b="0"/>
            <wp:docPr id="25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14:paraId="4F7FD682" w14:textId="77777777" w:rsidR="002B3E15" w:rsidRDefault="002B3E15" w:rsidP="00DB6006"/>
    <w:p w14:paraId="76550C9E" w14:textId="77777777" w:rsidR="002B3E15" w:rsidRDefault="002B3E15" w:rsidP="00DB6006">
      <w:pPr>
        <w:pStyle w:val="Heading3"/>
      </w:pPr>
      <w:bookmarkStart w:id="430" w:name="_ef18e024624b062995d1bb5acd223c15"/>
      <w:bookmarkStart w:id="431" w:name="_Toc451803349"/>
      <w:r>
        <w:t>Class Pattern Relationship</w:t>
      </w:r>
      <w:bookmarkEnd w:id="430"/>
      <w:bookmarkEnd w:id="431"/>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7D20FF8" w14:textId="77777777" w:rsidR="002B3E15" w:rsidRDefault="002B3E15" w:rsidP="00DB6006">
      <w:pPr>
        <w:pStyle w:val="BodyText"/>
      </w:pPr>
      <w:r>
        <w:t>A pattern relationship is part of the definition of a pattern, it extends a basic relationship in that it adds properties to determine the effect the relationship has on pattern instances.</w:t>
      </w:r>
    </w:p>
    <w:p w14:paraId="10BB7FA1" w14:textId="77777777" w:rsidR="002B3E15" w:rsidRDefault="002B3E15" w:rsidP="00DB6006">
      <w:pPr>
        <w:pStyle w:val="Heading4"/>
      </w:pPr>
      <w:r>
        <w:t>Direct Supertypes</w:t>
      </w:r>
    </w:p>
    <w:p w14:paraId="041BF180" w14:textId="77777777" w:rsidR="002B3E15" w:rsidRDefault="007507A0" w:rsidP="00DB6006">
      <w:pPr>
        <w:ind w:left="360"/>
      </w:pPr>
      <w:hyperlink w:anchor="_f7a7f80baaeb7cc3f36c45e96eacd166" w:history="1">
        <w:r w:rsidR="002B3E15">
          <w:rPr>
            <w:rStyle w:val="Hyperlink"/>
          </w:rPr>
          <w:t>Relationship</w:t>
        </w:r>
      </w:hyperlink>
    </w:p>
    <w:p w14:paraId="3F0C5CD8" w14:textId="77777777" w:rsidR="002B3E15" w:rsidRDefault="002B3E15" w:rsidP="00DB6006">
      <w:pPr>
        <w:pStyle w:val="Code0"/>
      </w:pPr>
      <w:r w:rsidRPr="00043180">
        <w:rPr>
          <w:b/>
          <w:sz w:val="24"/>
          <w:szCs w:val="24"/>
        </w:rPr>
        <w:t>package</w:t>
      </w:r>
      <w:r>
        <w:t xml:space="preserve"> SIMF Conceptual Model::Patterns</w:t>
      </w:r>
    </w:p>
    <w:p w14:paraId="58529DCA" w14:textId="77777777" w:rsidR="002B3E15" w:rsidRDefault="002B3E15" w:rsidP="00DB6006">
      <w:pPr>
        <w:pStyle w:val="Heading4"/>
      </w:pPr>
      <w:r>
        <w:t>Attributes</w:t>
      </w:r>
    </w:p>
    <w:p w14:paraId="747C279F" w14:textId="77777777" w:rsidR="002B3E15" w:rsidRDefault="002B3E15" w:rsidP="00DB6006">
      <w:pPr>
        <w:pStyle w:val="BodyText2"/>
      </w:pPr>
      <w:r>
        <w:rPr>
          <w:noProof/>
          <w:lang w:bidi="ar-SA"/>
        </w:rPr>
        <w:drawing>
          <wp:inline distT="0" distB="0" distL="0" distR="0" wp14:anchorId="35321053" wp14:editId="5CA9156B">
            <wp:extent cx="152400" cy="152400"/>
            <wp:effectExtent l="0" t="0" r="0" b="0"/>
            <wp:docPr id="25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5A08E56A" w14:textId="77777777" w:rsidR="002B3E15" w:rsidRDefault="002B3E15" w:rsidP="00DB6006">
      <w:pPr>
        <w:pStyle w:val="BodyText"/>
      </w:pPr>
      <w:r>
        <w:t>&lt;strength&gt; defines the behavior of an element with respect to a pattern - how it impacts the selection, evaluation or assertion of the pattern.</w:t>
      </w:r>
    </w:p>
    <w:p w14:paraId="2255E7A8" w14:textId="77777777" w:rsidR="002B3E15" w:rsidRDefault="002B3E15" w:rsidP="00DB6006">
      <w:pPr>
        <w:pStyle w:val="BodyText2"/>
      </w:pPr>
      <w:r>
        <w:rPr>
          <w:noProof/>
          <w:lang w:bidi="ar-SA"/>
        </w:rPr>
        <w:drawing>
          <wp:inline distT="0" distB="0" distL="0" distR="0" wp14:anchorId="5DA79ED5" wp14:editId="02853FFA">
            <wp:extent cx="152400" cy="152400"/>
            <wp:effectExtent l="0" t="0" r="0" b="0"/>
            <wp:docPr id="25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4A4CAD5" w14:textId="77777777" w:rsidR="002B3E15" w:rsidRDefault="002B3E15" w:rsidP="00DB6006">
      <w:pPr>
        <w:pStyle w:val="BodyText"/>
      </w:pPr>
      <w:r>
        <w:t>If true, Element must be explicitly asserted as the indicted type, not derived or inferred from a supertype or super property.</w:t>
      </w:r>
    </w:p>
    <w:p w14:paraId="51062D10" w14:textId="77777777" w:rsidR="002B3E15" w:rsidRDefault="002B3E15" w:rsidP="00DB6006">
      <w:pPr>
        <w:pStyle w:val="Heading4"/>
      </w:pPr>
      <w:r>
        <w:t>Associations</w:t>
      </w:r>
    </w:p>
    <w:p w14:paraId="74FB96ED" w14:textId="77777777" w:rsidR="002B3E15" w:rsidRDefault="002B3E15" w:rsidP="00DB6006">
      <w:pPr>
        <w:ind w:left="605" w:hanging="245"/>
      </w:pPr>
      <w:r>
        <w:rPr>
          <w:noProof/>
        </w:rPr>
        <w:drawing>
          <wp:inline distT="0" distB="0" distL="0" distR="0" wp14:anchorId="4CF41131" wp14:editId="4A44678F">
            <wp:extent cx="152400" cy="152400"/>
            <wp:effectExtent l="0" t="0" r="0" b="0"/>
            <wp:docPr id="260"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14:paraId="72D9F350" w14:textId="77777777" w:rsidR="002B3E15" w:rsidRDefault="002B3E15" w:rsidP="00DB6006"/>
    <w:p w14:paraId="2E582F96" w14:textId="77777777" w:rsidR="002B3E15" w:rsidRDefault="002B3E15" w:rsidP="00DB6006">
      <w:pPr>
        <w:pStyle w:val="Heading3"/>
      </w:pPr>
      <w:bookmarkStart w:id="432" w:name="_11cb02063fcab262a907849b8f9adbe7"/>
      <w:bookmarkStart w:id="433" w:name="_Toc451803350"/>
      <w:r>
        <w:t>Association Pattern Relationships</w:t>
      </w:r>
      <w:bookmarkEnd w:id="432"/>
      <w:bookmarkEnd w:id="433"/>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14:paraId="08265A26" w14:textId="77777777" w:rsidR="002B3E15" w:rsidRDefault="002B3E15" w:rsidP="00DB6006">
      <w:pPr>
        <w:pStyle w:val="Code0"/>
      </w:pPr>
      <w:r w:rsidRPr="00043180">
        <w:rPr>
          <w:b/>
          <w:sz w:val="24"/>
          <w:szCs w:val="24"/>
        </w:rPr>
        <w:t>package</w:t>
      </w:r>
      <w:r>
        <w:t xml:space="preserve"> SIMF Conceptual Model::Patterns</w:t>
      </w:r>
    </w:p>
    <w:p w14:paraId="425D1050" w14:textId="77777777" w:rsidR="002B3E15" w:rsidRDefault="002B3E15" w:rsidP="00DB6006">
      <w:pPr>
        <w:pStyle w:val="Heading4"/>
      </w:pPr>
      <w:r>
        <w:t>Association Ends</w:t>
      </w:r>
    </w:p>
    <w:p w14:paraId="0747A2DC" w14:textId="77777777" w:rsidR="002B3E15" w:rsidRDefault="002B3E15" w:rsidP="00DB6006">
      <w:pPr>
        <w:ind w:firstLine="720"/>
      </w:pPr>
      <w:r>
        <w:rPr>
          <w:noProof/>
        </w:rPr>
        <w:drawing>
          <wp:inline distT="0" distB="0" distL="0" distR="0" wp14:anchorId="3D45B2DD" wp14:editId="35EBA0ED">
            <wp:extent cx="152400" cy="152400"/>
            <wp:effectExtent l="0" t="0" r="0" b="0"/>
            <wp:docPr id="262"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623F8492" w14:textId="77777777" w:rsidR="002B3E15" w:rsidRDefault="002B3E15" w:rsidP="00DB6006">
      <w:pPr>
        <w:ind w:firstLine="720"/>
      </w:pPr>
      <w:r>
        <w:rPr>
          <w:noProof/>
        </w:rPr>
        <w:lastRenderedPageBreak/>
        <w:drawing>
          <wp:inline distT="0" distB="0" distL="0" distR="0" wp14:anchorId="2B89795E" wp14:editId="5401D9BF">
            <wp:extent cx="152400" cy="152400"/>
            <wp:effectExtent l="0" t="0" r="0" b="0"/>
            <wp:docPr id="264"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14:paraId="39CDCD26" w14:textId="77777777" w:rsidR="002B3E15" w:rsidRDefault="002B3E15" w:rsidP="00DB6006"/>
    <w:p w14:paraId="27440B2A" w14:textId="77777777" w:rsidR="002B3E15" w:rsidRDefault="002B3E15" w:rsidP="00DB6006">
      <w:pPr>
        <w:pStyle w:val="Heading4"/>
      </w:pPr>
      <w:bookmarkStart w:id="434" w:name="_8e8a996acf04b8f7f4fbad8fd901f2c2"/>
      <w:r>
        <w:t>Enumeration Pattern Element Strength</w:t>
      </w:r>
      <w:bookmarkEnd w:id="434"/>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786D145C" w14:textId="77777777" w:rsidR="002B3E15" w:rsidRDefault="002B3E15" w:rsidP="00DB6006">
      <w:pPr>
        <w:pStyle w:val="BodyText"/>
      </w:pPr>
      <w:r>
        <w:t>Pattern Element Strength values define the behavior of an element with respect to a pattern - how it impacts the selection, evaluation or assertion of the pattern.</w:t>
      </w:r>
    </w:p>
    <w:p w14:paraId="0BB2FFEA" w14:textId="77777777" w:rsidR="002B3E15" w:rsidRDefault="002B3E15" w:rsidP="00DB6006">
      <w:pPr>
        <w:pStyle w:val="Code0"/>
      </w:pPr>
      <w:r>
        <w:t>package SIMF Conceptual Model::Patterns</w:t>
      </w:r>
    </w:p>
    <w:p w14:paraId="6D107C76" w14:textId="77777777" w:rsidR="002B3E15" w:rsidRDefault="002B3E15" w:rsidP="00DB6006">
      <w:pPr>
        <w:pStyle w:val="Code0"/>
      </w:pPr>
      <w:r>
        <w:t>public enum Pattern Element Strength</w:t>
      </w:r>
    </w:p>
    <w:p w14:paraId="2C83AD82" w14:textId="77777777" w:rsidR="002B3E15" w:rsidRDefault="002B3E15" w:rsidP="00DB6006">
      <w:pPr>
        <w:pStyle w:val="Code0"/>
      </w:pPr>
      <w:r>
        <w:t>{Match, Assert, Default, Exists}</w:t>
      </w:r>
    </w:p>
    <w:p w14:paraId="52A42AC5" w14:textId="77777777" w:rsidR="002B3E15" w:rsidRDefault="002B3E15" w:rsidP="00DB6006">
      <w:pPr>
        <w:pStyle w:val="Code0"/>
      </w:pPr>
    </w:p>
    <w:p w14:paraId="7F099989" w14:textId="77777777" w:rsidR="002B3E15" w:rsidRDefault="002B3E15" w:rsidP="00DB6006">
      <w:pPr>
        <w:pStyle w:val="Heading5"/>
      </w:pPr>
      <w:r>
        <w:t>Literals</w:t>
      </w:r>
    </w:p>
    <w:p w14:paraId="2E541209" w14:textId="77777777" w:rsidR="002B3E15" w:rsidRDefault="002B3E15" w:rsidP="00DB6006">
      <w:pPr>
        <w:ind w:left="605" w:hanging="245"/>
      </w:pPr>
      <w:r>
        <w:rPr>
          <w:noProof/>
        </w:rPr>
        <w:drawing>
          <wp:inline distT="0" distB="0" distL="0" distR="0" wp14:anchorId="660B62FB" wp14:editId="5DE114EB">
            <wp:extent cx="152400" cy="152400"/>
            <wp:effectExtent l="0" t="0" r="0" b="0"/>
            <wp:docPr id="26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1E6F7631" w14:textId="77777777" w:rsidR="00355696" w:rsidRDefault="002B3E15" w:rsidP="00DB6006">
      <w:pPr>
        <w:pStyle w:val="BodyText"/>
      </w:pPr>
      <w:r>
        <w:t>Match is used in query and mapping patterns, all elements of the classified type that match the pattern are selected as instances of the pattern.</w:t>
      </w:r>
    </w:p>
    <w:p w14:paraId="26244923" w14:textId="77777777" w:rsidR="00355696" w:rsidRDefault="002B3E15" w:rsidP="00DB6006">
      <w:pPr>
        <w:pStyle w:val="BodyText"/>
      </w:pPr>
      <w:r>
        <w:t>Match may be considered a qualified "All". Match does not assert the existence of something, it determines the existence of a pattern match such that other assertions may be made.</w:t>
      </w:r>
    </w:p>
    <w:p w14:paraId="51513D28" w14:textId="77777777" w:rsidR="00355696" w:rsidRDefault="002B3E15" w:rsidP="00DB6006">
      <w:pPr>
        <w:pStyle w:val="BodyText"/>
      </w:pPr>
      <w:r>
        <w:t>Relationships between properties with &lt;quantifier&gt;=Match must hold between the matched properties for the pattern to match.</w:t>
      </w:r>
    </w:p>
    <w:p w14:paraId="6A44A115" w14:textId="59168DF8" w:rsidR="002B3E15" w:rsidRDefault="002B3E15" w:rsidP="00DB6006">
      <w:pPr>
        <w:pStyle w:val="BodyText"/>
      </w:pPr>
    </w:p>
    <w:p w14:paraId="65E49D36" w14:textId="77777777" w:rsidR="002B3E15" w:rsidRDefault="002B3E15" w:rsidP="00DB6006">
      <w:pPr>
        <w:ind w:left="605" w:hanging="245"/>
      </w:pPr>
      <w:r>
        <w:rPr>
          <w:noProof/>
        </w:rPr>
        <w:drawing>
          <wp:inline distT="0" distB="0" distL="0" distR="0" wp14:anchorId="1EEC5E21" wp14:editId="6CE3DAE6">
            <wp:extent cx="152400" cy="152400"/>
            <wp:effectExtent l="0" t="0" r="0" b="0"/>
            <wp:docPr id="26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0E7000C1" w14:textId="77777777" w:rsidR="002B3E15" w:rsidRDefault="002B3E15" w:rsidP="00DB6006">
      <w:pPr>
        <w:pStyle w:val="BodyText"/>
      </w:pPr>
      <w:r>
        <w:t>The element will be asserted as required for a valid pattern. Assert is the default.</w:t>
      </w:r>
    </w:p>
    <w:p w14:paraId="79D9A14F" w14:textId="77777777" w:rsidR="002B3E15" w:rsidRDefault="002B3E15" w:rsidP="00DB6006">
      <w:pPr>
        <w:ind w:left="605" w:hanging="245"/>
      </w:pPr>
      <w:r>
        <w:rPr>
          <w:noProof/>
        </w:rPr>
        <w:drawing>
          <wp:inline distT="0" distB="0" distL="0" distR="0" wp14:anchorId="7C518B42" wp14:editId="5F585DC8">
            <wp:extent cx="152400" cy="152400"/>
            <wp:effectExtent l="0" t="0" r="0" b="0"/>
            <wp:docPr id="27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2D0E528E" w14:textId="77777777" w:rsidR="002B3E15" w:rsidRDefault="002B3E15" w:rsidP="00DB6006">
      <w:pPr>
        <w:pStyle w:val="BodyText"/>
      </w:pPr>
      <w:r>
        <w:t>The element will be asserted only if no other values are asserted within the pattern or as pre-existing assertions.</w:t>
      </w:r>
    </w:p>
    <w:p w14:paraId="1981D8FF" w14:textId="77777777" w:rsidR="002B3E15" w:rsidRDefault="002B3E15" w:rsidP="00DB6006">
      <w:pPr>
        <w:ind w:left="605" w:hanging="245"/>
      </w:pPr>
      <w:r>
        <w:rPr>
          <w:noProof/>
        </w:rPr>
        <w:drawing>
          <wp:inline distT="0" distB="0" distL="0" distR="0" wp14:anchorId="5C12B6C5" wp14:editId="54FA79BC">
            <wp:extent cx="152400" cy="152400"/>
            <wp:effectExtent l="0" t="0" r="0" b="0"/>
            <wp:docPr id="27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256E6616" w14:textId="77777777" w:rsidR="002B3E15" w:rsidRDefault="002B3E15" w:rsidP="00DB6006">
      <w:pPr>
        <w:pStyle w:val="BodyText"/>
      </w:pPr>
      <w:r>
        <w:t>Existing element that will be used to compute other values but does not otherwise impact the pattern.</w:t>
      </w:r>
    </w:p>
    <w:p w14:paraId="174F1D5B" w14:textId="77777777" w:rsidR="002B3E15" w:rsidRDefault="002B3E15" w:rsidP="00DB6006"/>
    <w:p w14:paraId="5125EAD9" w14:textId="77777777" w:rsidR="002B3E15" w:rsidRDefault="002B3E15" w:rsidP="00DB6006">
      <w:pPr>
        <w:pStyle w:val="Heading4"/>
      </w:pPr>
      <w:bookmarkStart w:id="435" w:name="_b82d09af5a9584abc6560d3bfb03e524"/>
      <w:r>
        <w:t>Enumeration Quantifier</w:t>
      </w:r>
      <w:bookmarkEnd w:id="435"/>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36AF68EA" w14:textId="77777777" w:rsidR="002B3E15" w:rsidRDefault="002B3E15" w:rsidP="00DB6006">
      <w:pPr>
        <w:pStyle w:val="BodyText"/>
      </w:pPr>
      <w:r>
        <w:t>The set of quantifiers for pattern variables</w:t>
      </w:r>
    </w:p>
    <w:p w14:paraId="0258A9EF" w14:textId="77777777" w:rsidR="002B3E15" w:rsidRDefault="002B3E15" w:rsidP="00DB6006">
      <w:pPr>
        <w:pStyle w:val="Code0"/>
      </w:pPr>
      <w:r>
        <w:t>package SIMF Conceptual Model::Patterns</w:t>
      </w:r>
    </w:p>
    <w:p w14:paraId="1E7BEFE5" w14:textId="77777777" w:rsidR="002B3E15" w:rsidRDefault="002B3E15" w:rsidP="00DB6006">
      <w:pPr>
        <w:pStyle w:val="Code0"/>
      </w:pPr>
      <w:r>
        <w:t>public enum Quantifier</w:t>
      </w:r>
    </w:p>
    <w:p w14:paraId="13AEF545" w14:textId="77777777" w:rsidR="002B3E15" w:rsidRDefault="002B3E15" w:rsidP="00DB6006">
      <w:pPr>
        <w:pStyle w:val="Code0"/>
      </w:pPr>
      <w:r>
        <w:t>{None, There Exists, Exactly One, Most, All}</w:t>
      </w:r>
    </w:p>
    <w:p w14:paraId="3A0410B6" w14:textId="77777777" w:rsidR="002B3E15" w:rsidRDefault="002B3E15" w:rsidP="00DB6006">
      <w:pPr>
        <w:pStyle w:val="Code0"/>
      </w:pPr>
    </w:p>
    <w:p w14:paraId="4901FC3F" w14:textId="77777777" w:rsidR="002B3E15" w:rsidRDefault="002B3E15" w:rsidP="00DB6006">
      <w:pPr>
        <w:pStyle w:val="Heading5"/>
      </w:pPr>
      <w:r>
        <w:t>Literals</w:t>
      </w:r>
    </w:p>
    <w:p w14:paraId="6C36C677" w14:textId="77777777" w:rsidR="002B3E15" w:rsidRDefault="002B3E15" w:rsidP="00DB6006">
      <w:pPr>
        <w:ind w:left="605" w:hanging="245"/>
      </w:pPr>
      <w:r>
        <w:rPr>
          <w:noProof/>
        </w:rPr>
        <w:drawing>
          <wp:inline distT="0" distB="0" distL="0" distR="0" wp14:anchorId="281CF6CB" wp14:editId="7A3486E2">
            <wp:extent cx="152400" cy="152400"/>
            <wp:effectExtent l="0" t="0" r="0" b="0"/>
            <wp:docPr id="274"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68AB4F" w14:textId="77777777" w:rsidR="002B3E15" w:rsidRDefault="002B3E15" w:rsidP="00DB6006">
      <w:pPr>
        <w:pStyle w:val="BodyText"/>
      </w:pPr>
      <w:r>
        <w:t>A quantifier where no instance of the type may fill the role. E.g. "there may not exist".</w:t>
      </w:r>
    </w:p>
    <w:p w14:paraId="2680B4B7" w14:textId="77777777" w:rsidR="002B3E15" w:rsidRDefault="002B3E15" w:rsidP="00DB6006">
      <w:pPr>
        <w:ind w:left="605" w:hanging="245"/>
      </w:pPr>
      <w:r>
        <w:rPr>
          <w:noProof/>
        </w:rPr>
        <w:drawing>
          <wp:inline distT="0" distB="0" distL="0" distR="0" wp14:anchorId="4C2794B2" wp14:editId="25804F9A">
            <wp:extent cx="152400" cy="152400"/>
            <wp:effectExtent l="0" t="0" r="0" b="0"/>
            <wp:docPr id="276"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2A1A11B" w14:textId="77777777" w:rsidR="002B3E15" w:rsidRDefault="002B3E15" w:rsidP="00DB6006">
      <w:pPr>
        <w:pStyle w:val="BodyText"/>
      </w:pPr>
      <w:r>
        <w:t>The existential quantifier - at least one.  A logical "supertype" of "One of" and "Most"</w:t>
      </w:r>
    </w:p>
    <w:p w14:paraId="7DAE4D5D" w14:textId="77777777" w:rsidR="002B3E15" w:rsidRDefault="002B3E15" w:rsidP="00DB6006">
      <w:pPr>
        <w:ind w:left="605" w:hanging="245"/>
      </w:pPr>
      <w:r>
        <w:rPr>
          <w:noProof/>
        </w:rPr>
        <w:drawing>
          <wp:inline distT="0" distB="0" distL="0" distR="0" wp14:anchorId="467A7FBE" wp14:editId="648369B9">
            <wp:extent cx="152400" cy="152400"/>
            <wp:effectExtent l="0" t="0" r="0" b="0"/>
            <wp:docPr id="278"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22DAF0B5" w14:textId="77777777" w:rsidR="002B3E15" w:rsidRDefault="002B3E15" w:rsidP="00DB6006">
      <w:pPr>
        <w:pStyle w:val="BodyText"/>
      </w:pPr>
      <w:r>
        <w:t>The existential quantifier limited to exactly one of a potentially larger set</w:t>
      </w:r>
    </w:p>
    <w:p w14:paraId="44511669" w14:textId="77777777" w:rsidR="002B3E15" w:rsidRDefault="002B3E15" w:rsidP="00DB6006">
      <w:pPr>
        <w:ind w:left="605" w:hanging="245"/>
      </w:pPr>
      <w:r>
        <w:rPr>
          <w:noProof/>
        </w:rPr>
        <w:drawing>
          <wp:inline distT="0" distB="0" distL="0" distR="0" wp14:anchorId="207BC5E9" wp14:editId="47643E1B">
            <wp:extent cx="152400" cy="152400"/>
            <wp:effectExtent l="0" t="0" r="0" b="0"/>
            <wp:docPr id="280"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14BE1533" w14:textId="77777777" w:rsidR="00355696" w:rsidRDefault="002B3E15" w:rsidP="00DB6006">
      <w:pPr>
        <w:pStyle w:val="BodyText"/>
      </w:pPr>
      <w:r>
        <w:t>A stratified existential quantifier with a default for a "typical" value - example: &lt;Most&gt; people have 2 arms.</w:t>
      </w:r>
    </w:p>
    <w:p w14:paraId="75D59EFF" w14:textId="34A40E1C" w:rsidR="002B3E15" w:rsidRDefault="002B3E15" w:rsidP="00DB6006">
      <w:pPr>
        <w:pStyle w:val="BodyText"/>
      </w:pPr>
      <w:r>
        <w:lastRenderedPageBreak/>
        <w:t>For logics that do not support "most", most may be interpreted as "There exists".</w:t>
      </w:r>
    </w:p>
    <w:p w14:paraId="1F418936" w14:textId="77777777" w:rsidR="002B3E15" w:rsidRDefault="002B3E15" w:rsidP="00DB6006">
      <w:pPr>
        <w:ind w:left="605" w:hanging="245"/>
      </w:pPr>
      <w:r>
        <w:rPr>
          <w:noProof/>
        </w:rPr>
        <w:drawing>
          <wp:inline distT="0" distB="0" distL="0" distR="0" wp14:anchorId="6BAF7011" wp14:editId="446B2959">
            <wp:extent cx="152400" cy="152400"/>
            <wp:effectExtent l="0" t="0" r="0" b="0"/>
            <wp:docPr id="282" name="Picture 1058224975.png" descr="1058224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8224975.png"/>
                    <pic:cNvPicPr/>
                  </pic:nvPicPr>
                  <pic:blipFill>
                    <a:blip r:embed="rId43"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303997BD" w14:textId="77777777" w:rsidR="002B3E15" w:rsidRDefault="002B3E15" w:rsidP="00DB6006">
      <w:pPr>
        <w:pStyle w:val="BodyText"/>
      </w:pPr>
      <w:r>
        <w:t>The universal quantifier - the quantified property is a stand-in for all elements of  the existent of the quantified type</w:t>
      </w:r>
    </w:p>
    <w:p w14:paraId="2C7EED33" w14:textId="77777777" w:rsidR="002B3E15" w:rsidRDefault="002B3E15" w:rsidP="00DB6006"/>
    <w:p w14:paraId="1C5E9891" w14:textId="77777777" w:rsidR="002B3E15" w:rsidRDefault="002B3E15" w:rsidP="00DB6006">
      <w:pPr>
        <w:spacing w:after="200" w:line="276" w:lineRule="auto"/>
        <w:rPr>
          <w:b/>
          <w:bCs/>
          <w:color w:val="365F91"/>
          <w:sz w:val="40"/>
          <w:szCs w:val="40"/>
        </w:rPr>
      </w:pPr>
      <w:r>
        <w:br w:type="page"/>
      </w:r>
    </w:p>
    <w:p w14:paraId="740FC0C0" w14:textId="77777777" w:rsidR="002B3E15" w:rsidRDefault="002B3E15" w:rsidP="00DB6006">
      <w:pPr>
        <w:pStyle w:val="Heading2"/>
      </w:pPr>
      <w:bookmarkStart w:id="436" w:name="_Toc451803351"/>
      <w:r>
        <w:lastRenderedPageBreak/>
        <w:t>SIMF Conceptual Model::Records</w:t>
      </w:r>
      <w:bookmarkEnd w:id="436"/>
    </w:p>
    <w:p w14:paraId="1B6269EF" w14:textId="77777777" w:rsidR="002B3E15" w:rsidRDefault="002B3E15" w:rsidP="00DB6006">
      <w:pPr>
        <w:pStyle w:val="BodyText"/>
      </w:pPr>
      <w:r>
        <w:t>Records represent structured data, usually used for logical or physical data models, not conceptual models.</w:t>
      </w:r>
    </w:p>
    <w:p w14:paraId="2986A3C2" w14:textId="77777777" w:rsidR="002B3E15" w:rsidRDefault="002B3E15" w:rsidP="00DB6006">
      <w:pPr>
        <w:pStyle w:val="Heading3"/>
      </w:pPr>
      <w:bookmarkStart w:id="437" w:name="_Toc451803352"/>
      <w:r>
        <w:t>Diagram: Records</w:t>
      </w:r>
      <w:bookmarkEnd w:id="437"/>
    </w:p>
    <w:p w14:paraId="2D450A37" w14:textId="77777777" w:rsidR="002B3E15" w:rsidRDefault="002B3E15" w:rsidP="00DB6006">
      <w:pPr>
        <w:jc w:val="center"/>
        <w:rPr>
          <w:rFonts w:cs="Arial"/>
        </w:rPr>
      </w:pPr>
      <w:r>
        <w:rPr>
          <w:noProof/>
        </w:rPr>
        <w:drawing>
          <wp:inline distT="0" distB="0" distL="0" distR="0" wp14:anchorId="5E1E07D5" wp14:editId="411F61AD">
            <wp:extent cx="2762250" cy="3429000"/>
            <wp:effectExtent l="0" t="0" r="0" b="0"/>
            <wp:docPr id="284" name="Picture 44407808.png" descr="44407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4407808.png"/>
                    <pic:cNvPicPr/>
                  </pic:nvPicPr>
                  <pic:blipFill>
                    <a:blip r:embed="rId44" cstate="print"/>
                    <a:stretch>
                      <a:fillRect/>
                    </a:stretch>
                  </pic:blipFill>
                  <pic:spPr>
                    <a:xfrm>
                      <a:off x="0" y="0"/>
                      <a:ext cx="2762250" cy="3429000"/>
                    </a:xfrm>
                    <a:prstGeom prst="rect">
                      <a:avLst/>
                    </a:prstGeom>
                  </pic:spPr>
                </pic:pic>
              </a:graphicData>
            </a:graphic>
          </wp:inline>
        </w:drawing>
      </w:r>
    </w:p>
    <w:p w14:paraId="4CA5B76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Records</w:t>
      </w:r>
    </w:p>
    <w:p w14:paraId="0C7A831A" w14:textId="77777777" w:rsidR="002B3E15" w:rsidRDefault="002B3E15" w:rsidP="00DB6006">
      <w:r>
        <w:t xml:space="preserve"> </w:t>
      </w:r>
    </w:p>
    <w:p w14:paraId="53044041" w14:textId="77777777" w:rsidR="002B3E15" w:rsidRDefault="002B3E15" w:rsidP="00DB6006"/>
    <w:p w14:paraId="6521E636" w14:textId="77777777" w:rsidR="002B3E15" w:rsidRDefault="002B3E15" w:rsidP="00DB6006">
      <w:pPr>
        <w:pStyle w:val="Heading3"/>
      </w:pPr>
      <w:bookmarkStart w:id="438" w:name="_8b38efa9c56da3bc8ecb501e56419e41"/>
      <w:bookmarkStart w:id="439" w:name="_Toc451803353"/>
      <w:r>
        <w:t>Class Record</w:t>
      </w:r>
      <w:bookmarkEnd w:id="438"/>
      <w:bookmarkEnd w:id="439"/>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446DBCED" w14:textId="77777777" w:rsidR="00355696" w:rsidRDefault="002B3E15" w:rsidP="00DB6006">
      <w:pPr>
        <w:pStyle w:val="BodyText"/>
      </w:pPr>
      <w:r>
        <w:t xml:space="preserve">A record of the condition of an entity at a point in time - this includes facts, speech acts and DBMS records. </w:t>
      </w:r>
    </w:p>
    <w:p w14:paraId="2BAD6C0D" w14:textId="77777777" w:rsidR="00355696" w:rsidRDefault="002B3E15" w:rsidP="00DB6006">
      <w:pPr>
        <w:pStyle w:val="BodyText"/>
      </w:pPr>
      <w:r>
        <w:t>Records are typically used in data representations, not conceptual models.</w:t>
      </w:r>
    </w:p>
    <w:p w14:paraId="60899555" w14:textId="40F5AAFC" w:rsidR="002B3E15" w:rsidRDefault="002B3E15" w:rsidP="00DB6006">
      <w:pPr>
        <w:pStyle w:val="BodyText"/>
      </w:pPr>
    </w:p>
    <w:p w14:paraId="1932D76A" w14:textId="77777777" w:rsidR="002B3E15" w:rsidRDefault="002B3E15" w:rsidP="00DB6006">
      <w:pPr>
        <w:pStyle w:val="Heading4"/>
      </w:pPr>
      <w:r>
        <w:t>Direct Supertypes</w:t>
      </w:r>
    </w:p>
    <w:p w14:paraId="4E7EC8CF" w14:textId="77777777" w:rsidR="002B3E15" w:rsidRDefault="007507A0" w:rsidP="00DB6006">
      <w:pPr>
        <w:ind w:left="360"/>
      </w:pPr>
      <w:hyperlink w:anchor="_bed9725f6bf8a4fff6fd1087850b7259" w:history="1">
        <w:r w:rsidR="002B3E15">
          <w:rPr>
            <w:rStyle w:val="Hyperlink"/>
          </w:rPr>
          <w:t>Situation</w:t>
        </w:r>
      </w:hyperlink>
    </w:p>
    <w:p w14:paraId="70EA9C17" w14:textId="77777777" w:rsidR="002B3E15" w:rsidRDefault="002B3E15" w:rsidP="00DB6006">
      <w:pPr>
        <w:pStyle w:val="Code0"/>
      </w:pPr>
      <w:r w:rsidRPr="00043180">
        <w:rPr>
          <w:b/>
          <w:sz w:val="24"/>
          <w:szCs w:val="24"/>
        </w:rPr>
        <w:t>package</w:t>
      </w:r>
      <w:r>
        <w:t xml:space="preserve"> SIMF Conceptual Model::Records</w:t>
      </w:r>
    </w:p>
    <w:p w14:paraId="737317F6" w14:textId="77777777" w:rsidR="002B3E15" w:rsidRDefault="002B3E15" w:rsidP="00DB6006">
      <w:pPr>
        <w:pStyle w:val="Heading4"/>
      </w:pPr>
      <w:r>
        <w:t>Associations</w:t>
      </w:r>
    </w:p>
    <w:p w14:paraId="216B3114" w14:textId="77777777" w:rsidR="002B3E15" w:rsidRDefault="002B3E15" w:rsidP="00DB6006">
      <w:pPr>
        <w:ind w:left="605" w:hanging="245"/>
      </w:pPr>
      <w:r>
        <w:rPr>
          <w:noProof/>
        </w:rPr>
        <w:drawing>
          <wp:inline distT="0" distB="0" distL="0" distR="0" wp14:anchorId="6BF307E1" wp14:editId="6582415D">
            <wp:extent cx="152400" cy="152400"/>
            <wp:effectExtent l="0" t="0" r="0" b="0"/>
            <wp:docPr id="2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84697B8" w14:textId="77777777" w:rsidR="002B3E15" w:rsidRDefault="002B3E15" w:rsidP="00DB6006"/>
    <w:p w14:paraId="37374450" w14:textId="77777777" w:rsidR="002B3E15" w:rsidRDefault="002B3E15" w:rsidP="00DB6006">
      <w:pPr>
        <w:pStyle w:val="Heading3"/>
      </w:pPr>
      <w:bookmarkStart w:id="440" w:name="_d2ebf1b96697234b6aef9b3bfac15784"/>
      <w:bookmarkStart w:id="441" w:name="_Toc451803354"/>
      <w:r>
        <w:t>Class Record Type</w:t>
      </w:r>
      <w:bookmarkEnd w:id="440"/>
      <w:bookmarkEnd w:id="441"/>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06B97021" w14:textId="77777777" w:rsidR="00355696" w:rsidRDefault="002B3E15" w:rsidP="00DB6006">
      <w:pPr>
        <w:pStyle w:val="BodyText"/>
      </w:pPr>
      <w:r>
        <w:t xml:space="preserve">Type of the record of the condition of an entity at a point in time - this includes facts, speech acts and DBMS records. </w:t>
      </w:r>
    </w:p>
    <w:p w14:paraId="504E30E2" w14:textId="77777777" w:rsidR="00355696" w:rsidRDefault="002B3E15" w:rsidP="00DB6006">
      <w:pPr>
        <w:pStyle w:val="BodyText"/>
      </w:pPr>
      <w: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p>
    <w:p w14:paraId="0063A305" w14:textId="77777777" w:rsidR="00355696" w:rsidRDefault="002B3E15" w:rsidP="00DB6006">
      <w:pPr>
        <w:pStyle w:val="BodyText"/>
      </w:pPr>
      <w:r>
        <w:lastRenderedPageBreak/>
        <w:t>Record types may be grounded in atomic relations by using invariant conditions.</w:t>
      </w:r>
    </w:p>
    <w:p w14:paraId="5E447C10" w14:textId="62B622D8" w:rsidR="002B3E15" w:rsidRDefault="002B3E15" w:rsidP="00DB6006">
      <w:pPr>
        <w:pStyle w:val="BodyText"/>
      </w:pPr>
      <w:r>
        <w:t>Record types represent typical "data structures".</w:t>
      </w:r>
    </w:p>
    <w:p w14:paraId="04586B33" w14:textId="77777777" w:rsidR="002B3E15" w:rsidRDefault="002B3E15" w:rsidP="00DB6006">
      <w:pPr>
        <w:pStyle w:val="Heading4"/>
      </w:pPr>
      <w:r>
        <w:t>Direct Supertypes</w:t>
      </w:r>
    </w:p>
    <w:p w14:paraId="4F1540E5" w14:textId="77777777" w:rsidR="002B3E15" w:rsidRDefault="007507A0" w:rsidP="00DB6006">
      <w:pPr>
        <w:ind w:left="360"/>
      </w:pPr>
      <w:hyperlink w:anchor="_c568596a9f8653e157460ae519e96906" w:history="1">
        <w:r w:rsidR="002B3E15">
          <w:rPr>
            <w:rStyle w:val="Hyperlink"/>
          </w:rPr>
          <w:t>Situation Type</w:t>
        </w:r>
      </w:hyperlink>
    </w:p>
    <w:p w14:paraId="7D6761F6" w14:textId="77777777" w:rsidR="002B3E15" w:rsidRDefault="002B3E15" w:rsidP="00DB6006">
      <w:pPr>
        <w:pStyle w:val="Code0"/>
      </w:pPr>
      <w:r w:rsidRPr="00043180">
        <w:rPr>
          <w:b/>
          <w:sz w:val="24"/>
          <w:szCs w:val="24"/>
        </w:rPr>
        <w:t>package</w:t>
      </w:r>
      <w:r>
        <w:t xml:space="preserve"> SIMF Conceptual Model::Records</w:t>
      </w:r>
    </w:p>
    <w:p w14:paraId="0226133B" w14:textId="77777777" w:rsidR="002B3E15" w:rsidRDefault="002B3E15" w:rsidP="00DB6006">
      <w:pPr>
        <w:pStyle w:val="Heading4"/>
      </w:pPr>
      <w:r>
        <w:t>Associations</w:t>
      </w:r>
    </w:p>
    <w:p w14:paraId="09BC7177" w14:textId="77777777" w:rsidR="002B3E15" w:rsidRDefault="002B3E15" w:rsidP="00DB6006">
      <w:pPr>
        <w:ind w:left="605" w:hanging="245"/>
      </w:pPr>
      <w:r>
        <w:rPr>
          <w:noProof/>
        </w:rPr>
        <w:drawing>
          <wp:inline distT="0" distB="0" distL="0" distR="0" wp14:anchorId="51128C16" wp14:editId="4F951922">
            <wp:extent cx="152400" cy="152400"/>
            <wp:effectExtent l="0" t="0" r="0" b="0"/>
            <wp:docPr id="2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598A19" w14:textId="77777777" w:rsidR="002B3E15" w:rsidRDefault="002B3E15" w:rsidP="00DB6006"/>
    <w:p w14:paraId="0F139D78" w14:textId="77777777" w:rsidR="002B3E15" w:rsidRDefault="002B3E15" w:rsidP="00DB6006">
      <w:pPr>
        <w:spacing w:after="200" w:line="276" w:lineRule="auto"/>
        <w:rPr>
          <w:b/>
          <w:bCs/>
          <w:color w:val="365F91"/>
          <w:sz w:val="40"/>
          <w:szCs w:val="40"/>
        </w:rPr>
      </w:pPr>
      <w:r>
        <w:br w:type="page"/>
      </w:r>
    </w:p>
    <w:p w14:paraId="7E8CB841" w14:textId="77777777" w:rsidR="002B3E15" w:rsidRDefault="002B3E15" w:rsidP="00DB6006">
      <w:pPr>
        <w:pStyle w:val="Heading2"/>
      </w:pPr>
      <w:bookmarkStart w:id="442" w:name="_Toc451803355"/>
      <w:r>
        <w:lastRenderedPageBreak/>
        <w:t>SIMF Conceptual Model::Relationships</w:t>
      </w:r>
      <w:bookmarkEnd w:id="442"/>
    </w:p>
    <w:p w14:paraId="77858BE2" w14:textId="77777777" w:rsidR="002B3E15" w:rsidRDefault="002B3E15" w:rsidP="00DB6006">
      <w:pPr>
        <w:pStyle w:val="BodyText"/>
      </w:pPr>
      <w:r>
        <w:t>Relations are primitive facts about anything, relating at least 2 individuals through the roles they play.</w:t>
      </w:r>
    </w:p>
    <w:p w14:paraId="595465D8" w14:textId="77777777" w:rsidR="002B3E15" w:rsidRDefault="002B3E15" w:rsidP="00DB6006">
      <w:pPr>
        <w:pStyle w:val="Heading3"/>
      </w:pPr>
      <w:bookmarkStart w:id="443" w:name="_Toc451803356"/>
      <w:r>
        <w:t>Diagram: Annotations</w:t>
      </w:r>
      <w:bookmarkEnd w:id="443"/>
    </w:p>
    <w:p w14:paraId="15D3FC58" w14:textId="77777777" w:rsidR="002B3E15" w:rsidRDefault="002B3E15" w:rsidP="00DB6006">
      <w:pPr>
        <w:jc w:val="center"/>
        <w:rPr>
          <w:rFonts w:cs="Arial"/>
        </w:rPr>
      </w:pPr>
      <w:r>
        <w:rPr>
          <w:noProof/>
        </w:rPr>
        <w:drawing>
          <wp:inline distT="0" distB="0" distL="0" distR="0" wp14:anchorId="25F211D5" wp14:editId="52A2E21C">
            <wp:extent cx="4476750" cy="4600575"/>
            <wp:effectExtent l="0" t="0" r="0" b="0"/>
            <wp:docPr id="290" name="Picture 127590800.png" descr="12759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7590800.png"/>
                    <pic:cNvPicPr/>
                  </pic:nvPicPr>
                  <pic:blipFill>
                    <a:blip r:embed="rId45" cstate="print"/>
                    <a:stretch>
                      <a:fillRect/>
                    </a:stretch>
                  </pic:blipFill>
                  <pic:spPr>
                    <a:xfrm>
                      <a:off x="0" y="0"/>
                      <a:ext cx="4476750" cy="4600575"/>
                    </a:xfrm>
                    <a:prstGeom prst="rect">
                      <a:avLst/>
                    </a:prstGeom>
                  </pic:spPr>
                </pic:pic>
              </a:graphicData>
            </a:graphic>
          </wp:inline>
        </w:drawing>
      </w:r>
    </w:p>
    <w:p w14:paraId="00846C87"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Annotations</w:t>
      </w:r>
    </w:p>
    <w:p w14:paraId="73441F20" w14:textId="77777777" w:rsidR="002B3E15" w:rsidRDefault="002B3E15" w:rsidP="00DB6006">
      <w:pPr>
        <w:pStyle w:val="Heading3"/>
      </w:pPr>
      <w:bookmarkStart w:id="444" w:name="_Toc451803357"/>
      <w:r>
        <w:lastRenderedPageBreak/>
        <w:t>Diagram: Relationships</w:t>
      </w:r>
      <w:bookmarkEnd w:id="444"/>
    </w:p>
    <w:p w14:paraId="176B15A6" w14:textId="77777777" w:rsidR="002B3E15" w:rsidRDefault="002B3E15" w:rsidP="00DB6006">
      <w:pPr>
        <w:jc w:val="center"/>
        <w:rPr>
          <w:rFonts w:cs="Arial"/>
        </w:rPr>
      </w:pPr>
      <w:r>
        <w:rPr>
          <w:noProof/>
        </w:rPr>
        <w:drawing>
          <wp:inline distT="0" distB="0" distL="0" distR="0" wp14:anchorId="4DC91BD2" wp14:editId="373D245A">
            <wp:extent cx="6188075" cy="5244972"/>
            <wp:effectExtent l="0" t="0" r="0" b="0"/>
            <wp:docPr id="292" name="Picture 1840254907.png" descr="184025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40254907.png"/>
                    <pic:cNvPicPr/>
                  </pic:nvPicPr>
                  <pic:blipFill>
                    <a:blip r:embed="rId46" cstate="print"/>
                    <a:stretch>
                      <a:fillRect/>
                    </a:stretch>
                  </pic:blipFill>
                  <pic:spPr>
                    <a:xfrm>
                      <a:off x="0" y="0"/>
                      <a:ext cx="6188075" cy="5244972"/>
                    </a:xfrm>
                    <a:prstGeom prst="rect">
                      <a:avLst/>
                    </a:prstGeom>
                  </pic:spPr>
                </pic:pic>
              </a:graphicData>
            </a:graphic>
          </wp:inline>
        </w:drawing>
      </w:r>
    </w:p>
    <w:p w14:paraId="022A4C76"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Relationships</w:t>
      </w:r>
    </w:p>
    <w:p w14:paraId="2BC40576" w14:textId="77777777" w:rsidR="002B3E15" w:rsidRDefault="002B3E15" w:rsidP="00DB6006">
      <w:pPr>
        <w:pStyle w:val="BodyText"/>
      </w:pPr>
      <w:r>
        <w:t>Relations are atomic situations that bind 2 or more properties as a fact.</w:t>
      </w:r>
    </w:p>
    <w:p w14:paraId="1A125B5C" w14:textId="77777777" w:rsidR="002B3E15" w:rsidRDefault="002B3E15" w:rsidP="00DB6006">
      <w:r>
        <w:t xml:space="preserve"> </w:t>
      </w:r>
    </w:p>
    <w:p w14:paraId="4D479A95" w14:textId="77777777" w:rsidR="002B3E15" w:rsidRDefault="002B3E15" w:rsidP="00DB6006"/>
    <w:p w14:paraId="4F022EE1" w14:textId="77777777" w:rsidR="002B3E15" w:rsidRDefault="002B3E15" w:rsidP="00DB6006">
      <w:pPr>
        <w:pStyle w:val="Heading3"/>
      </w:pPr>
      <w:bookmarkStart w:id="445" w:name="_630a40beaf4bbbac635cfcacaaf353d1"/>
      <w:bookmarkStart w:id="446" w:name="_Toc451803358"/>
      <w:r>
        <w:t>Class Annotation Property</w:t>
      </w:r>
      <w:bookmarkEnd w:id="445"/>
      <w:bookmarkEnd w:id="446"/>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6A4DFD85" w14:textId="77777777" w:rsidR="00355696" w:rsidRDefault="002B3E15" w:rsidP="00DB6006">
      <w:pPr>
        <w:pStyle w:val="BodyText"/>
      </w:pPr>
      <w:r>
        <w:t>An annotation property is a specialization of property where the referenced elements represent metadata about the related proposition, structure or information (or model element) rather than a fact or condition of the domain being represented.</w:t>
      </w:r>
    </w:p>
    <w:p w14:paraId="231FB0A4" w14:textId="77777777" w:rsidR="00355696" w:rsidRDefault="002B3E15" w:rsidP="00DB6006">
      <w:pPr>
        <w:pStyle w:val="BodyText"/>
      </w:pPr>
      <w:r>
        <w:t>For an annotation property, &lt;is of type&gt; describes instances of the structured type for which the property is defined.</w:t>
      </w:r>
    </w:p>
    <w:p w14:paraId="21CD4508" w14:textId="4D03BABD" w:rsidR="002B3E15" w:rsidRDefault="002B3E15" w:rsidP="00DB6006">
      <w:pPr>
        <w:pStyle w:val="BodyText"/>
      </w:pPr>
      <w:r>
        <w:t>Typical uses of annotations include provenance of information, when a record was created, etc.</w:t>
      </w:r>
    </w:p>
    <w:p w14:paraId="5ADE0ED5" w14:textId="77777777" w:rsidR="002B3E15" w:rsidRDefault="002B3E15" w:rsidP="00DB6006">
      <w:pPr>
        <w:pStyle w:val="Heading4"/>
      </w:pPr>
      <w:r>
        <w:t>Direct Supertypes</w:t>
      </w:r>
    </w:p>
    <w:p w14:paraId="13EBF3CC" w14:textId="77777777" w:rsidR="002B3E15" w:rsidRDefault="007507A0" w:rsidP="00DB6006">
      <w:pPr>
        <w:ind w:left="360"/>
      </w:pPr>
      <w:hyperlink w:anchor="_aec2b4f875c8e48059ff0f3cf4fdb05d" w:history="1">
        <w:r w:rsidR="002B3E15">
          <w:rPr>
            <w:rStyle w:val="Hyperlink"/>
          </w:rPr>
          <w:t>Property</w:t>
        </w:r>
      </w:hyperlink>
    </w:p>
    <w:p w14:paraId="5DF49A98" w14:textId="77777777" w:rsidR="002B3E15" w:rsidRDefault="002B3E15" w:rsidP="00DB6006">
      <w:pPr>
        <w:pStyle w:val="Code0"/>
      </w:pPr>
      <w:r w:rsidRPr="00043180">
        <w:rPr>
          <w:b/>
          <w:sz w:val="24"/>
          <w:szCs w:val="24"/>
        </w:rPr>
        <w:t>package</w:t>
      </w:r>
      <w:r>
        <w:t xml:space="preserve"> SIMF Conceptual Model::Relationships</w:t>
      </w:r>
    </w:p>
    <w:p w14:paraId="0BDBAFFC" w14:textId="77777777" w:rsidR="002B3E15" w:rsidRDefault="002B3E15" w:rsidP="00DB6006">
      <w:pPr>
        <w:pStyle w:val="Heading4"/>
      </w:pPr>
      <w:r>
        <w:lastRenderedPageBreak/>
        <w:t>Associations</w:t>
      </w:r>
    </w:p>
    <w:p w14:paraId="05FB0635" w14:textId="77777777" w:rsidR="002B3E15" w:rsidRDefault="002B3E15" w:rsidP="00DB6006">
      <w:pPr>
        <w:ind w:left="605" w:hanging="245"/>
      </w:pPr>
      <w:r>
        <w:rPr>
          <w:noProof/>
        </w:rPr>
        <w:drawing>
          <wp:inline distT="0" distB="0" distL="0" distR="0" wp14:anchorId="3FA85B19" wp14:editId="38BBB615">
            <wp:extent cx="152400" cy="152400"/>
            <wp:effectExtent l="0" t="0" r="0" b="0"/>
            <wp:docPr id="29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14:paraId="0A29C073" w14:textId="77777777" w:rsidR="002B3E15" w:rsidRDefault="002B3E15" w:rsidP="00DB6006"/>
    <w:p w14:paraId="7EC8C128" w14:textId="77777777" w:rsidR="002B3E15" w:rsidRDefault="002B3E15" w:rsidP="00DB6006">
      <w:pPr>
        <w:pStyle w:val="Heading3"/>
      </w:pPr>
      <w:bookmarkStart w:id="447" w:name="_7a2b4b15c2377efe429d3d9e5b30b859"/>
      <w:bookmarkStart w:id="448" w:name="_Toc451803359"/>
      <w:r>
        <w:t>Class Annotation Relationship Type</w:t>
      </w:r>
      <w:bookmarkEnd w:id="447"/>
      <w:bookmarkEnd w:id="448"/>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14:paraId="4A03199A" w14:textId="77777777" w:rsidR="00355696" w:rsidRDefault="002B3E15" w:rsidP="00DB6006">
      <w:pPr>
        <w:pStyle w:val="BodyText"/>
      </w:pPr>
      <w:r>
        <w:t>An annotation relationship type is a specialization of relationship type where the relationship represents metadata about the related element, structure or information (or model element) rather than a fact or condition of the domain being represented.</w:t>
      </w:r>
    </w:p>
    <w:p w14:paraId="58A8B1EF" w14:textId="77777777" w:rsidR="00355696" w:rsidRDefault="00355696" w:rsidP="00DB6006">
      <w:pPr>
        <w:pStyle w:val="BodyText"/>
      </w:pPr>
    </w:p>
    <w:p w14:paraId="76A72360" w14:textId="73F9FE96" w:rsidR="002B3E15" w:rsidRDefault="002B3E15" w:rsidP="00DB6006">
      <w:pPr>
        <w:pStyle w:val="BodyText"/>
      </w:pPr>
      <w:r>
        <w:t>Typical uses of annotations include provenance of information, when a record was created, etc.</w:t>
      </w:r>
    </w:p>
    <w:p w14:paraId="0504FFDB" w14:textId="77777777" w:rsidR="002B3E15" w:rsidRDefault="002B3E15" w:rsidP="00DB6006">
      <w:pPr>
        <w:pStyle w:val="Heading4"/>
      </w:pPr>
      <w:r>
        <w:t>Direct Supertypes</w:t>
      </w:r>
    </w:p>
    <w:p w14:paraId="2BD83047" w14:textId="77777777" w:rsidR="002B3E15" w:rsidRDefault="007507A0" w:rsidP="00DB6006">
      <w:pPr>
        <w:ind w:left="360"/>
      </w:pPr>
      <w:hyperlink w:anchor="_adbc34bb07fb06a9fcdba6f84fc4c37a" w:history="1">
        <w:r w:rsidR="002B3E15">
          <w:rPr>
            <w:rStyle w:val="Hyperlink"/>
          </w:rPr>
          <w:t>Relationship Type</w:t>
        </w:r>
      </w:hyperlink>
    </w:p>
    <w:p w14:paraId="1FC0E4B8" w14:textId="77777777" w:rsidR="002B3E15" w:rsidRDefault="002B3E15" w:rsidP="00DB6006">
      <w:pPr>
        <w:pStyle w:val="Code0"/>
      </w:pPr>
      <w:r w:rsidRPr="00043180">
        <w:rPr>
          <w:b/>
          <w:sz w:val="24"/>
          <w:szCs w:val="24"/>
        </w:rPr>
        <w:t>package</w:t>
      </w:r>
      <w:r>
        <w:t xml:space="preserve"> SIMF Conceptual Model::Relationships</w:t>
      </w:r>
    </w:p>
    <w:p w14:paraId="461320EA" w14:textId="77777777" w:rsidR="002B3E15" w:rsidRDefault="002B3E15" w:rsidP="00DB6006">
      <w:pPr>
        <w:pStyle w:val="Heading4"/>
      </w:pPr>
      <w:r>
        <w:t>Associations</w:t>
      </w:r>
    </w:p>
    <w:p w14:paraId="66E28214" w14:textId="77777777" w:rsidR="002B3E15" w:rsidRDefault="002B3E15" w:rsidP="00DB6006">
      <w:pPr>
        <w:ind w:left="605" w:hanging="245"/>
      </w:pPr>
      <w:r>
        <w:rPr>
          <w:noProof/>
        </w:rPr>
        <w:drawing>
          <wp:inline distT="0" distB="0" distL="0" distR="0" wp14:anchorId="144521F7" wp14:editId="3B34CE82">
            <wp:extent cx="152400" cy="152400"/>
            <wp:effectExtent l="0" t="0" r="0" b="0"/>
            <wp:docPr id="29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1AA527A3" w14:textId="77777777" w:rsidR="002B3E15" w:rsidRDefault="002B3E15" w:rsidP="00DB6006">
      <w:pPr>
        <w:ind w:left="605" w:hanging="245"/>
      </w:pPr>
      <w:r>
        <w:rPr>
          <w:noProof/>
        </w:rPr>
        <w:drawing>
          <wp:inline distT="0" distB="0" distL="0" distR="0" wp14:anchorId="73E31988" wp14:editId="6A575B1C">
            <wp:extent cx="152400" cy="152400"/>
            <wp:effectExtent l="0" t="0" r="0" b="0"/>
            <wp:docPr id="2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14:paraId="4CEE610B" w14:textId="77777777" w:rsidR="002B3E15" w:rsidRDefault="002B3E15" w:rsidP="00DB6006"/>
    <w:p w14:paraId="700DD21D" w14:textId="77777777" w:rsidR="002B3E15" w:rsidRDefault="002B3E15" w:rsidP="00DB6006">
      <w:pPr>
        <w:pStyle w:val="Heading3"/>
      </w:pPr>
      <w:bookmarkStart w:id="449" w:name="_f7a7f80baaeb7cc3f36c45e96eacd166"/>
      <w:bookmarkStart w:id="450" w:name="_Toc451803360"/>
      <w:r>
        <w:t>Class Relationship</w:t>
      </w:r>
      <w:bookmarkEnd w:id="449"/>
      <w:bookmarkEnd w:id="450"/>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6B3B85E9" w14:textId="77777777" w:rsidR="00355696" w:rsidRDefault="002B3E15" w:rsidP="00DB6006">
      <w:pPr>
        <w:pStyle w:val="BodyText"/>
      </w:pPr>
      <w:r>
        <w:t>Any proposition stated within a context. Each proposition &lt;has Binding&gt;s to the variables of the relationship type that uniquely identify the relationship instance and do not change in the life of the relationship.</w:t>
      </w:r>
    </w:p>
    <w:p w14:paraId="5D428AAF" w14:textId="5ABEF7F6" w:rsidR="002B3E15" w:rsidRDefault="002B3E15" w:rsidP="00DB6006">
      <w:pPr>
        <w:pStyle w:val="BodyText"/>
      </w:pPr>
    </w:p>
    <w:p w14:paraId="5CCF47FE" w14:textId="77777777" w:rsidR="002B3E15" w:rsidRDefault="002B3E15" w:rsidP="00DB6006">
      <w:pPr>
        <w:pStyle w:val="Heading4"/>
      </w:pPr>
      <w:r>
        <w:t>Direct Supertypes</w:t>
      </w:r>
    </w:p>
    <w:p w14:paraId="1709D51C" w14:textId="77777777" w:rsidR="002B3E15" w:rsidRDefault="007507A0" w:rsidP="00DB6006">
      <w:pPr>
        <w:ind w:left="360"/>
      </w:pPr>
      <w:hyperlink w:anchor="_bed9725f6bf8a4fff6fd1087850b7259" w:history="1">
        <w:r w:rsidR="002B3E15">
          <w:rPr>
            <w:rStyle w:val="Hyperlink"/>
          </w:rPr>
          <w:t>Situation</w:t>
        </w:r>
      </w:hyperlink>
    </w:p>
    <w:p w14:paraId="6F4153FB" w14:textId="77777777" w:rsidR="002B3E15" w:rsidRDefault="002B3E15" w:rsidP="00DB6006">
      <w:pPr>
        <w:pStyle w:val="Code0"/>
      </w:pPr>
      <w:r w:rsidRPr="00043180">
        <w:rPr>
          <w:b/>
          <w:sz w:val="24"/>
          <w:szCs w:val="24"/>
        </w:rPr>
        <w:t>package</w:t>
      </w:r>
      <w:r>
        <w:t xml:space="preserve"> SIMF Conceptual Model::Relationships</w:t>
      </w:r>
    </w:p>
    <w:p w14:paraId="383FC8F5" w14:textId="77777777" w:rsidR="002B3E15" w:rsidRDefault="002B3E15" w:rsidP="00DB6006">
      <w:pPr>
        <w:pStyle w:val="Heading4"/>
      </w:pPr>
      <w:r>
        <w:t>Associations</w:t>
      </w:r>
    </w:p>
    <w:p w14:paraId="020D33C0" w14:textId="77777777" w:rsidR="002B3E15" w:rsidRDefault="002B3E15" w:rsidP="00DB6006">
      <w:pPr>
        <w:ind w:left="605" w:hanging="245"/>
      </w:pPr>
      <w:r>
        <w:rPr>
          <w:noProof/>
        </w:rPr>
        <w:drawing>
          <wp:inline distT="0" distB="0" distL="0" distR="0" wp14:anchorId="344F1FCF" wp14:editId="5A840B7C">
            <wp:extent cx="152400" cy="152400"/>
            <wp:effectExtent l="0" t="0" r="0" b="0"/>
            <wp:docPr id="3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F8710EF" w14:textId="77777777" w:rsidR="002B3E15" w:rsidRDefault="002B3E15" w:rsidP="00DB6006"/>
    <w:p w14:paraId="0BA185E9" w14:textId="77777777" w:rsidR="002B3E15" w:rsidRDefault="002B3E15" w:rsidP="00DB6006">
      <w:pPr>
        <w:pStyle w:val="Heading3"/>
      </w:pPr>
      <w:bookmarkStart w:id="451" w:name="_adbc34bb07fb06a9fcdba6f84fc4c37a"/>
      <w:bookmarkStart w:id="452" w:name="_Toc451803361"/>
      <w:r>
        <w:t>Class Relationship Type</w:t>
      </w:r>
      <w:bookmarkEnd w:id="451"/>
      <w:bookmarkEnd w:id="452"/>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73B422CE" w14:textId="77777777" w:rsidR="00355696" w:rsidRDefault="002B3E15" w:rsidP="00DB6006">
      <w:pPr>
        <w:pStyle w:val="BodyText"/>
      </w:pPr>
      <w:r>
        <w:t xml:space="preserve">Any type of proposition or fact that may be asserted within a context that is true or false within that context. Each relationship type has a number of properties bindiungs of which uniquely identify a relationship and do not change. </w:t>
      </w:r>
    </w:p>
    <w:p w14:paraId="2D738AE8" w14:textId="77777777" w:rsidR="00355696" w:rsidRDefault="00355696" w:rsidP="00DB6006">
      <w:pPr>
        <w:pStyle w:val="BodyText"/>
      </w:pPr>
    </w:p>
    <w:p w14:paraId="7BE77F69" w14:textId="77777777" w:rsidR="00355696" w:rsidRDefault="002B3E15" w:rsidP="00DB6006">
      <w:pPr>
        <w:pStyle w:val="BodyText"/>
      </w:pPr>
      <w:r>
        <w:t>A relationship may be true of false within its context but is atomic in its truth value.</w:t>
      </w:r>
    </w:p>
    <w:p w14:paraId="28BC24BE" w14:textId="77777777" w:rsidR="00355696" w:rsidRDefault="002B3E15" w:rsidP="00DB6006">
      <w:pPr>
        <w:pStyle w:val="BodyText"/>
      </w:pPr>
      <w:r>
        <w:t>Relationships may  participate in (be bound to) other relationships and as such bindings involving relationships may change over time.</w:t>
      </w:r>
    </w:p>
    <w:p w14:paraId="5605A7DC" w14:textId="77777777" w:rsidR="00355696" w:rsidRDefault="00355696" w:rsidP="00DB6006">
      <w:pPr>
        <w:pStyle w:val="BodyText"/>
      </w:pPr>
    </w:p>
    <w:p w14:paraId="165F6439" w14:textId="77777777" w:rsidR="00355696" w:rsidRDefault="002B3E15" w:rsidP="00DB6006">
      <w:pPr>
        <w:pStyle w:val="BodyText"/>
      </w:pPr>
      <w:r>
        <w:t>Note that the properties of a relationship (its identity) are differentiated from other relationships that reference it, such other relationships have their own identity, truth value and life cycle.</w:t>
      </w:r>
    </w:p>
    <w:p w14:paraId="34E0CDEB" w14:textId="77777777" w:rsidR="00355696" w:rsidRDefault="00355696" w:rsidP="00DB6006">
      <w:pPr>
        <w:pStyle w:val="BodyText"/>
      </w:pPr>
    </w:p>
    <w:p w14:paraId="0941F574" w14:textId="77777777" w:rsidR="00355696" w:rsidRDefault="002B3E15" w:rsidP="00DB6006">
      <w:pPr>
        <w:pStyle w:val="BodyText"/>
      </w:pPr>
      <w:r>
        <w:t>The properties of a relationship represent the verb phrases connecting the relationship with the related types.</w:t>
      </w:r>
    </w:p>
    <w:p w14:paraId="4E9AE108" w14:textId="2F4871C9" w:rsidR="002B3E15" w:rsidRDefault="002B3E15" w:rsidP="00DB6006">
      <w:pPr>
        <w:pStyle w:val="BodyText"/>
      </w:pPr>
    </w:p>
    <w:p w14:paraId="26B7E240" w14:textId="77777777" w:rsidR="002B3E15" w:rsidRDefault="002B3E15" w:rsidP="00DB6006">
      <w:pPr>
        <w:pStyle w:val="Heading4"/>
      </w:pPr>
      <w:r>
        <w:t>Direct Supertypes</w:t>
      </w:r>
    </w:p>
    <w:p w14:paraId="776F6BC4" w14:textId="77777777" w:rsidR="002B3E15" w:rsidRDefault="007507A0" w:rsidP="00DB6006">
      <w:pPr>
        <w:ind w:left="360"/>
      </w:pPr>
      <w:hyperlink w:anchor="_c568596a9f8653e157460ae519e96906" w:history="1">
        <w:r w:rsidR="002B3E15">
          <w:rPr>
            <w:rStyle w:val="Hyperlink"/>
          </w:rPr>
          <w:t>Situation Type</w:t>
        </w:r>
      </w:hyperlink>
    </w:p>
    <w:p w14:paraId="08863917" w14:textId="77777777" w:rsidR="002B3E15" w:rsidRDefault="002B3E15" w:rsidP="00DB6006">
      <w:pPr>
        <w:pStyle w:val="Code0"/>
      </w:pPr>
      <w:r w:rsidRPr="00043180">
        <w:rPr>
          <w:b/>
          <w:sz w:val="24"/>
          <w:szCs w:val="24"/>
        </w:rPr>
        <w:t>package</w:t>
      </w:r>
      <w:r>
        <w:t xml:space="preserve"> SIMF Conceptual Model::Relationships</w:t>
      </w:r>
    </w:p>
    <w:p w14:paraId="2048D6A3" w14:textId="77777777" w:rsidR="002B3E15" w:rsidRDefault="002B3E15" w:rsidP="00DB6006">
      <w:pPr>
        <w:pStyle w:val="Heading4"/>
      </w:pPr>
      <w:r>
        <w:t>Associations</w:t>
      </w:r>
    </w:p>
    <w:p w14:paraId="255EF64C" w14:textId="77777777" w:rsidR="002B3E15" w:rsidRDefault="002B3E15" w:rsidP="00DB6006">
      <w:pPr>
        <w:ind w:left="605" w:hanging="245"/>
      </w:pPr>
      <w:r>
        <w:rPr>
          <w:noProof/>
        </w:rPr>
        <w:drawing>
          <wp:inline distT="0" distB="0" distL="0" distR="0" wp14:anchorId="16B9723C" wp14:editId="636027A2">
            <wp:extent cx="152400" cy="152400"/>
            <wp:effectExtent l="0" t="0" r="0" b="0"/>
            <wp:docPr id="3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471B753C" w14:textId="77777777" w:rsidR="002B3E15" w:rsidRDefault="002B3E15" w:rsidP="00DB6006">
      <w:pPr>
        <w:ind w:left="605" w:hanging="245"/>
        <w:rPr>
          <w:b/>
          <w:bCs/>
          <w:color w:val="365F91"/>
          <w:sz w:val="40"/>
          <w:szCs w:val="40"/>
        </w:rPr>
      </w:pPr>
      <w:r>
        <w:rPr>
          <w:noProof/>
        </w:rPr>
        <w:drawing>
          <wp:inline distT="0" distB="0" distL="0" distR="0" wp14:anchorId="7ADD68C2" wp14:editId="1B08E4CC">
            <wp:extent cx="152400" cy="152400"/>
            <wp:effectExtent l="0" t="0" r="0" b="0"/>
            <wp:docPr id="3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r>
        <w:br w:type="page"/>
      </w:r>
    </w:p>
    <w:p w14:paraId="036D5E69" w14:textId="77777777" w:rsidR="002B3E15" w:rsidRDefault="002B3E15" w:rsidP="00DB6006">
      <w:pPr>
        <w:pStyle w:val="Heading2"/>
      </w:pPr>
      <w:bookmarkStart w:id="453" w:name="_Toc451803362"/>
      <w:r>
        <w:lastRenderedPageBreak/>
        <w:t>SIMF Conceptual Model::Rules</w:t>
      </w:r>
      <w:bookmarkEnd w:id="453"/>
    </w:p>
    <w:p w14:paraId="15CB8CEE" w14:textId="77777777" w:rsidR="002B3E15" w:rsidRDefault="002B3E15" w:rsidP="00DB6006">
      <w:pPr>
        <w:pStyle w:val="BodyText"/>
      </w:pPr>
      <w:r>
        <w:t>Rule define constraints or behaviors that must be applied in specified context.</w:t>
      </w:r>
    </w:p>
    <w:p w14:paraId="3CEA5570" w14:textId="77777777" w:rsidR="002B3E15" w:rsidRDefault="002B3E15" w:rsidP="00DB6006">
      <w:pPr>
        <w:pStyle w:val="Heading3"/>
      </w:pPr>
      <w:bookmarkStart w:id="454" w:name="_Toc451803363"/>
      <w:r>
        <w:t>Diagram: Rules</w:t>
      </w:r>
      <w:bookmarkEnd w:id="454"/>
    </w:p>
    <w:p w14:paraId="04DC6E67" w14:textId="77777777" w:rsidR="002B3E15" w:rsidRDefault="002B3E15" w:rsidP="00DB6006">
      <w:pPr>
        <w:jc w:val="center"/>
        <w:rPr>
          <w:rFonts w:cs="Arial"/>
        </w:rPr>
      </w:pPr>
      <w:r>
        <w:rPr>
          <w:noProof/>
        </w:rPr>
        <w:drawing>
          <wp:inline distT="0" distB="0" distL="0" distR="0" wp14:anchorId="3F3E2593" wp14:editId="4E344C79">
            <wp:extent cx="6188075" cy="5730213"/>
            <wp:effectExtent l="0" t="0" r="0" b="0"/>
            <wp:docPr id="306" name="Picture 1195746072.png" descr="1195746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195746072.png"/>
                    <pic:cNvPicPr/>
                  </pic:nvPicPr>
                  <pic:blipFill>
                    <a:blip r:embed="rId47" cstate="print"/>
                    <a:stretch>
                      <a:fillRect/>
                    </a:stretch>
                  </pic:blipFill>
                  <pic:spPr>
                    <a:xfrm>
                      <a:off x="0" y="0"/>
                      <a:ext cx="6188075" cy="5730213"/>
                    </a:xfrm>
                    <a:prstGeom prst="rect">
                      <a:avLst/>
                    </a:prstGeom>
                  </pic:spPr>
                </pic:pic>
              </a:graphicData>
            </a:graphic>
          </wp:inline>
        </w:drawing>
      </w:r>
    </w:p>
    <w:p w14:paraId="17840830"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Rules</w:t>
      </w:r>
    </w:p>
    <w:p w14:paraId="3F3AD7B4" w14:textId="77777777" w:rsidR="002B3E15" w:rsidRDefault="002B3E15" w:rsidP="00DB6006">
      <w:r>
        <w:t xml:space="preserve"> </w:t>
      </w:r>
    </w:p>
    <w:p w14:paraId="4F71EC0E" w14:textId="77777777" w:rsidR="002B3E15" w:rsidRDefault="002B3E15" w:rsidP="00DB6006"/>
    <w:p w14:paraId="6079C2DB" w14:textId="77777777" w:rsidR="002B3E15" w:rsidRDefault="002B3E15" w:rsidP="00DB6006">
      <w:pPr>
        <w:pStyle w:val="Heading3"/>
      </w:pPr>
      <w:bookmarkStart w:id="455" w:name="_3d425949001fb1cb0502a6157c8cf51e"/>
      <w:bookmarkStart w:id="456" w:name="_Toc451803364"/>
      <w:r>
        <w:t>Class Conditional Constraint</w:t>
      </w:r>
      <w:bookmarkEnd w:id="455"/>
      <w:bookmarkEnd w:id="456"/>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14:paraId="3A35295F" w14:textId="77777777" w:rsidR="002B3E15" w:rsidRDefault="002B3E15" w:rsidP="00DB6006">
      <w:pPr>
        <w:pStyle w:val="BodyText"/>
      </w:pPr>
      <w:r>
        <w:t>A rule with a general expression as a condition that applies to what the rule &lt;constrains&gt;.</w:t>
      </w:r>
    </w:p>
    <w:p w14:paraId="2480E4E0" w14:textId="77777777" w:rsidR="002B3E15" w:rsidRDefault="002B3E15" w:rsidP="00DB6006">
      <w:pPr>
        <w:pStyle w:val="Heading4"/>
      </w:pPr>
      <w:r>
        <w:t>Direct Supertypes</w:t>
      </w:r>
    </w:p>
    <w:p w14:paraId="7FD92429" w14:textId="77777777" w:rsidR="002B3E15" w:rsidRDefault="007507A0" w:rsidP="00DB6006">
      <w:pPr>
        <w:ind w:left="360"/>
      </w:pPr>
      <w:hyperlink w:anchor="_82919e40af9ad2e13647e9d37bbf0956" w:history="1">
        <w:r w:rsidR="002B3E15">
          <w:rPr>
            <w:rStyle w:val="Hyperlink"/>
          </w:rPr>
          <w:t>Rule</w:t>
        </w:r>
      </w:hyperlink>
    </w:p>
    <w:p w14:paraId="484D4157" w14:textId="77777777" w:rsidR="002B3E15" w:rsidRDefault="002B3E15" w:rsidP="00DB6006">
      <w:pPr>
        <w:pStyle w:val="Code0"/>
      </w:pPr>
      <w:r w:rsidRPr="00043180">
        <w:rPr>
          <w:b/>
          <w:sz w:val="24"/>
          <w:szCs w:val="24"/>
        </w:rPr>
        <w:t>package</w:t>
      </w:r>
      <w:r>
        <w:t xml:space="preserve"> SIMF Conceptual Model::Rules</w:t>
      </w:r>
    </w:p>
    <w:p w14:paraId="56D0779A" w14:textId="77777777" w:rsidR="002B3E15" w:rsidRDefault="002B3E15" w:rsidP="00DB6006">
      <w:pPr>
        <w:pStyle w:val="Heading4"/>
      </w:pPr>
      <w:r>
        <w:lastRenderedPageBreak/>
        <w:t>Attributes</w:t>
      </w:r>
    </w:p>
    <w:p w14:paraId="16893659" w14:textId="77777777" w:rsidR="002B3E15" w:rsidRDefault="002B3E15" w:rsidP="00DB6006">
      <w:pPr>
        <w:pStyle w:val="BodyText2"/>
      </w:pPr>
      <w:r>
        <w:rPr>
          <w:noProof/>
          <w:lang w:bidi="ar-SA"/>
        </w:rPr>
        <w:drawing>
          <wp:inline distT="0" distB="0" distL="0" distR="0" wp14:anchorId="47669027" wp14:editId="44B50BF9">
            <wp:extent cx="152400" cy="152400"/>
            <wp:effectExtent l="0" t="0" r="0" b="0"/>
            <wp:docPr id="3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14:paraId="28F6C149" w14:textId="77777777" w:rsidR="002B3E15" w:rsidRDefault="002B3E15" w:rsidP="00DB6006">
      <w:pPr>
        <w:pStyle w:val="BodyText"/>
      </w:pPr>
      <w:r>
        <w:t>Condition that must be TRUE for the rule to "fire". All other values are FALSE.</w:t>
      </w:r>
    </w:p>
    <w:p w14:paraId="1D61D5E7" w14:textId="77777777" w:rsidR="002B3E15" w:rsidRDefault="002B3E15" w:rsidP="00DB6006"/>
    <w:p w14:paraId="4D57C43A" w14:textId="77777777" w:rsidR="002B3E15" w:rsidRDefault="002B3E15" w:rsidP="00DB6006">
      <w:pPr>
        <w:pStyle w:val="Heading3"/>
      </w:pPr>
      <w:bookmarkStart w:id="457" w:name="_507049575ebfa9f535e8f25db14a0760"/>
      <w:bookmarkStart w:id="458" w:name="_Toc451803365"/>
      <w:r>
        <w:t>Class Covering Constraint</w:t>
      </w:r>
      <w:bookmarkEnd w:id="457"/>
      <w:bookmarkEnd w:id="458"/>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3B0FBF96" w14:textId="77777777" w:rsidR="002B3E15" w:rsidRDefault="002B3E15" w:rsidP="00DB6006">
      <w:pPr>
        <w:pStyle w:val="BodyText"/>
      </w:pPr>
      <w:r>
        <w:t>A constraint that the extent (&lt;categorizes&gt; things) of the &lt;constrains&gt; type is equivalent to the union of the extents of the &lt;is covered by&gt; types.</w:t>
      </w:r>
    </w:p>
    <w:p w14:paraId="6635A127" w14:textId="77777777" w:rsidR="002B3E15" w:rsidRDefault="002B3E15" w:rsidP="00DB6006">
      <w:pPr>
        <w:pStyle w:val="Heading4"/>
      </w:pPr>
      <w:r>
        <w:t>Direct Supertypes</w:t>
      </w:r>
    </w:p>
    <w:p w14:paraId="32742FD5" w14:textId="77777777" w:rsidR="002B3E15" w:rsidRDefault="007507A0" w:rsidP="00DB6006">
      <w:pPr>
        <w:ind w:left="360"/>
      </w:pPr>
      <w:hyperlink w:anchor="_ded47679f07683882f8f128d6911711a" w:history="1">
        <w:r w:rsidR="002B3E15">
          <w:rPr>
            <w:rStyle w:val="Hyperlink"/>
          </w:rPr>
          <w:t>Type Constraint</w:t>
        </w:r>
      </w:hyperlink>
    </w:p>
    <w:p w14:paraId="2E5BCFFA" w14:textId="77777777" w:rsidR="002B3E15" w:rsidRDefault="002B3E15" w:rsidP="00DB6006">
      <w:pPr>
        <w:pStyle w:val="Code0"/>
      </w:pPr>
      <w:r w:rsidRPr="00043180">
        <w:rPr>
          <w:b/>
          <w:sz w:val="24"/>
          <w:szCs w:val="24"/>
        </w:rPr>
        <w:t>package</w:t>
      </w:r>
      <w:r>
        <w:t xml:space="preserve"> SIMF Conceptual Model::Rules</w:t>
      </w:r>
    </w:p>
    <w:p w14:paraId="13467C3F" w14:textId="77777777" w:rsidR="002B3E15" w:rsidRDefault="002B3E15" w:rsidP="00DB6006">
      <w:pPr>
        <w:pStyle w:val="Heading4"/>
      </w:pPr>
      <w:r>
        <w:t>Associations</w:t>
      </w:r>
    </w:p>
    <w:p w14:paraId="121928DF" w14:textId="77777777" w:rsidR="002B3E15" w:rsidRDefault="002B3E15" w:rsidP="00DB6006">
      <w:pPr>
        <w:ind w:left="605" w:hanging="245"/>
      </w:pPr>
      <w:r>
        <w:rPr>
          <w:noProof/>
        </w:rPr>
        <w:drawing>
          <wp:inline distT="0" distB="0" distL="0" distR="0" wp14:anchorId="70992732" wp14:editId="3E819DE7">
            <wp:extent cx="152400" cy="152400"/>
            <wp:effectExtent l="0" t="0" r="0" b="0"/>
            <wp:docPr id="3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DE5FC8E" w14:textId="77777777" w:rsidR="00355696" w:rsidRDefault="002B3E15" w:rsidP="00DB6006">
      <w:pPr>
        <w:pStyle w:val="BodyText"/>
      </w:pPr>
      <w:r>
        <w:t>A type covered by a covering constraint.</w:t>
      </w:r>
    </w:p>
    <w:p w14:paraId="5D7E5D7F" w14:textId="77777777" w:rsidR="00355696" w:rsidRDefault="00355696" w:rsidP="00DB6006">
      <w:pPr>
        <w:pStyle w:val="BodyText"/>
      </w:pPr>
    </w:p>
    <w:p w14:paraId="4893F8E7" w14:textId="77777777" w:rsidR="00355696" w:rsidRDefault="002B3E15" w:rsidP="00DB6006">
      <w:pPr>
        <w:pStyle w:val="BodyText"/>
      </w:pPr>
      <w:r>
        <w:t>The &lt;constrains&gt; type must be a direct supertype of all &lt;is covered by&gt; types.</w:t>
      </w:r>
    </w:p>
    <w:p w14:paraId="6A41BE63" w14:textId="53D5B52A" w:rsidR="002B3E15" w:rsidRDefault="002B3E15" w:rsidP="00DB6006">
      <w:pPr>
        <w:pStyle w:val="BodyText"/>
      </w:pPr>
    </w:p>
    <w:p w14:paraId="7731D1D3" w14:textId="77777777" w:rsidR="002B3E15" w:rsidRDefault="002B3E15" w:rsidP="00DB6006"/>
    <w:p w14:paraId="4D4B8124" w14:textId="77777777" w:rsidR="002B3E15" w:rsidRDefault="002B3E15" w:rsidP="00DB6006">
      <w:pPr>
        <w:pStyle w:val="Heading3"/>
      </w:pPr>
      <w:bookmarkStart w:id="459" w:name="_a1274ebc0020cb18816512f705fdac69"/>
      <w:bookmarkStart w:id="460" w:name="_Toc451803366"/>
      <w:r>
        <w:t>Association Covering Constraint</w:t>
      </w:r>
      <w:bookmarkEnd w:id="459"/>
      <w:bookmarkEnd w:id="460"/>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64A614B9" w14:textId="77777777" w:rsidR="002B3E15" w:rsidRDefault="002B3E15" w:rsidP="00DB6006">
      <w:pPr>
        <w:pStyle w:val="Code0"/>
      </w:pPr>
      <w:r w:rsidRPr="00043180">
        <w:rPr>
          <w:b/>
          <w:sz w:val="24"/>
          <w:szCs w:val="24"/>
        </w:rPr>
        <w:t>package</w:t>
      </w:r>
      <w:r>
        <w:t xml:space="preserve"> SIMF Conceptual Model::Rules</w:t>
      </w:r>
    </w:p>
    <w:p w14:paraId="5275E475" w14:textId="77777777" w:rsidR="002B3E15" w:rsidRDefault="002B3E15" w:rsidP="00DB6006">
      <w:pPr>
        <w:pStyle w:val="Heading4"/>
      </w:pPr>
      <w:r>
        <w:t>Association Ends</w:t>
      </w:r>
    </w:p>
    <w:p w14:paraId="0FCA41E3" w14:textId="77777777" w:rsidR="002B3E15" w:rsidRDefault="002B3E15" w:rsidP="00DB6006">
      <w:pPr>
        <w:ind w:firstLine="720"/>
      </w:pPr>
      <w:r>
        <w:rPr>
          <w:noProof/>
        </w:rPr>
        <w:drawing>
          <wp:inline distT="0" distB="0" distL="0" distR="0" wp14:anchorId="0D9380C3" wp14:editId="6EBF6425">
            <wp:extent cx="152400" cy="152400"/>
            <wp:effectExtent l="0" t="0" r="0" b="0"/>
            <wp:docPr id="3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4B857E0F" w14:textId="77777777" w:rsidR="00355696" w:rsidRDefault="002B3E15" w:rsidP="00DB6006">
      <w:pPr>
        <w:pStyle w:val="BodyText"/>
      </w:pPr>
      <w:r>
        <w:t>A type covered by a covering constraint.</w:t>
      </w:r>
    </w:p>
    <w:p w14:paraId="09FA61BB" w14:textId="77777777" w:rsidR="00355696" w:rsidRDefault="00355696" w:rsidP="00DB6006">
      <w:pPr>
        <w:pStyle w:val="BodyText"/>
      </w:pPr>
    </w:p>
    <w:p w14:paraId="118E3775" w14:textId="77777777" w:rsidR="00355696" w:rsidRDefault="002B3E15" w:rsidP="00DB6006">
      <w:pPr>
        <w:pStyle w:val="BodyText"/>
      </w:pPr>
      <w:r>
        <w:t>The &lt;constrains&gt; type must be a direct supertype of all &lt;is covered by&gt; types.</w:t>
      </w:r>
    </w:p>
    <w:p w14:paraId="5D4E4BB9" w14:textId="6583EFAA" w:rsidR="002B3E15" w:rsidRDefault="002B3E15" w:rsidP="00DB6006">
      <w:pPr>
        <w:pStyle w:val="BodyText"/>
      </w:pPr>
    </w:p>
    <w:p w14:paraId="1FBBE322" w14:textId="77777777" w:rsidR="002B3E15" w:rsidRDefault="002B3E15" w:rsidP="00DB6006">
      <w:pPr>
        <w:ind w:firstLine="720"/>
      </w:pPr>
      <w:r>
        <w:rPr>
          <w:noProof/>
        </w:rPr>
        <w:drawing>
          <wp:inline distT="0" distB="0" distL="0" distR="0" wp14:anchorId="3F71DF32" wp14:editId="0E8C4F78">
            <wp:extent cx="152400" cy="152400"/>
            <wp:effectExtent l="0" t="0" r="0" b="0"/>
            <wp:docPr id="3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6054A8C" w14:textId="77777777" w:rsidR="002B3E15" w:rsidRDefault="002B3E15" w:rsidP="00DB6006">
      <w:pPr>
        <w:pStyle w:val="BodyText"/>
      </w:pPr>
      <w:r>
        <w:t>Covering constraints of a type.</w:t>
      </w:r>
    </w:p>
    <w:p w14:paraId="1409A35F" w14:textId="77777777" w:rsidR="002B3E15" w:rsidRDefault="002B3E15" w:rsidP="00DB6006"/>
    <w:p w14:paraId="50CD2411" w14:textId="77777777" w:rsidR="002B3E15" w:rsidRDefault="002B3E15" w:rsidP="00DB6006">
      <w:pPr>
        <w:pStyle w:val="Heading3"/>
      </w:pPr>
      <w:bookmarkStart w:id="461" w:name="_141639bfc7d23be7f533db476cadd0ff"/>
      <w:bookmarkStart w:id="462" w:name="_Toc451803367"/>
      <w:r>
        <w:t>Class Disjoint</w:t>
      </w:r>
      <w:bookmarkEnd w:id="461"/>
      <w:bookmarkEnd w:id="462"/>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45F9E167" w14:textId="77777777" w:rsidR="00355696" w:rsidRDefault="002B3E15" w:rsidP="00DB6006">
      <w:pPr>
        <w:pStyle w:val="BodyText"/>
      </w:pPr>
      <w:r>
        <w:t>Disjoint is a rule that the things denoted by what the rule &lt;constrains&gt; do not and may not denote any of the same set of things.</w:t>
      </w:r>
    </w:p>
    <w:p w14:paraId="71E6AAA1" w14:textId="77777777" w:rsidR="00355696" w:rsidRDefault="002B3E15" w:rsidP="00DB6006">
      <w:pPr>
        <w:pStyle w:val="BodyText"/>
      </w:pPr>
      <w:r>
        <w:t>When applied to a context (including types) all elements contextualized are included in the set of disjoint individuals.</w:t>
      </w:r>
    </w:p>
    <w:p w14:paraId="68ED6EA0" w14:textId="1E490237" w:rsidR="002B3E15" w:rsidRDefault="002B3E15" w:rsidP="00DB6006">
      <w:pPr>
        <w:pStyle w:val="BodyText"/>
      </w:pPr>
    </w:p>
    <w:p w14:paraId="77B9D0C8" w14:textId="77777777" w:rsidR="002B3E15" w:rsidRDefault="002B3E15" w:rsidP="00DB6006">
      <w:pPr>
        <w:pStyle w:val="Heading4"/>
      </w:pPr>
      <w:r>
        <w:t>Direct Supertypes</w:t>
      </w:r>
    </w:p>
    <w:p w14:paraId="2E8B6EA3" w14:textId="77777777" w:rsidR="002B3E15" w:rsidRDefault="007507A0" w:rsidP="00DB6006">
      <w:pPr>
        <w:ind w:left="360"/>
      </w:pPr>
      <w:hyperlink w:anchor="_82919e40af9ad2e13647e9d37bbf0956" w:history="1">
        <w:r w:rsidR="002B3E15">
          <w:rPr>
            <w:rStyle w:val="Hyperlink"/>
          </w:rPr>
          <w:t>Rule</w:t>
        </w:r>
      </w:hyperlink>
    </w:p>
    <w:p w14:paraId="36201EEF" w14:textId="77777777" w:rsidR="002B3E15" w:rsidRDefault="002B3E15" w:rsidP="00DB6006">
      <w:pPr>
        <w:pStyle w:val="Code0"/>
      </w:pPr>
      <w:r w:rsidRPr="00043180">
        <w:rPr>
          <w:b/>
          <w:sz w:val="24"/>
          <w:szCs w:val="24"/>
        </w:rPr>
        <w:t>package</w:t>
      </w:r>
      <w:r>
        <w:t xml:space="preserve"> SIMF Conceptual Model::Rules</w:t>
      </w:r>
    </w:p>
    <w:p w14:paraId="094F87C0" w14:textId="77777777" w:rsidR="002B3E15" w:rsidRDefault="002B3E15" w:rsidP="00DB6006"/>
    <w:p w14:paraId="4B178AD2" w14:textId="77777777" w:rsidR="002B3E15" w:rsidRDefault="002B3E15" w:rsidP="00DB6006">
      <w:pPr>
        <w:pStyle w:val="Heading3"/>
      </w:pPr>
      <w:bookmarkStart w:id="463" w:name="_2ec7764a8ba3b29c599c56dc46fe72f6"/>
      <w:bookmarkStart w:id="464" w:name="_Toc451803368"/>
      <w:r>
        <w:lastRenderedPageBreak/>
        <w:t>Class Enumerated</w:t>
      </w:r>
      <w:bookmarkEnd w:id="463"/>
      <w:bookmarkEnd w:id="464"/>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61356B5C" w14:textId="77777777" w:rsidR="002B3E15" w:rsidRDefault="002B3E15" w:rsidP="00DB6006">
      <w:pPr>
        <w:pStyle w:val="BodyText"/>
      </w:pPr>
      <w:r>
        <w:t>The contextualized elements of the &lt;constrains&gt; context is a closed (enumerated) set, it can not be extended. A.K.A. "Closed World Assumption". Elements may not be asserted by any context other than the one specified.</w:t>
      </w:r>
    </w:p>
    <w:p w14:paraId="596496CA" w14:textId="77777777" w:rsidR="002B3E15" w:rsidRDefault="002B3E15" w:rsidP="00DB6006">
      <w:pPr>
        <w:pStyle w:val="Heading4"/>
      </w:pPr>
      <w:r>
        <w:t>Direct Supertypes</w:t>
      </w:r>
    </w:p>
    <w:p w14:paraId="02F9B295" w14:textId="77777777" w:rsidR="002B3E15" w:rsidRDefault="007507A0" w:rsidP="00DB6006">
      <w:pPr>
        <w:ind w:left="360"/>
      </w:pPr>
      <w:hyperlink w:anchor="_82919e40af9ad2e13647e9d37bbf0956" w:history="1">
        <w:r w:rsidR="002B3E15">
          <w:rPr>
            <w:rStyle w:val="Hyperlink"/>
          </w:rPr>
          <w:t>Rule</w:t>
        </w:r>
      </w:hyperlink>
    </w:p>
    <w:p w14:paraId="4044A085" w14:textId="77777777" w:rsidR="002B3E15" w:rsidRDefault="002B3E15" w:rsidP="00DB6006">
      <w:pPr>
        <w:pStyle w:val="Code0"/>
      </w:pPr>
      <w:r w:rsidRPr="00043180">
        <w:rPr>
          <w:b/>
          <w:sz w:val="24"/>
          <w:szCs w:val="24"/>
        </w:rPr>
        <w:t>package</w:t>
      </w:r>
      <w:r>
        <w:t xml:space="preserve"> SIMF Conceptual Model::Rules</w:t>
      </w:r>
    </w:p>
    <w:p w14:paraId="23CEF679" w14:textId="77777777" w:rsidR="002B3E15" w:rsidRDefault="002B3E15" w:rsidP="00DB6006"/>
    <w:p w14:paraId="55D23681" w14:textId="77777777" w:rsidR="002B3E15" w:rsidRDefault="002B3E15" w:rsidP="00DB6006">
      <w:pPr>
        <w:pStyle w:val="Heading3"/>
      </w:pPr>
      <w:bookmarkStart w:id="465" w:name="_10a243d8b2330fdc0ff939b6c6625e89"/>
      <w:bookmarkStart w:id="466" w:name="_Toc451803369"/>
      <w:r>
        <w:t>Class Equivalent</w:t>
      </w:r>
      <w:bookmarkEnd w:id="465"/>
      <w:bookmarkEnd w:id="466"/>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08CB0005" w14:textId="77777777" w:rsidR="00355696" w:rsidRDefault="002B3E15" w:rsidP="00DB6006">
      <w:pPr>
        <w:pStyle w:val="BodyText"/>
      </w:pPr>
      <w:r>
        <w:t>Equivalent is a rule that the things the rule &lt;constraints&gt; denote the same set of things. When applied to a context (including types) each thing the context contextualizes is included in the set of equivalent things.</w:t>
      </w:r>
    </w:p>
    <w:p w14:paraId="7C81D5B1" w14:textId="392CDA99" w:rsidR="002B3E15" w:rsidRDefault="002B3E15" w:rsidP="00DB6006">
      <w:pPr>
        <w:pStyle w:val="BodyText"/>
      </w:pPr>
    </w:p>
    <w:p w14:paraId="1BEFD78C" w14:textId="77777777" w:rsidR="002B3E15" w:rsidRDefault="002B3E15" w:rsidP="00DB6006">
      <w:pPr>
        <w:pStyle w:val="Heading4"/>
      </w:pPr>
      <w:r>
        <w:t>Direct Supertypes</w:t>
      </w:r>
    </w:p>
    <w:p w14:paraId="5B2CCD3B" w14:textId="77777777" w:rsidR="002B3E15" w:rsidRDefault="007507A0" w:rsidP="00DB6006">
      <w:pPr>
        <w:ind w:left="360"/>
      </w:pPr>
      <w:hyperlink w:anchor="_82919e40af9ad2e13647e9d37bbf0956" w:history="1">
        <w:r w:rsidR="002B3E15">
          <w:rPr>
            <w:rStyle w:val="Hyperlink"/>
          </w:rPr>
          <w:t>Rule</w:t>
        </w:r>
      </w:hyperlink>
    </w:p>
    <w:p w14:paraId="60CA3330" w14:textId="77777777" w:rsidR="002B3E15" w:rsidRDefault="002B3E15" w:rsidP="00DB6006">
      <w:pPr>
        <w:pStyle w:val="Code0"/>
      </w:pPr>
      <w:r w:rsidRPr="00043180">
        <w:rPr>
          <w:b/>
          <w:sz w:val="24"/>
          <w:szCs w:val="24"/>
        </w:rPr>
        <w:t>package</w:t>
      </w:r>
      <w:r>
        <w:t xml:space="preserve"> SIMF Conceptual Model::Rules</w:t>
      </w:r>
    </w:p>
    <w:p w14:paraId="481AA1B6" w14:textId="77777777" w:rsidR="002B3E15" w:rsidRDefault="002B3E15" w:rsidP="00DB6006"/>
    <w:p w14:paraId="40BAA4D3" w14:textId="77777777" w:rsidR="002B3E15" w:rsidRDefault="002B3E15" w:rsidP="00DB6006">
      <w:pPr>
        <w:pStyle w:val="Heading3"/>
      </w:pPr>
      <w:bookmarkStart w:id="467" w:name="_d7269c662fe37a3e417f52a430bbe220"/>
      <w:bookmarkStart w:id="468" w:name="_Toc451803370"/>
      <w:r>
        <w:t>Association Generalizations</w:t>
      </w:r>
      <w:bookmarkEnd w:id="467"/>
      <w:bookmarkEnd w:id="468"/>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14:paraId="53520718" w14:textId="77777777" w:rsidR="002B3E15" w:rsidRDefault="002B3E15" w:rsidP="00DB6006">
      <w:pPr>
        <w:pStyle w:val="Code0"/>
      </w:pPr>
      <w:r w:rsidRPr="00043180">
        <w:rPr>
          <w:b/>
          <w:sz w:val="24"/>
          <w:szCs w:val="24"/>
        </w:rPr>
        <w:t>package</w:t>
      </w:r>
      <w:r>
        <w:t xml:space="preserve"> SIMF Conceptual Model::Rules</w:t>
      </w:r>
    </w:p>
    <w:p w14:paraId="0CE718C3" w14:textId="77777777" w:rsidR="002B3E15" w:rsidRDefault="002B3E15" w:rsidP="00DB6006">
      <w:pPr>
        <w:pStyle w:val="Heading4"/>
      </w:pPr>
      <w:r>
        <w:t>Association Ends</w:t>
      </w:r>
    </w:p>
    <w:p w14:paraId="18AD99AE" w14:textId="77777777" w:rsidR="002B3E15" w:rsidRDefault="002B3E15" w:rsidP="00DB6006">
      <w:pPr>
        <w:ind w:firstLine="720"/>
      </w:pPr>
      <w:r>
        <w:rPr>
          <w:noProof/>
        </w:rPr>
        <w:drawing>
          <wp:inline distT="0" distB="0" distL="0" distR="0" wp14:anchorId="37D15AF4" wp14:editId="759B0A7E">
            <wp:extent cx="152400" cy="152400"/>
            <wp:effectExtent l="0" t="0" r="0" b="0"/>
            <wp:docPr id="3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6ED5B76" w14:textId="77777777" w:rsidR="002B3E15" w:rsidRDefault="002B3E15" w:rsidP="00DB6006">
      <w:pPr>
        <w:pStyle w:val="BodyText"/>
      </w:pPr>
      <w:r>
        <w:t>The general type in the Generalization rule.</w:t>
      </w:r>
    </w:p>
    <w:p w14:paraId="6ADAA0FF" w14:textId="77777777" w:rsidR="002B3E15" w:rsidRDefault="002B3E15" w:rsidP="00DB6006">
      <w:pPr>
        <w:ind w:firstLine="720"/>
      </w:pPr>
      <w:r>
        <w:rPr>
          <w:noProof/>
        </w:rPr>
        <w:drawing>
          <wp:inline distT="0" distB="0" distL="0" distR="0" wp14:anchorId="57EE8B64" wp14:editId="756672D6">
            <wp:extent cx="152400" cy="152400"/>
            <wp:effectExtent l="0" t="0" r="0" b="0"/>
            <wp:docPr id="31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605F3C63" w14:textId="77777777" w:rsidR="002B3E15" w:rsidRDefault="002B3E15" w:rsidP="00DB6006">
      <w:pPr>
        <w:pStyle w:val="BodyText"/>
      </w:pPr>
      <w:r>
        <w:t>Specialization rules for a type.</w:t>
      </w:r>
    </w:p>
    <w:p w14:paraId="409C9594" w14:textId="77777777" w:rsidR="002B3E15" w:rsidRDefault="002B3E15" w:rsidP="00DB6006"/>
    <w:p w14:paraId="52233305" w14:textId="77777777" w:rsidR="002B3E15" w:rsidRDefault="002B3E15" w:rsidP="00DB6006">
      <w:pPr>
        <w:pStyle w:val="Heading3"/>
      </w:pPr>
      <w:bookmarkStart w:id="469" w:name="_4ff1432ad36ac8beb6cbb7e9323d9f24"/>
      <w:bookmarkStart w:id="470" w:name="_Toc451803371"/>
      <w:r>
        <w:t>Class Multiplicity Constraint</w:t>
      </w:r>
      <w:bookmarkEnd w:id="469"/>
      <w:bookmarkEnd w:id="470"/>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331F850D" w14:textId="77777777" w:rsidR="00355696" w:rsidRDefault="002B3E15" w:rsidP="00DB6006">
      <w:pPr>
        <w:pStyle w:val="BodyText"/>
      </w:pPr>
      <w:r>
        <w:t xml:space="preserve">A Multiplicity constraint constrains the number of bindings &lt;multiplicity of&gt; properties may have in a particular instance of a type. </w:t>
      </w:r>
    </w:p>
    <w:p w14:paraId="43314C36" w14:textId="77777777" w:rsidR="00355696" w:rsidRDefault="00355696" w:rsidP="00DB6006">
      <w:pPr>
        <w:pStyle w:val="BodyText"/>
      </w:pPr>
    </w:p>
    <w:p w14:paraId="2B692201" w14:textId="5B400CA0" w:rsidR="002B3E15" w:rsidRDefault="002B3E15" w:rsidP="00DB6006">
      <w:pPr>
        <w:pStyle w:val="BodyText"/>
      </w:pPr>
      <w:r>
        <w:t xml:space="preserve">The number of instances binding to the property for the set of instances bound to &lt;with respect to&gt; shall be limited by the minimum and maximum number of the multiplicity. </w:t>
      </w:r>
    </w:p>
    <w:p w14:paraId="7B4A5C5F" w14:textId="77777777" w:rsidR="002B3E15" w:rsidRDefault="002B3E15" w:rsidP="00DB6006">
      <w:pPr>
        <w:pStyle w:val="Heading4"/>
      </w:pPr>
      <w:r>
        <w:t>Direct Supertypes</w:t>
      </w:r>
    </w:p>
    <w:p w14:paraId="6EC6AACF" w14:textId="77777777" w:rsidR="002B3E15" w:rsidRDefault="007507A0" w:rsidP="00DB6006">
      <w:pPr>
        <w:ind w:left="360"/>
      </w:pPr>
      <w:hyperlink w:anchor="_ded47679f07683882f8f128d6911711a" w:history="1">
        <w:r w:rsidR="002B3E15">
          <w:rPr>
            <w:rStyle w:val="Hyperlink"/>
          </w:rPr>
          <w:t>Type Constraint</w:t>
        </w:r>
      </w:hyperlink>
    </w:p>
    <w:p w14:paraId="5693C29B" w14:textId="77777777" w:rsidR="002B3E15" w:rsidRDefault="002B3E15" w:rsidP="00DB6006">
      <w:pPr>
        <w:pStyle w:val="Code0"/>
      </w:pPr>
      <w:r w:rsidRPr="00043180">
        <w:rPr>
          <w:b/>
          <w:sz w:val="24"/>
          <w:szCs w:val="24"/>
        </w:rPr>
        <w:t>package</w:t>
      </w:r>
      <w:r>
        <w:t xml:space="preserve"> SIMF Conceptual Model::Rules</w:t>
      </w:r>
    </w:p>
    <w:p w14:paraId="7D9D9470" w14:textId="77777777" w:rsidR="002B3E15" w:rsidRDefault="002B3E15" w:rsidP="00DB6006">
      <w:pPr>
        <w:pStyle w:val="Heading4"/>
      </w:pPr>
      <w:r>
        <w:t>Attributes</w:t>
      </w:r>
    </w:p>
    <w:p w14:paraId="21548E9E" w14:textId="77777777" w:rsidR="002B3E15" w:rsidRDefault="002B3E15" w:rsidP="00DB6006">
      <w:pPr>
        <w:pStyle w:val="BodyText2"/>
      </w:pPr>
      <w:r>
        <w:rPr>
          <w:noProof/>
          <w:lang w:bidi="ar-SA"/>
        </w:rPr>
        <w:drawing>
          <wp:inline distT="0" distB="0" distL="0" distR="0" wp14:anchorId="76507114" wp14:editId="070EF77E">
            <wp:extent cx="152400" cy="152400"/>
            <wp:effectExtent l="0" t="0" r="0" b="0"/>
            <wp:docPr id="3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43EFF5AD" w14:textId="77777777" w:rsidR="002B3E15" w:rsidRDefault="002B3E15" w:rsidP="00DB6006">
      <w:pPr>
        <w:pStyle w:val="BodyText"/>
      </w:pPr>
      <w:r>
        <w:t>Minimum number in a set as constrained by a multiplicity.</w:t>
      </w:r>
    </w:p>
    <w:p w14:paraId="67B0C31D" w14:textId="77777777" w:rsidR="002B3E15" w:rsidRDefault="002B3E15" w:rsidP="00DB6006">
      <w:pPr>
        <w:pStyle w:val="BodyText2"/>
      </w:pPr>
      <w:r>
        <w:rPr>
          <w:noProof/>
          <w:lang w:bidi="ar-SA"/>
        </w:rPr>
        <w:drawing>
          <wp:inline distT="0" distB="0" distL="0" distR="0" wp14:anchorId="64394D8D" wp14:editId="0560FD95">
            <wp:extent cx="152400" cy="152400"/>
            <wp:effectExtent l="0" t="0" r="0" b="0"/>
            <wp:docPr id="3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033A2481" w14:textId="77777777" w:rsidR="002B3E15" w:rsidRDefault="002B3E15" w:rsidP="00DB6006">
      <w:pPr>
        <w:pStyle w:val="BodyText"/>
      </w:pPr>
      <w:r>
        <w:t>Maximum number in a set as constrained by a multiplicity.</w:t>
      </w:r>
    </w:p>
    <w:p w14:paraId="68970ABB" w14:textId="77777777" w:rsidR="002B3E15" w:rsidRDefault="002B3E15" w:rsidP="00DB6006">
      <w:pPr>
        <w:pStyle w:val="BodyText2"/>
      </w:pPr>
      <w:r>
        <w:rPr>
          <w:noProof/>
          <w:lang w:bidi="ar-SA"/>
        </w:rPr>
        <w:drawing>
          <wp:inline distT="0" distB="0" distL="0" distR="0" wp14:anchorId="74ECEB0F" wp14:editId="4002858D">
            <wp:extent cx="152400" cy="152400"/>
            <wp:effectExtent l="0" t="0" r="0" b="0"/>
            <wp:docPr id="3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058385AD" w14:textId="77777777" w:rsidR="002B3E15" w:rsidRDefault="002B3E15" w:rsidP="00DB6006">
      <w:pPr>
        <w:pStyle w:val="BodyText"/>
      </w:pPr>
      <w:r>
        <w:lastRenderedPageBreak/>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21ABEAE2" w14:textId="77777777" w:rsidR="002B3E15" w:rsidRDefault="002B3E15" w:rsidP="00DB6006">
      <w:pPr>
        <w:pStyle w:val="BodyText2"/>
      </w:pPr>
      <w:r>
        <w:rPr>
          <w:noProof/>
          <w:lang w:bidi="ar-SA"/>
        </w:rPr>
        <w:drawing>
          <wp:inline distT="0" distB="0" distL="0" distR="0" wp14:anchorId="3BCA49AA" wp14:editId="5A78D79F">
            <wp:extent cx="152400" cy="152400"/>
            <wp:effectExtent l="0" t="0" r="0" b="0"/>
            <wp:docPr id="32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5B5E99F2" w14:textId="77777777" w:rsidR="002B3E15" w:rsidRDefault="002B3E15" w:rsidP="00DB6006">
      <w:pPr>
        <w:pStyle w:val="BodyText"/>
      </w:pPr>
      <w:r>
        <w:t>One of the set of sufficient conditions that will infer the type designated in &lt;constrains&gt;.</w:t>
      </w:r>
    </w:p>
    <w:p w14:paraId="5744BB72" w14:textId="77777777" w:rsidR="002B3E15" w:rsidRDefault="002B3E15" w:rsidP="00DB6006">
      <w:pPr>
        <w:pStyle w:val="Heading4"/>
      </w:pPr>
      <w:r>
        <w:t>Associations</w:t>
      </w:r>
    </w:p>
    <w:p w14:paraId="02D7D8CA" w14:textId="77777777" w:rsidR="002B3E15" w:rsidRDefault="002B3E15" w:rsidP="00DB6006">
      <w:pPr>
        <w:ind w:left="605" w:hanging="245"/>
      </w:pPr>
      <w:r>
        <w:rPr>
          <w:noProof/>
        </w:rPr>
        <w:drawing>
          <wp:inline distT="0" distB="0" distL="0" distR="0" wp14:anchorId="68F4D8EF" wp14:editId="1433316D">
            <wp:extent cx="152400" cy="152400"/>
            <wp:effectExtent l="0" t="0" r="0" b="0"/>
            <wp:docPr id="3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2DA45EBA" w14:textId="77777777" w:rsidR="002B3E15" w:rsidRDefault="002B3E15" w:rsidP="00DB6006">
      <w:pPr>
        <w:pStyle w:val="BodyText"/>
      </w:pPr>
      <w:r>
        <w:t>The type or property that is the subject of a multiplicity constraint.</w:t>
      </w:r>
    </w:p>
    <w:p w14:paraId="15D2D8E5" w14:textId="77777777" w:rsidR="002B3E15" w:rsidRDefault="002B3E15" w:rsidP="00DB6006">
      <w:pPr>
        <w:ind w:left="605" w:hanging="245"/>
      </w:pPr>
      <w:r>
        <w:rPr>
          <w:noProof/>
        </w:rPr>
        <w:drawing>
          <wp:inline distT="0" distB="0" distL="0" distR="0" wp14:anchorId="0AFBEBF5" wp14:editId="7D97C2CF">
            <wp:extent cx="152400" cy="152400"/>
            <wp:effectExtent l="0" t="0" r="0" b="0"/>
            <wp:docPr id="330"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9D78196" w14:textId="77777777" w:rsidR="00355696" w:rsidRDefault="002B3E15" w:rsidP="00DB6006">
      <w:pPr>
        <w:pStyle w:val="BodyText"/>
      </w:pPr>
      <w:r>
        <w:t xml:space="preserve">One or more types or properties that define the &lt;from&gt; side of a multiplicity. </w:t>
      </w:r>
    </w:p>
    <w:p w14:paraId="2B060277" w14:textId="77777777" w:rsidR="00355696" w:rsidRDefault="00355696" w:rsidP="00DB6006">
      <w:pPr>
        <w:pStyle w:val="BodyText"/>
      </w:pPr>
    </w:p>
    <w:p w14:paraId="337B6199"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271FC08C" w14:textId="77777777" w:rsidR="00355696" w:rsidRDefault="00355696" w:rsidP="00DB6006">
      <w:pPr>
        <w:pStyle w:val="BodyText"/>
      </w:pPr>
    </w:p>
    <w:p w14:paraId="54D79312" w14:textId="1F5BFDAE" w:rsidR="002B3E15" w:rsidRDefault="002B3E15" w:rsidP="00DB6006">
      <w:pPr>
        <w:pStyle w:val="BodyText"/>
      </w:pPr>
      <w:r>
        <w:t xml:space="preserve">&lt;with respect to&gt; provides for complex multiplicities across n-ary situations and relationships. </w:t>
      </w:r>
    </w:p>
    <w:p w14:paraId="6D31F71F" w14:textId="77777777" w:rsidR="002B3E15" w:rsidRDefault="002B3E15" w:rsidP="00DB6006"/>
    <w:p w14:paraId="30E25B72" w14:textId="77777777" w:rsidR="002B3E15" w:rsidRDefault="002B3E15" w:rsidP="00DB6006">
      <w:pPr>
        <w:pStyle w:val="Heading3"/>
      </w:pPr>
      <w:bookmarkStart w:id="471" w:name="_ed0e236e287ed6e0d387f83ba2c70900"/>
      <w:bookmarkStart w:id="472" w:name="_Toc451803372"/>
      <w:r>
        <w:t>Association Multiplicity Perspective</w:t>
      </w:r>
      <w:bookmarkEnd w:id="471"/>
      <w:bookmarkEnd w:id="472"/>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14:paraId="76DAEF90" w14:textId="77777777" w:rsidR="002B3E15" w:rsidRDefault="002B3E15" w:rsidP="00DB6006">
      <w:pPr>
        <w:pStyle w:val="Code0"/>
      </w:pPr>
      <w:r w:rsidRPr="00043180">
        <w:rPr>
          <w:b/>
          <w:sz w:val="24"/>
          <w:szCs w:val="24"/>
        </w:rPr>
        <w:t>package</w:t>
      </w:r>
      <w:r>
        <w:t xml:space="preserve"> SIMF Conceptual Model::Rules</w:t>
      </w:r>
    </w:p>
    <w:p w14:paraId="48256EA2" w14:textId="77777777" w:rsidR="002B3E15" w:rsidRDefault="002B3E15" w:rsidP="00DB6006">
      <w:pPr>
        <w:pStyle w:val="Heading4"/>
      </w:pPr>
      <w:r>
        <w:t>Association Ends</w:t>
      </w:r>
    </w:p>
    <w:p w14:paraId="5F12187D" w14:textId="77777777" w:rsidR="002B3E15" w:rsidRDefault="002B3E15" w:rsidP="00DB6006">
      <w:pPr>
        <w:ind w:firstLine="720"/>
      </w:pPr>
      <w:r>
        <w:rPr>
          <w:noProof/>
        </w:rPr>
        <w:drawing>
          <wp:inline distT="0" distB="0" distL="0" distR="0" wp14:anchorId="421970DE" wp14:editId="650BBD41">
            <wp:extent cx="152400" cy="152400"/>
            <wp:effectExtent l="0" t="0" r="0" b="0"/>
            <wp:docPr id="3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14:paraId="629D7F75" w14:textId="77777777" w:rsidR="00355696" w:rsidRDefault="002B3E15" w:rsidP="00DB6006">
      <w:pPr>
        <w:pStyle w:val="BodyText"/>
      </w:pPr>
      <w:r>
        <w:t xml:space="preserve">One or more types or properties that define the &lt;from&gt; side of a multiplicity. </w:t>
      </w:r>
    </w:p>
    <w:p w14:paraId="723FD768" w14:textId="77777777" w:rsidR="00355696" w:rsidRDefault="00355696" w:rsidP="00DB6006">
      <w:pPr>
        <w:pStyle w:val="BodyText"/>
      </w:pPr>
    </w:p>
    <w:p w14:paraId="70571342" w14:textId="77777777" w:rsidR="00355696" w:rsidRDefault="002B3E15" w:rsidP="00DB6006">
      <w:pPr>
        <w:pStyle w:val="BodyText"/>
      </w:pPr>
      <w:r>
        <w:t>Where with respect to is undefined and &lt;multiplicity of&gt; is a property, all properties that are &lt;property of&gt; the same structured type as &lt;multiplicity of&gt; shall be considered the set of &lt;with respect to&gt; properties.  I.e. all the "other ends" of a relationship.</w:t>
      </w:r>
    </w:p>
    <w:p w14:paraId="015124AB" w14:textId="77777777" w:rsidR="00355696" w:rsidRDefault="00355696" w:rsidP="00DB6006">
      <w:pPr>
        <w:pStyle w:val="BodyText"/>
      </w:pPr>
    </w:p>
    <w:p w14:paraId="544252DE" w14:textId="578AC269" w:rsidR="002B3E15" w:rsidRDefault="002B3E15" w:rsidP="00DB6006">
      <w:pPr>
        <w:pStyle w:val="BodyText"/>
      </w:pPr>
      <w:r>
        <w:t xml:space="preserve">&lt;with respect to&gt; provides for complex multiplicities across n-ary situations and relationships. </w:t>
      </w:r>
    </w:p>
    <w:p w14:paraId="0F71F83A" w14:textId="77777777" w:rsidR="002B3E15" w:rsidRDefault="002B3E15" w:rsidP="00DB6006">
      <w:pPr>
        <w:ind w:firstLine="720"/>
      </w:pPr>
      <w:r>
        <w:rPr>
          <w:noProof/>
        </w:rPr>
        <w:drawing>
          <wp:inline distT="0" distB="0" distL="0" distR="0" wp14:anchorId="0E6840D5" wp14:editId="508BD32A">
            <wp:extent cx="152400" cy="152400"/>
            <wp:effectExtent l="0" t="0" r="0" b="0"/>
            <wp:docPr id="33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224C79ED" w14:textId="77777777" w:rsidR="002B3E15" w:rsidRDefault="002B3E15" w:rsidP="00DB6006">
      <w:pPr>
        <w:pStyle w:val="BodyText"/>
      </w:pPr>
      <w:r>
        <w:t>Multiplicity constraints using a property or type as a &lt;with respect to&gt; reference.</w:t>
      </w:r>
    </w:p>
    <w:p w14:paraId="6AEE3D0E" w14:textId="77777777" w:rsidR="002B3E15" w:rsidRDefault="002B3E15" w:rsidP="00DB6006"/>
    <w:p w14:paraId="50A9389F" w14:textId="77777777" w:rsidR="002B3E15" w:rsidRDefault="002B3E15" w:rsidP="00DB6006">
      <w:pPr>
        <w:pStyle w:val="Heading3"/>
      </w:pPr>
      <w:bookmarkStart w:id="473" w:name="_21d6541333265d82edbd9c7ea84ff00f"/>
      <w:bookmarkStart w:id="474" w:name="_Toc451803373"/>
      <w:r>
        <w:t>Association Multiplicity Target</w:t>
      </w:r>
      <w:bookmarkEnd w:id="473"/>
      <w:bookmarkEnd w:id="474"/>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06EE1364" w14:textId="77777777" w:rsidR="002B3E15" w:rsidRDefault="002B3E15" w:rsidP="00DB6006">
      <w:pPr>
        <w:pStyle w:val="BodyText"/>
      </w:pPr>
      <w:r>
        <w:t>Type with references to the "to type", normally a role or a situation type - but can be any type.</w:t>
      </w:r>
    </w:p>
    <w:p w14:paraId="766A9ED1" w14:textId="77777777" w:rsidR="002B3E15" w:rsidRDefault="002B3E15" w:rsidP="00DB6006">
      <w:pPr>
        <w:pStyle w:val="Code0"/>
      </w:pPr>
      <w:r w:rsidRPr="00043180">
        <w:rPr>
          <w:b/>
          <w:sz w:val="24"/>
          <w:szCs w:val="24"/>
        </w:rPr>
        <w:t>package</w:t>
      </w:r>
      <w:r>
        <w:t xml:space="preserve"> SIMF Conceptual Model::Rules</w:t>
      </w:r>
    </w:p>
    <w:p w14:paraId="735BC0AB" w14:textId="77777777" w:rsidR="002B3E15" w:rsidRDefault="002B3E15" w:rsidP="00DB6006">
      <w:pPr>
        <w:pStyle w:val="Heading4"/>
      </w:pPr>
      <w:r>
        <w:t>Association Ends</w:t>
      </w:r>
    </w:p>
    <w:p w14:paraId="21FB4CFE" w14:textId="77777777" w:rsidR="002B3E15" w:rsidRDefault="002B3E15" w:rsidP="00DB6006">
      <w:pPr>
        <w:ind w:firstLine="720"/>
      </w:pPr>
      <w:r>
        <w:rPr>
          <w:noProof/>
        </w:rPr>
        <w:drawing>
          <wp:inline distT="0" distB="0" distL="0" distR="0" wp14:anchorId="1F30DD68" wp14:editId="30AAAEE1">
            <wp:extent cx="152400" cy="152400"/>
            <wp:effectExtent l="0" t="0" r="0" b="0"/>
            <wp:docPr id="3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14:paraId="40C58344" w14:textId="77777777" w:rsidR="002B3E15" w:rsidRDefault="002B3E15" w:rsidP="00DB6006">
      <w:pPr>
        <w:pStyle w:val="BodyText"/>
      </w:pPr>
      <w:r>
        <w:t>The type or property that is the subject of a multiplicity constraint.</w:t>
      </w:r>
    </w:p>
    <w:p w14:paraId="74499D1E" w14:textId="77777777" w:rsidR="002B3E15" w:rsidRDefault="002B3E15" w:rsidP="00DB6006">
      <w:pPr>
        <w:ind w:firstLine="720"/>
      </w:pPr>
      <w:r>
        <w:rPr>
          <w:noProof/>
        </w:rPr>
        <w:drawing>
          <wp:inline distT="0" distB="0" distL="0" distR="0" wp14:anchorId="1F03CE40" wp14:editId="700C1EED">
            <wp:extent cx="152400" cy="152400"/>
            <wp:effectExtent l="0" t="0" r="0" b="0"/>
            <wp:docPr id="3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471D8ACC" w14:textId="77777777" w:rsidR="002B3E15" w:rsidRDefault="002B3E15" w:rsidP="00DB6006">
      <w:pPr>
        <w:pStyle w:val="BodyText"/>
      </w:pPr>
      <w:r>
        <w:lastRenderedPageBreak/>
        <w:t>Multiplicity constraint of a type or property.</w:t>
      </w:r>
    </w:p>
    <w:p w14:paraId="53629A89" w14:textId="77777777" w:rsidR="002B3E15" w:rsidRDefault="002B3E15" w:rsidP="00DB6006"/>
    <w:p w14:paraId="08CF5F3A" w14:textId="77777777" w:rsidR="002B3E15" w:rsidRDefault="002B3E15" w:rsidP="00DB6006">
      <w:pPr>
        <w:pStyle w:val="Heading3"/>
      </w:pPr>
      <w:bookmarkStart w:id="475" w:name="_66a67f9e74d421745b1938d18308a07a"/>
      <w:bookmarkStart w:id="476" w:name="_Toc451803374"/>
      <w:r>
        <w:t>Class Pattern Constraint</w:t>
      </w:r>
      <w:bookmarkEnd w:id="475"/>
      <w:bookmarkEnd w:id="476"/>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14:paraId="1684E54D" w14:textId="77777777" w:rsidR="002B3E15" w:rsidRDefault="002B3E15" w:rsidP="00DB6006">
      <w:pPr>
        <w:pStyle w:val="BodyText"/>
      </w:pPr>
      <w:r>
        <w:t>A pattern rule asserts that the pattern is true for the pattern variables identified.</w:t>
      </w:r>
    </w:p>
    <w:p w14:paraId="035D7B6A" w14:textId="77777777" w:rsidR="002B3E15" w:rsidRDefault="002B3E15" w:rsidP="00DB6006">
      <w:pPr>
        <w:pStyle w:val="Heading4"/>
      </w:pPr>
      <w:r>
        <w:t>Direct Supertypes</w:t>
      </w:r>
    </w:p>
    <w:p w14:paraId="34544D14" w14:textId="77777777" w:rsidR="002B3E15" w:rsidRDefault="007507A0" w:rsidP="00DB6006">
      <w:pPr>
        <w:ind w:left="360"/>
      </w:pPr>
      <w:hyperlink w:anchor="_3d425949001fb1cb0502a6157c8cf51e" w:history="1">
        <w:r w:rsidR="002B3E15">
          <w:rPr>
            <w:rStyle w:val="Hyperlink"/>
          </w:rPr>
          <w:t>Conditional Constraint</w:t>
        </w:r>
      </w:hyperlink>
      <w:r w:rsidR="002B3E15">
        <w:t xml:space="preserve">, </w:t>
      </w:r>
      <w:hyperlink w:anchor="_8d9c945b6f864c34fdd7a91d4d62755f" w:history="1">
        <w:r w:rsidR="002B3E15">
          <w:rPr>
            <w:rStyle w:val="Hyperlink"/>
          </w:rPr>
          <w:t>Pattern</w:t>
        </w:r>
      </w:hyperlink>
    </w:p>
    <w:p w14:paraId="211DBB41" w14:textId="77777777" w:rsidR="002B3E15" w:rsidRDefault="002B3E15" w:rsidP="00DB6006">
      <w:pPr>
        <w:pStyle w:val="Code0"/>
      </w:pPr>
      <w:r w:rsidRPr="00043180">
        <w:rPr>
          <w:b/>
          <w:sz w:val="24"/>
          <w:szCs w:val="24"/>
        </w:rPr>
        <w:t>package</w:t>
      </w:r>
      <w:r>
        <w:t xml:space="preserve"> SIMF Conceptual Model::Rules</w:t>
      </w:r>
    </w:p>
    <w:p w14:paraId="0CA56EEE" w14:textId="77777777" w:rsidR="002B3E15" w:rsidRDefault="002B3E15" w:rsidP="00DB6006"/>
    <w:p w14:paraId="419D4A6C" w14:textId="77777777" w:rsidR="002B3E15" w:rsidRDefault="002B3E15" w:rsidP="00DB6006">
      <w:pPr>
        <w:pStyle w:val="Heading3"/>
      </w:pPr>
      <w:bookmarkStart w:id="477" w:name="_91be190e8014514a597300b286148d3e"/>
      <w:bookmarkStart w:id="478" w:name="_Toc451803375"/>
      <w:r>
        <w:t>Class Property Constraint</w:t>
      </w:r>
      <w:bookmarkEnd w:id="477"/>
      <w:bookmarkEnd w:id="478"/>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74354F8E" w14:textId="77777777" w:rsidR="00355696" w:rsidRDefault="002B3E15" w:rsidP="00DB6006">
      <w:pPr>
        <w:pStyle w:val="BodyText"/>
      </w:pPr>
      <w:r>
        <w:t>Constraints that constrain properties.</w:t>
      </w:r>
    </w:p>
    <w:p w14:paraId="4A3CE049" w14:textId="20F86487" w:rsidR="002B3E15" w:rsidRDefault="002B3E15" w:rsidP="00DB6006">
      <w:pPr>
        <w:pStyle w:val="BodyText"/>
      </w:pPr>
    </w:p>
    <w:p w14:paraId="1C751C33" w14:textId="77777777" w:rsidR="002B3E15" w:rsidRDefault="002B3E15" w:rsidP="00DB6006">
      <w:pPr>
        <w:pStyle w:val="Heading4"/>
      </w:pPr>
      <w:r>
        <w:t>Direct Supertypes</w:t>
      </w:r>
    </w:p>
    <w:p w14:paraId="53C79589" w14:textId="77777777" w:rsidR="002B3E15" w:rsidRDefault="007507A0" w:rsidP="00DB6006">
      <w:pPr>
        <w:ind w:left="360"/>
      </w:pPr>
      <w:hyperlink w:anchor="_82919e40af9ad2e13647e9d37bbf0956" w:history="1">
        <w:r w:rsidR="002B3E15">
          <w:rPr>
            <w:rStyle w:val="Hyperlink"/>
          </w:rPr>
          <w:t>Rule</w:t>
        </w:r>
      </w:hyperlink>
    </w:p>
    <w:p w14:paraId="2AC08DC6" w14:textId="77777777" w:rsidR="002B3E15" w:rsidRDefault="002B3E15" w:rsidP="00DB6006">
      <w:pPr>
        <w:pStyle w:val="Code0"/>
      </w:pPr>
      <w:r w:rsidRPr="00043180">
        <w:rPr>
          <w:b/>
          <w:sz w:val="24"/>
          <w:szCs w:val="24"/>
        </w:rPr>
        <w:t>package</w:t>
      </w:r>
      <w:r>
        <w:t xml:space="preserve"> SIMF Conceptual Model::Rules</w:t>
      </w:r>
    </w:p>
    <w:p w14:paraId="380BB913" w14:textId="77777777" w:rsidR="002B3E15" w:rsidRDefault="002B3E15" w:rsidP="00DB6006">
      <w:pPr>
        <w:pStyle w:val="Heading4"/>
      </w:pPr>
      <w:r>
        <w:t>Associations</w:t>
      </w:r>
    </w:p>
    <w:p w14:paraId="34C7E711" w14:textId="77777777" w:rsidR="002B3E15" w:rsidRDefault="002B3E15" w:rsidP="00DB6006">
      <w:pPr>
        <w:ind w:left="605" w:hanging="245"/>
      </w:pPr>
      <w:r>
        <w:rPr>
          <w:noProof/>
        </w:rPr>
        <w:drawing>
          <wp:inline distT="0" distB="0" distL="0" distR="0" wp14:anchorId="1C0B5459" wp14:editId="79AFA3AF">
            <wp:extent cx="152400" cy="152400"/>
            <wp:effectExtent l="0" t="0" r="0" b="0"/>
            <wp:docPr id="3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73F856DB" w14:textId="77777777" w:rsidR="002B3E15" w:rsidRDefault="002B3E15" w:rsidP="00DB6006"/>
    <w:p w14:paraId="19290E0A" w14:textId="77777777" w:rsidR="002B3E15" w:rsidRDefault="002B3E15" w:rsidP="00DB6006">
      <w:pPr>
        <w:pStyle w:val="Heading3"/>
      </w:pPr>
      <w:bookmarkStart w:id="479" w:name="_8453c07e3c7aaeab8e715f3569b782ab"/>
      <w:bookmarkStart w:id="480" w:name="_Toc451803376"/>
      <w:r>
        <w:t>Class Property Generalization Constraint</w:t>
      </w:r>
      <w:bookmarkEnd w:id="479"/>
      <w:bookmarkEnd w:id="480"/>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14:paraId="15922D77" w14:textId="77777777" w:rsidR="00355696" w:rsidRDefault="002B3E15" w:rsidP="00DB6006">
      <w:pPr>
        <w:pStyle w:val="BodyText"/>
      </w:pPr>
      <w:r>
        <w:t>A property may be asserted to be the specialization of another. The specialized property  represents a set that is the same as or a subset of the more general property.</w:t>
      </w:r>
    </w:p>
    <w:p w14:paraId="6B6ACE8E" w14:textId="77777777" w:rsidR="00355696" w:rsidRDefault="00355696" w:rsidP="00DB6006">
      <w:pPr>
        <w:pStyle w:val="BodyText"/>
      </w:pPr>
    </w:p>
    <w:p w14:paraId="6AE7BBEE" w14:textId="77777777" w:rsidR="00355696" w:rsidRDefault="002B3E15" w:rsidP="00DB6006">
      <w:pPr>
        <w:pStyle w:val="BodyText"/>
      </w:pPr>
      <w:r>
        <w:t xml:space="preserve">Where &lt;redefines&gt; is true the more specific property subsumes the more general property in the definition context. In this case the more general and more specific sets are equivalent. </w:t>
      </w:r>
    </w:p>
    <w:p w14:paraId="3D7E729C" w14:textId="77777777" w:rsidR="00355696" w:rsidRDefault="00355696" w:rsidP="00DB6006">
      <w:pPr>
        <w:pStyle w:val="BodyText"/>
      </w:pPr>
    </w:p>
    <w:p w14:paraId="570C607C" w14:textId="57218F2C" w:rsidR="002B3E15" w:rsidRDefault="002B3E15" w:rsidP="00DB6006">
      <w:pPr>
        <w:pStyle w:val="BodyText"/>
      </w:pPr>
      <w:r>
        <w:t>A more specific property shall be consistent with the property it specializes, but it may add specific constraints or other details that are particular to instances of the specializing context that do not contradict constraints in the general context.</w:t>
      </w:r>
    </w:p>
    <w:p w14:paraId="10DE607F" w14:textId="77777777" w:rsidR="002B3E15" w:rsidRDefault="002B3E15" w:rsidP="00DB6006">
      <w:pPr>
        <w:pStyle w:val="Heading4"/>
      </w:pPr>
      <w:r>
        <w:t>Direct Supertypes</w:t>
      </w:r>
    </w:p>
    <w:p w14:paraId="3E28ADBF" w14:textId="77777777" w:rsidR="002B3E15" w:rsidRDefault="007507A0" w:rsidP="00DB6006">
      <w:pPr>
        <w:ind w:left="360"/>
      </w:pPr>
      <w:hyperlink w:anchor="_91be190e8014514a597300b286148d3e" w:history="1">
        <w:r w:rsidR="002B3E15">
          <w:rPr>
            <w:rStyle w:val="Hyperlink"/>
          </w:rPr>
          <w:t>Property Constraint</w:t>
        </w:r>
      </w:hyperlink>
    </w:p>
    <w:p w14:paraId="399E4869" w14:textId="77777777" w:rsidR="002B3E15" w:rsidRDefault="002B3E15" w:rsidP="00DB6006">
      <w:pPr>
        <w:pStyle w:val="Code0"/>
      </w:pPr>
      <w:r w:rsidRPr="00043180">
        <w:rPr>
          <w:b/>
          <w:sz w:val="24"/>
          <w:szCs w:val="24"/>
        </w:rPr>
        <w:t>package</w:t>
      </w:r>
      <w:r>
        <w:t xml:space="preserve"> SIMF Conceptual Model::Rules</w:t>
      </w:r>
    </w:p>
    <w:p w14:paraId="084CBDB0" w14:textId="77777777" w:rsidR="002B3E15" w:rsidRDefault="002B3E15" w:rsidP="00DB6006">
      <w:pPr>
        <w:pStyle w:val="Heading4"/>
      </w:pPr>
      <w:r>
        <w:t>Attributes</w:t>
      </w:r>
    </w:p>
    <w:p w14:paraId="0315BEBD" w14:textId="77777777" w:rsidR="002B3E15" w:rsidRDefault="002B3E15" w:rsidP="00DB6006">
      <w:pPr>
        <w:pStyle w:val="BodyText2"/>
      </w:pPr>
      <w:r>
        <w:rPr>
          <w:noProof/>
          <w:lang w:bidi="ar-SA"/>
        </w:rPr>
        <w:drawing>
          <wp:inline distT="0" distB="0" distL="0" distR="0" wp14:anchorId="62276A1B" wp14:editId="1D1E7FA1">
            <wp:extent cx="152400" cy="152400"/>
            <wp:effectExtent l="0" t="0" r="0" b="0"/>
            <wp:docPr id="34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98A996D" w14:textId="77777777" w:rsidR="00355696" w:rsidRDefault="002B3E15" w:rsidP="00DB6006">
      <w:pPr>
        <w:pStyle w:val="BodyText"/>
      </w:pPr>
      <w:r>
        <w:t>Defines the generalization as a redefinition, subsuming the more general property.</w:t>
      </w:r>
    </w:p>
    <w:p w14:paraId="3E904FDB" w14:textId="77777777" w:rsidR="00355696" w:rsidRDefault="00355696" w:rsidP="00DB6006">
      <w:pPr>
        <w:pStyle w:val="BodyText"/>
      </w:pPr>
    </w:p>
    <w:p w14:paraId="5B9F6D45" w14:textId="77777777" w:rsidR="00355696" w:rsidRDefault="002B3E15" w:rsidP="00DB6006">
      <w:pPr>
        <w:pStyle w:val="BodyText"/>
      </w:pPr>
      <w: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p>
    <w:p w14:paraId="5CBA5FEC" w14:textId="77777777" w:rsidR="00355696" w:rsidRDefault="00355696" w:rsidP="00DB6006">
      <w:pPr>
        <w:pStyle w:val="BodyText"/>
      </w:pPr>
    </w:p>
    <w:p w14:paraId="74431C2B" w14:textId="0E2FD992" w:rsidR="002B3E15" w:rsidRDefault="002B3E15" w:rsidP="00DB6006">
      <w:pPr>
        <w:pStyle w:val="BodyText"/>
      </w:pPr>
      <w:r>
        <w:lastRenderedPageBreak/>
        <w:t>Where &lt;redefines&gt; is false or not defined the more specific property represents a subset of the more general property.</w:t>
      </w:r>
    </w:p>
    <w:p w14:paraId="4D9C90B6" w14:textId="77777777" w:rsidR="002B3E15" w:rsidRDefault="002B3E15" w:rsidP="00DB6006">
      <w:pPr>
        <w:pStyle w:val="Heading4"/>
      </w:pPr>
      <w:r>
        <w:t>Associations</w:t>
      </w:r>
    </w:p>
    <w:p w14:paraId="0A68870A" w14:textId="77777777" w:rsidR="002B3E15" w:rsidRDefault="002B3E15" w:rsidP="00DB6006">
      <w:pPr>
        <w:ind w:left="605" w:hanging="245"/>
      </w:pPr>
      <w:r>
        <w:rPr>
          <w:noProof/>
        </w:rPr>
        <w:drawing>
          <wp:inline distT="0" distB="0" distL="0" distR="0" wp14:anchorId="3612F398" wp14:editId="1017D93A">
            <wp:extent cx="152400" cy="152400"/>
            <wp:effectExtent l="0" t="0" r="0" b="0"/>
            <wp:docPr id="3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671133D7" w14:textId="77777777" w:rsidR="002B3E15" w:rsidRDefault="002B3E15" w:rsidP="00DB6006">
      <w:pPr>
        <w:pStyle w:val="BodyText"/>
      </w:pPr>
      <w:r>
        <w:t>The more general property as part of a property generalization</w:t>
      </w:r>
    </w:p>
    <w:p w14:paraId="19FEBB90" w14:textId="77777777" w:rsidR="002B3E15" w:rsidRDefault="002B3E15" w:rsidP="00DB6006">
      <w:pPr>
        <w:ind w:left="605" w:hanging="245"/>
      </w:pPr>
      <w:r>
        <w:rPr>
          <w:noProof/>
        </w:rPr>
        <w:drawing>
          <wp:inline distT="0" distB="0" distL="0" distR="0" wp14:anchorId="7DF532B9" wp14:editId="42A7ED4D">
            <wp:extent cx="152400" cy="152400"/>
            <wp:effectExtent l="0" t="0" r="0" b="0"/>
            <wp:docPr id="3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5C6E51D6" w14:textId="77777777" w:rsidR="002B3E15" w:rsidRDefault="002B3E15" w:rsidP="00DB6006">
      <w:pPr>
        <w:pStyle w:val="BodyText"/>
      </w:pPr>
      <w:r>
        <w:t>The more specific property as part of a property generalization</w:t>
      </w:r>
    </w:p>
    <w:p w14:paraId="0F46665F" w14:textId="77777777" w:rsidR="002B3E15" w:rsidRDefault="002B3E15" w:rsidP="00DB6006"/>
    <w:p w14:paraId="1AD20602" w14:textId="77777777" w:rsidR="002B3E15" w:rsidRDefault="002B3E15" w:rsidP="00DB6006">
      <w:pPr>
        <w:pStyle w:val="Heading3"/>
      </w:pPr>
      <w:bookmarkStart w:id="481" w:name="_13f5413396c6772881129cb74104e6ec"/>
      <w:bookmarkStart w:id="482" w:name="_Toc451803377"/>
      <w:r>
        <w:t>Association Property Generalizations</w:t>
      </w:r>
      <w:bookmarkEnd w:id="481"/>
      <w:bookmarkEnd w:id="482"/>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14:paraId="063D36BF" w14:textId="77777777" w:rsidR="002B3E15" w:rsidRDefault="002B3E15" w:rsidP="00DB6006">
      <w:pPr>
        <w:pStyle w:val="Code0"/>
      </w:pPr>
      <w:r w:rsidRPr="00043180">
        <w:rPr>
          <w:b/>
          <w:sz w:val="24"/>
          <w:szCs w:val="24"/>
        </w:rPr>
        <w:t>package</w:t>
      </w:r>
      <w:r>
        <w:t xml:space="preserve"> SIMF Conceptual Model::Rules</w:t>
      </w:r>
    </w:p>
    <w:p w14:paraId="756A03D1" w14:textId="77777777" w:rsidR="002B3E15" w:rsidRDefault="002B3E15" w:rsidP="00DB6006">
      <w:pPr>
        <w:pStyle w:val="Heading4"/>
      </w:pPr>
      <w:r>
        <w:t>Association Ends</w:t>
      </w:r>
    </w:p>
    <w:p w14:paraId="7F215F3C" w14:textId="77777777" w:rsidR="002B3E15" w:rsidRDefault="002B3E15" w:rsidP="00DB6006">
      <w:pPr>
        <w:ind w:firstLine="720"/>
      </w:pPr>
      <w:r>
        <w:rPr>
          <w:noProof/>
        </w:rPr>
        <w:drawing>
          <wp:inline distT="0" distB="0" distL="0" distR="0" wp14:anchorId="3F4773D2" wp14:editId="333318C1">
            <wp:extent cx="152400" cy="152400"/>
            <wp:effectExtent l="0" t="0" r="0" b="0"/>
            <wp:docPr id="6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E4F79CE" w14:textId="77777777" w:rsidR="002B3E15" w:rsidRDefault="002B3E15" w:rsidP="00DB6006">
      <w:pPr>
        <w:pStyle w:val="BodyText"/>
      </w:pPr>
      <w:r>
        <w:t>The more specific property as part of a property generalization</w:t>
      </w:r>
    </w:p>
    <w:p w14:paraId="0A00BB2A" w14:textId="77777777" w:rsidR="002B3E15" w:rsidRDefault="002B3E15" w:rsidP="00DB6006">
      <w:pPr>
        <w:ind w:firstLine="720"/>
      </w:pPr>
      <w:r>
        <w:rPr>
          <w:noProof/>
        </w:rPr>
        <w:drawing>
          <wp:inline distT="0" distB="0" distL="0" distR="0" wp14:anchorId="4A49794E" wp14:editId="7FBF9354">
            <wp:extent cx="152400" cy="152400"/>
            <wp:effectExtent l="0" t="0" r="0" b="0"/>
            <wp:docPr id="6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919003D" w14:textId="77777777" w:rsidR="002B3E15" w:rsidRDefault="002B3E15" w:rsidP="00DB6006">
      <w:pPr>
        <w:pStyle w:val="BodyText"/>
      </w:pPr>
      <w:r>
        <w:t>Specialization rules for a property.</w:t>
      </w:r>
    </w:p>
    <w:p w14:paraId="2F2B1707" w14:textId="77777777" w:rsidR="002B3E15" w:rsidRDefault="002B3E15" w:rsidP="00DB6006"/>
    <w:p w14:paraId="231F2C7B" w14:textId="77777777" w:rsidR="002B3E15" w:rsidRDefault="002B3E15" w:rsidP="00DB6006">
      <w:pPr>
        <w:pStyle w:val="Heading3"/>
      </w:pPr>
      <w:bookmarkStart w:id="483" w:name="_e6ea6535aa6935b2a2ffe46466af49f2"/>
      <w:bookmarkStart w:id="484" w:name="_Toc451803378"/>
      <w:r>
        <w:t>Association Property Specializations</w:t>
      </w:r>
      <w:bookmarkEnd w:id="483"/>
      <w:bookmarkEnd w:id="484"/>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14:paraId="7DFA225A" w14:textId="77777777" w:rsidR="002B3E15" w:rsidRDefault="002B3E15" w:rsidP="00DB6006">
      <w:pPr>
        <w:pStyle w:val="Code0"/>
      </w:pPr>
      <w:r w:rsidRPr="00043180">
        <w:rPr>
          <w:b/>
          <w:sz w:val="24"/>
          <w:szCs w:val="24"/>
        </w:rPr>
        <w:t>package</w:t>
      </w:r>
      <w:r>
        <w:t xml:space="preserve"> SIMF Conceptual Model::Rules</w:t>
      </w:r>
    </w:p>
    <w:p w14:paraId="0004D554" w14:textId="77777777" w:rsidR="002B3E15" w:rsidRDefault="002B3E15" w:rsidP="00DB6006">
      <w:pPr>
        <w:pStyle w:val="Heading4"/>
      </w:pPr>
      <w:r>
        <w:t>Association Ends</w:t>
      </w:r>
    </w:p>
    <w:p w14:paraId="5478AA17" w14:textId="77777777" w:rsidR="002B3E15" w:rsidRDefault="002B3E15" w:rsidP="00DB6006">
      <w:pPr>
        <w:ind w:firstLine="720"/>
      </w:pPr>
      <w:r>
        <w:rPr>
          <w:noProof/>
        </w:rPr>
        <w:drawing>
          <wp:inline distT="0" distB="0" distL="0" distR="0" wp14:anchorId="7383F03A" wp14:editId="27A3E4DF">
            <wp:extent cx="152400" cy="152400"/>
            <wp:effectExtent l="0" t="0" r="0" b="0"/>
            <wp:docPr id="35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34222580" w14:textId="77777777" w:rsidR="002B3E15" w:rsidRDefault="002B3E15" w:rsidP="00DB6006">
      <w:pPr>
        <w:pStyle w:val="BodyText"/>
      </w:pPr>
      <w:r>
        <w:t>The more general property as part of a property generalization</w:t>
      </w:r>
    </w:p>
    <w:p w14:paraId="1D056B7B" w14:textId="77777777" w:rsidR="002B3E15" w:rsidRDefault="002B3E15" w:rsidP="00DB6006">
      <w:pPr>
        <w:ind w:firstLine="720"/>
      </w:pPr>
      <w:r>
        <w:rPr>
          <w:noProof/>
        </w:rPr>
        <w:drawing>
          <wp:inline distT="0" distB="0" distL="0" distR="0" wp14:anchorId="559005F8" wp14:editId="1141D576">
            <wp:extent cx="152400" cy="152400"/>
            <wp:effectExtent l="0" t="0" r="0" b="0"/>
            <wp:docPr id="35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73F90833" w14:textId="77777777" w:rsidR="002B3E15" w:rsidRDefault="002B3E15" w:rsidP="00DB6006">
      <w:pPr>
        <w:pStyle w:val="BodyText"/>
      </w:pPr>
      <w:r>
        <w:t>Generalization rules of a property</w:t>
      </w:r>
    </w:p>
    <w:p w14:paraId="33BC8769" w14:textId="77777777" w:rsidR="002B3E15" w:rsidRDefault="002B3E15" w:rsidP="00DB6006"/>
    <w:p w14:paraId="62A39CC9" w14:textId="77777777" w:rsidR="002B3E15" w:rsidRDefault="002B3E15" w:rsidP="00DB6006">
      <w:pPr>
        <w:pStyle w:val="Heading3"/>
      </w:pPr>
      <w:bookmarkStart w:id="485" w:name="_46f4ceb21a63f9cbfb722eec3ff6daf3"/>
      <w:bookmarkStart w:id="486" w:name="_Toc451803379"/>
      <w:r>
        <w:t>Class Property Transitivity Constraint</w:t>
      </w:r>
      <w:bookmarkEnd w:id="485"/>
      <w:bookmarkEnd w:id="486"/>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6E5EE782" w14:textId="77777777" w:rsidR="00355696" w:rsidRDefault="002B3E15" w:rsidP="00DB6006">
      <w:pPr>
        <w:pStyle w:val="BodyText"/>
      </w:pPr>
      <w:r>
        <w:t xml:space="preserve">A transitive property interlinks two individuals A and C whenever it interlinks A with B and B with C for some individual B. </w:t>
      </w:r>
    </w:p>
    <w:p w14:paraId="570FC02D" w14:textId="77777777" w:rsidR="00355696" w:rsidRDefault="002B3E15" w:rsidP="00DB6006">
      <w:pPr>
        <w:pStyle w:val="BodyText"/>
      </w:pPr>
      <w:r>
        <w:t>For example "larger than" is transitive in that if Joe is larger than Sue and Sue is Larger then Sam, then Joe is larger than Sam.</w:t>
      </w:r>
    </w:p>
    <w:p w14:paraId="18893C76" w14:textId="77777777" w:rsidR="00355696" w:rsidRDefault="00355696" w:rsidP="00DB6006">
      <w:pPr>
        <w:pStyle w:val="BodyText"/>
      </w:pPr>
    </w:p>
    <w:p w14:paraId="39C2BC76" w14:textId="124C69F3" w:rsidR="002B3E15" w:rsidRDefault="002B3E15" w:rsidP="00DB6006">
      <w:pPr>
        <w:pStyle w:val="BodyText"/>
      </w:pPr>
    </w:p>
    <w:p w14:paraId="7EC4D4DA" w14:textId="77777777" w:rsidR="002B3E15" w:rsidRDefault="002B3E15" w:rsidP="00DB6006">
      <w:pPr>
        <w:pStyle w:val="Heading4"/>
      </w:pPr>
      <w:r>
        <w:t>Direct Supertypes</w:t>
      </w:r>
    </w:p>
    <w:p w14:paraId="6026B52A" w14:textId="77777777" w:rsidR="002B3E15" w:rsidRDefault="007507A0" w:rsidP="00DB6006">
      <w:pPr>
        <w:ind w:left="360"/>
      </w:pPr>
      <w:hyperlink w:anchor="_91be190e8014514a597300b286148d3e" w:history="1">
        <w:r w:rsidR="002B3E15">
          <w:rPr>
            <w:rStyle w:val="Hyperlink"/>
          </w:rPr>
          <w:t>Property Constraint</w:t>
        </w:r>
      </w:hyperlink>
    </w:p>
    <w:p w14:paraId="480103C5" w14:textId="77777777" w:rsidR="002B3E15" w:rsidRDefault="002B3E15" w:rsidP="00DB6006">
      <w:pPr>
        <w:pStyle w:val="Code0"/>
      </w:pPr>
      <w:r w:rsidRPr="00043180">
        <w:rPr>
          <w:b/>
          <w:sz w:val="24"/>
          <w:szCs w:val="24"/>
        </w:rPr>
        <w:t>package</w:t>
      </w:r>
      <w:r>
        <w:t xml:space="preserve"> SIMF Conceptual Model::Rules</w:t>
      </w:r>
    </w:p>
    <w:p w14:paraId="69FA6B8A" w14:textId="77777777" w:rsidR="002B3E15" w:rsidRDefault="002B3E15" w:rsidP="00DB6006"/>
    <w:p w14:paraId="46FC7835" w14:textId="77777777" w:rsidR="002B3E15" w:rsidRDefault="002B3E15" w:rsidP="00DB6006">
      <w:pPr>
        <w:pStyle w:val="Heading3"/>
      </w:pPr>
      <w:bookmarkStart w:id="487" w:name="_21a81395f43285b5cc64ed921bc787b7"/>
      <w:bookmarkStart w:id="488" w:name="_Toc451803380"/>
      <w:r>
        <w:t>Association Property Type</w:t>
      </w:r>
      <w:bookmarkEnd w:id="487"/>
      <w:bookmarkEnd w:id="488"/>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5E9C5262" w14:textId="77777777" w:rsidR="002B3E15" w:rsidRDefault="002B3E15" w:rsidP="00DB6006">
      <w:pPr>
        <w:pStyle w:val="Code0"/>
      </w:pPr>
      <w:r w:rsidRPr="00043180">
        <w:rPr>
          <w:b/>
          <w:sz w:val="24"/>
          <w:szCs w:val="24"/>
        </w:rPr>
        <w:t>package</w:t>
      </w:r>
      <w:r>
        <w:t xml:space="preserve"> SIMF Conceptual Model::Rules</w:t>
      </w:r>
    </w:p>
    <w:p w14:paraId="2E115E3B" w14:textId="77777777" w:rsidR="002B3E15" w:rsidRDefault="002B3E15" w:rsidP="00DB6006">
      <w:pPr>
        <w:pStyle w:val="Heading4"/>
      </w:pPr>
      <w:r>
        <w:lastRenderedPageBreak/>
        <w:t>Association Ends</w:t>
      </w:r>
    </w:p>
    <w:p w14:paraId="6B58D519" w14:textId="77777777" w:rsidR="002B3E15" w:rsidRDefault="002B3E15" w:rsidP="00DB6006">
      <w:pPr>
        <w:ind w:firstLine="720"/>
      </w:pPr>
      <w:r>
        <w:rPr>
          <w:noProof/>
        </w:rPr>
        <w:drawing>
          <wp:inline distT="0" distB="0" distL="0" distR="0" wp14:anchorId="25A6C598" wp14:editId="09F714C4">
            <wp:extent cx="152400" cy="152400"/>
            <wp:effectExtent l="0" t="0" r="0" b="0"/>
            <wp:docPr id="35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53C6B498" w14:textId="77777777" w:rsidR="00355696" w:rsidRDefault="002B3E15" w:rsidP="00DB6006">
      <w:pPr>
        <w:pStyle w:val="BodyText"/>
      </w:pPr>
      <w:r>
        <w:t>A required type of a thing bound to a property.</w:t>
      </w:r>
    </w:p>
    <w:p w14:paraId="49F40DDA" w14:textId="63E142A6" w:rsidR="002B3E15" w:rsidRDefault="002B3E15" w:rsidP="00DB6006">
      <w:pPr>
        <w:pStyle w:val="BodyText"/>
      </w:pPr>
      <w:r>
        <w:t>Note that the type may be inferred based on the value of &lt;prerequisite type&gt;.</w:t>
      </w:r>
    </w:p>
    <w:p w14:paraId="32C44215" w14:textId="77777777" w:rsidR="002B3E15" w:rsidRDefault="002B3E15" w:rsidP="00DB6006">
      <w:pPr>
        <w:ind w:firstLine="720"/>
      </w:pPr>
      <w:r>
        <w:rPr>
          <w:noProof/>
        </w:rPr>
        <w:drawing>
          <wp:inline distT="0" distB="0" distL="0" distR="0" wp14:anchorId="66E44DAF" wp14:editId="5F853266">
            <wp:extent cx="152400" cy="152400"/>
            <wp:effectExtent l="0" t="0" r="0" b="0"/>
            <wp:docPr id="35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14:paraId="2E27E9F6" w14:textId="77777777" w:rsidR="002B3E15" w:rsidRDefault="002B3E15" w:rsidP="00DB6006">
      <w:pPr>
        <w:pStyle w:val="BodyText"/>
      </w:pPr>
      <w:r>
        <w:t>Properties typed by a type</w:t>
      </w:r>
    </w:p>
    <w:p w14:paraId="4C473D09" w14:textId="77777777" w:rsidR="002B3E15" w:rsidRDefault="002B3E15" w:rsidP="00DB6006"/>
    <w:p w14:paraId="63FD64B9" w14:textId="77777777" w:rsidR="002B3E15" w:rsidRDefault="002B3E15" w:rsidP="00DB6006">
      <w:pPr>
        <w:pStyle w:val="Heading3"/>
      </w:pPr>
      <w:bookmarkStart w:id="489" w:name="_3e4d7d36a3b2cb4c9b85c1b88930178a"/>
      <w:bookmarkStart w:id="490" w:name="_Toc451803381"/>
      <w:r>
        <w:t>Class Property Type Constraint</w:t>
      </w:r>
      <w:bookmarkEnd w:id="489"/>
      <w:bookmarkEnd w:id="490"/>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0618CA46" w14:textId="77777777" w:rsidR="00355696" w:rsidRDefault="002B3E15" w:rsidP="00DB6006">
      <w:pPr>
        <w:pStyle w:val="BodyText"/>
      </w:pPr>
      <w:r>
        <w:t>A property type rule defines the type(s) of a property.</w:t>
      </w:r>
    </w:p>
    <w:p w14:paraId="2EED501F" w14:textId="77777777" w:rsidR="00355696" w:rsidRDefault="002B3E15" w:rsidP="00DB6006">
      <w:pPr>
        <w:pStyle w:val="BodyText"/>
      </w:pPr>
      <w:r>
        <w:t>All elements bound to a property must have the type &lt;is of type&gt;. &lt;is of type&gt; may be pre-existing or inferred based on the value of &lt;prerequisite type&gt;.</w:t>
      </w:r>
    </w:p>
    <w:p w14:paraId="0B0E00FA" w14:textId="0014898B" w:rsidR="002B3E15" w:rsidRDefault="002B3E15" w:rsidP="00DB6006">
      <w:pPr>
        <w:pStyle w:val="BodyText"/>
      </w:pPr>
      <w:r>
        <w:t>Note that Property Type Constraint is a rule independent of the definition of a property to allow for the type of a property to be refined in a more restrictive context.</w:t>
      </w:r>
    </w:p>
    <w:p w14:paraId="33481C49" w14:textId="77777777" w:rsidR="002B3E15" w:rsidRDefault="002B3E15" w:rsidP="00DB6006">
      <w:pPr>
        <w:pStyle w:val="Heading4"/>
      </w:pPr>
      <w:r>
        <w:t>Direct Supertypes</w:t>
      </w:r>
    </w:p>
    <w:p w14:paraId="7071EF76" w14:textId="77777777" w:rsidR="002B3E15" w:rsidRDefault="007507A0" w:rsidP="00DB6006">
      <w:pPr>
        <w:ind w:left="360"/>
      </w:pPr>
      <w:hyperlink w:anchor="_91be190e8014514a597300b286148d3e" w:history="1">
        <w:r w:rsidR="002B3E15">
          <w:rPr>
            <w:rStyle w:val="Hyperlink"/>
          </w:rPr>
          <w:t>Property Constraint</w:t>
        </w:r>
      </w:hyperlink>
    </w:p>
    <w:p w14:paraId="5DFC84FD" w14:textId="77777777" w:rsidR="002B3E15" w:rsidRDefault="002B3E15" w:rsidP="00DB6006">
      <w:pPr>
        <w:pStyle w:val="Code0"/>
      </w:pPr>
      <w:r w:rsidRPr="00043180">
        <w:rPr>
          <w:b/>
          <w:sz w:val="24"/>
          <w:szCs w:val="24"/>
        </w:rPr>
        <w:t>package</w:t>
      </w:r>
      <w:r>
        <w:t xml:space="preserve"> SIMF Conceptual Model::Rules</w:t>
      </w:r>
    </w:p>
    <w:p w14:paraId="3B86D951" w14:textId="77777777" w:rsidR="002B3E15" w:rsidRDefault="002B3E15" w:rsidP="00DB6006">
      <w:pPr>
        <w:pStyle w:val="Heading4"/>
      </w:pPr>
      <w:r>
        <w:t>Attributes</w:t>
      </w:r>
    </w:p>
    <w:p w14:paraId="3F4BD87C" w14:textId="77777777" w:rsidR="002B3E15" w:rsidRDefault="002B3E15" w:rsidP="00DB6006">
      <w:pPr>
        <w:pStyle w:val="BodyText2"/>
      </w:pPr>
      <w:r>
        <w:rPr>
          <w:noProof/>
          <w:lang w:bidi="ar-SA"/>
        </w:rPr>
        <w:drawing>
          <wp:inline distT="0" distB="0" distL="0" distR="0" wp14:anchorId="13EB6E9D" wp14:editId="49FF44AB">
            <wp:extent cx="152400" cy="152400"/>
            <wp:effectExtent l="0" t="0" r="0" b="0"/>
            <wp:docPr id="36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424E3E6C" w14:textId="77777777" w:rsidR="00355696" w:rsidRDefault="002B3E15" w:rsidP="00DB6006">
      <w:pPr>
        <w:pStyle w:val="BodyText"/>
      </w:pPr>
      <w:r>
        <w:t>If true, &lt;is of type&gt; is a prerequisite - the bound thing must be of the given type for the property to be bound. A non prerequisite type will cause a binding to infer &lt;is of type&gt;, provided all prerequisite types have been satisfied.</w:t>
      </w:r>
    </w:p>
    <w:p w14:paraId="5BBCE1A4" w14:textId="612778B2" w:rsidR="002B3E15" w:rsidRDefault="002B3E15" w:rsidP="00DB6006">
      <w:pPr>
        <w:pStyle w:val="BodyText"/>
      </w:pPr>
    </w:p>
    <w:p w14:paraId="78292D30" w14:textId="77777777" w:rsidR="002B3E15" w:rsidRDefault="002B3E15" w:rsidP="00DB6006">
      <w:pPr>
        <w:pStyle w:val="Heading4"/>
      </w:pPr>
      <w:r>
        <w:t>Associations</w:t>
      </w:r>
    </w:p>
    <w:p w14:paraId="5EB777C2" w14:textId="77777777" w:rsidR="002B3E15" w:rsidRDefault="002B3E15" w:rsidP="00DB6006">
      <w:pPr>
        <w:ind w:left="605" w:hanging="245"/>
      </w:pPr>
      <w:r>
        <w:rPr>
          <w:noProof/>
        </w:rPr>
        <w:drawing>
          <wp:inline distT="0" distB="0" distL="0" distR="0" wp14:anchorId="60FA2079" wp14:editId="76BC9F51">
            <wp:extent cx="152400" cy="152400"/>
            <wp:effectExtent l="0" t="0" r="0" b="0"/>
            <wp:docPr id="36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A1AF295" w14:textId="77777777" w:rsidR="00355696" w:rsidRDefault="002B3E15" w:rsidP="00DB6006">
      <w:pPr>
        <w:pStyle w:val="BodyText"/>
      </w:pPr>
      <w:r>
        <w:t>A required type of a thing bound to a property.</w:t>
      </w:r>
    </w:p>
    <w:p w14:paraId="3F7A27EA" w14:textId="4EBD9571" w:rsidR="002B3E15" w:rsidRDefault="002B3E15" w:rsidP="00DB6006">
      <w:pPr>
        <w:pStyle w:val="BodyText"/>
      </w:pPr>
      <w:r>
        <w:t>Note that the type may be inferred based on the value of &lt;prerequisite type&gt;.</w:t>
      </w:r>
    </w:p>
    <w:p w14:paraId="4C5A1F10" w14:textId="77777777" w:rsidR="002B3E15" w:rsidRDefault="002B3E15" w:rsidP="00DB6006"/>
    <w:p w14:paraId="38668799" w14:textId="77777777" w:rsidR="002B3E15" w:rsidRDefault="002B3E15" w:rsidP="00DB6006">
      <w:pPr>
        <w:pStyle w:val="Heading3"/>
      </w:pPr>
      <w:bookmarkStart w:id="491" w:name="_82919e40af9ad2e13647e9d37bbf0956"/>
      <w:bookmarkStart w:id="492" w:name="_Toc451803382"/>
      <w:r>
        <w:t>Class Rule</w:t>
      </w:r>
      <w:bookmarkEnd w:id="491"/>
      <w:bookmarkEnd w:id="492"/>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60A78034" w14:textId="77777777" w:rsidR="00355696" w:rsidRDefault="002B3E15" w:rsidP="00DB6006">
      <w:pPr>
        <w:pStyle w:val="BodyText"/>
      </w:pPr>
      <w:r>
        <w:t>A rule is a proposition that constrains one or more entities by limiting possible conditions or producing some effect.</w:t>
      </w:r>
    </w:p>
    <w:p w14:paraId="506CC9CE" w14:textId="56D9127F" w:rsidR="002B3E15" w:rsidRDefault="002B3E15" w:rsidP="00DB6006">
      <w:pPr>
        <w:pStyle w:val="BodyText"/>
      </w:pPr>
      <w:r>
        <w:t>Note that rules may or may not be defined in the same context that they hold within or constraint. This support the "open world assumption" that a rule may be asserted outside of the scope of the rule.</w:t>
      </w:r>
    </w:p>
    <w:p w14:paraId="7886B9C7" w14:textId="77777777" w:rsidR="002B3E15" w:rsidRDefault="002B3E15" w:rsidP="00DB6006">
      <w:pPr>
        <w:pStyle w:val="Heading4"/>
      </w:pPr>
      <w:r>
        <w:t>Direct Supertypes</w:t>
      </w:r>
    </w:p>
    <w:p w14:paraId="6391EE3E" w14:textId="77777777" w:rsidR="002B3E15" w:rsidRDefault="007507A0" w:rsidP="00DB6006">
      <w:pPr>
        <w:ind w:left="360"/>
      </w:pPr>
      <w:hyperlink w:anchor="_3bd7c7d249201ad6f2447c6d182ba7f1" w:history="1">
        <w:r w:rsidR="002B3E15">
          <w:rPr>
            <w:rStyle w:val="Hyperlink"/>
          </w:rPr>
          <w:t>Proposition</w:t>
        </w:r>
      </w:hyperlink>
    </w:p>
    <w:p w14:paraId="706DB08A" w14:textId="77777777" w:rsidR="002B3E15" w:rsidRDefault="002B3E15" w:rsidP="00DB6006">
      <w:pPr>
        <w:pStyle w:val="Code0"/>
      </w:pPr>
      <w:r w:rsidRPr="00043180">
        <w:rPr>
          <w:b/>
          <w:sz w:val="24"/>
          <w:szCs w:val="24"/>
        </w:rPr>
        <w:t>package</w:t>
      </w:r>
      <w:r>
        <w:t xml:space="preserve"> SIMF Conceptual Model::Rules</w:t>
      </w:r>
    </w:p>
    <w:p w14:paraId="3B1A8D2D" w14:textId="77777777" w:rsidR="002B3E15" w:rsidRDefault="002B3E15" w:rsidP="00DB6006">
      <w:pPr>
        <w:pStyle w:val="Heading4"/>
      </w:pPr>
      <w:r>
        <w:t>Associations</w:t>
      </w:r>
    </w:p>
    <w:p w14:paraId="04A6D8AF" w14:textId="77777777" w:rsidR="002B3E15" w:rsidRDefault="002B3E15" w:rsidP="00DB6006">
      <w:pPr>
        <w:ind w:left="605" w:hanging="245"/>
      </w:pPr>
      <w:r>
        <w:rPr>
          <w:noProof/>
        </w:rPr>
        <w:drawing>
          <wp:inline distT="0" distB="0" distL="0" distR="0" wp14:anchorId="3D38CCB4" wp14:editId="4711ECFB">
            <wp:extent cx="152400" cy="152400"/>
            <wp:effectExtent l="0" t="0" r="0" b="0"/>
            <wp:docPr id="36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13C994A5" w14:textId="77777777" w:rsidR="00355696" w:rsidRDefault="002B3E15" w:rsidP="00DB6006">
      <w:pPr>
        <w:pStyle w:val="BodyText"/>
      </w:pPr>
      <w:r>
        <w:t xml:space="preserve">The entity or entities constrained by a rule.  </w:t>
      </w:r>
    </w:p>
    <w:p w14:paraId="4F58316D" w14:textId="77777777" w:rsidR="00355696" w:rsidRDefault="002B3E15" w:rsidP="00DB6006">
      <w:pPr>
        <w:pStyle w:val="BodyText"/>
      </w:pPr>
      <w:r>
        <w:t>Where a rule constrains a context, all things contextualized by the context shall be subject to the rule.</w:t>
      </w:r>
    </w:p>
    <w:p w14:paraId="0FD3632E" w14:textId="37583E3B" w:rsidR="002B3E15" w:rsidRDefault="002B3E15" w:rsidP="00DB6006">
      <w:pPr>
        <w:pStyle w:val="BodyText"/>
      </w:pPr>
      <w:r>
        <w:lastRenderedPageBreak/>
        <w:t>Where there are no &lt;constrains&gt; for a rule, the rule applies globally - to the universal context.</w:t>
      </w:r>
    </w:p>
    <w:p w14:paraId="3B9098A1" w14:textId="77777777" w:rsidR="002B3E15" w:rsidRDefault="002B3E15" w:rsidP="00DB6006">
      <w:pPr>
        <w:ind w:left="605" w:hanging="245"/>
      </w:pPr>
      <w:r>
        <w:rPr>
          <w:noProof/>
        </w:rPr>
        <w:drawing>
          <wp:inline distT="0" distB="0" distL="0" distR="0" wp14:anchorId="15BD3FFD" wp14:editId="184C887B">
            <wp:extent cx="152400" cy="152400"/>
            <wp:effectExtent l="0" t="0" r="0" b="0"/>
            <wp:docPr id="36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44AC5D5D" w14:textId="77777777" w:rsidR="00355696" w:rsidRDefault="002B3E15" w:rsidP="00DB6006">
      <w:pPr>
        <w:pStyle w:val="BodyText"/>
      </w:pPr>
      <w:r>
        <w:t>When rule subsumes another the subsumed rule will not apply (fire) if the &lt;subsumed by&gt; rules applies (fires).</w:t>
      </w:r>
    </w:p>
    <w:p w14:paraId="353C25D1" w14:textId="056D1431"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5F8387C9" w14:textId="77777777" w:rsidR="002B3E15" w:rsidRDefault="002B3E15" w:rsidP="00DB6006">
      <w:pPr>
        <w:ind w:left="605" w:hanging="245"/>
      </w:pPr>
      <w:r>
        <w:rPr>
          <w:noProof/>
        </w:rPr>
        <w:drawing>
          <wp:inline distT="0" distB="0" distL="0" distR="0" wp14:anchorId="4B1C99AB" wp14:editId="23401DCC">
            <wp:extent cx="152400" cy="152400"/>
            <wp:effectExtent l="0" t="0" r="0" b="0"/>
            <wp:docPr id="36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53FD0116" w14:textId="77777777" w:rsidR="002B3E15" w:rsidRDefault="002B3E15" w:rsidP="00DB6006">
      <w:pPr>
        <w:pStyle w:val="BodyText"/>
      </w:pPr>
      <w:r>
        <w:t>When rule is &lt;subsumed by&gt; another the subsumed rule will not apply (fire) if the &lt;subsumed by&gt; rules applies (fires).</w:t>
      </w:r>
    </w:p>
    <w:p w14:paraId="2C1F8561" w14:textId="77777777" w:rsidR="002B3E15" w:rsidRDefault="002B3E15" w:rsidP="00DB6006"/>
    <w:p w14:paraId="504CB2A7" w14:textId="77777777" w:rsidR="002B3E15" w:rsidRDefault="002B3E15" w:rsidP="00DB6006">
      <w:pPr>
        <w:pStyle w:val="Heading3"/>
      </w:pPr>
      <w:bookmarkStart w:id="493" w:name="_9562d6c08cbe5eb32022ec9309bb6160"/>
      <w:bookmarkStart w:id="494" w:name="_Toc451803383"/>
      <w:r>
        <w:t>Association Rule constrains</w:t>
      </w:r>
      <w:bookmarkEnd w:id="493"/>
      <w:bookmarkEnd w:id="494"/>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296E9765" w14:textId="77777777" w:rsidR="002B3E15" w:rsidRDefault="002B3E15" w:rsidP="00DB6006">
      <w:pPr>
        <w:pStyle w:val="Code0"/>
      </w:pPr>
      <w:r w:rsidRPr="00043180">
        <w:rPr>
          <w:b/>
          <w:sz w:val="24"/>
          <w:szCs w:val="24"/>
        </w:rPr>
        <w:t>package</w:t>
      </w:r>
      <w:r>
        <w:t xml:space="preserve"> SIMF Conceptual Model::Rules</w:t>
      </w:r>
    </w:p>
    <w:p w14:paraId="12B2D8A8" w14:textId="77777777" w:rsidR="002B3E15" w:rsidRDefault="002B3E15" w:rsidP="00DB6006">
      <w:pPr>
        <w:pStyle w:val="Heading4"/>
      </w:pPr>
      <w:r>
        <w:t>Association Ends</w:t>
      </w:r>
    </w:p>
    <w:p w14:paraId="722E6C23" w14:textId="77777777" w:rsidR="002B3E15" w:rsidRDefault="002B3E15" w:rsidP="00DB6006">
      <w:pPr>
        <w:ind w:firstLine="720"/>
      </w:pPr>
      <w:r>
        <w:rPr>
          <w:noProof/>
        </w:rPr>
        <w:drawing>
          <wp:inline distT="0" distB="0" distL="0" distR="0" wp14:anchorId="6DC3EB6E" wp14:editId="102BD060">
            <wp:extent cx="152400" cy="152400"/>
            <wp:effectExtent l="0" t="0" r="0" b="0"/>
            <wp:docPr id="37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14:paraId="7C54FA10" w14:textId="77777777" w:rsidR="00355696" w:rsidRDefault="002B3E15" w:rsidP="00DB6006">
      <w:pPr>
        <w:pStyle w:val="BodyText"/>
      </w:pPr>
      <w:r>
        <w:t xml:space="preserve">The entity or entities constrained by a rule.  </w:t>
      </w:r>
    </w:p>
    <w:p w14:paraId="1764C209" w14:textId="77777777" w:rsidR="00355696" w:rsidRDefault="002B3E15" w:rsidP="00DB6006">
      <w:pPr>
        <w:pStyle w:val="BodyText"/>
      </w:pPr>
      <w:r>
        <w:t>Where a rule constrains a context, all things contextualized by the context shall be subject to the rule.</w:t>
      </w:r>
    </w:p>
    <w:p w14:paraId="79F76303" w14:textId="630A261B" w:rsidR="002B3E15" w:rsidRDefault="002B3E15" w:rsidP="00DB6006">
      <w:pPr>
        <w:pStyle w:val="BodyText"/>
      </w:pPr>
      <w:r>
        <w:t>Where there are no &lt;constrains&gt; for a rule, the rule applies globally - to the universal context.</w:t>
      </w:r>
    </w:p>
    <w:p w14:paraId="229E644D" w14:textId="77777777" w:rsidR="002B3E15" w:rsidRDefault="002B3E15" w:rsidP="00DB6006">
      <w:pPr>
        <w:ind w:firstLine="720"/>
      </w:pPr>
      <w:r>
        <w:rPr>
          <w:noProof/>
        </w:rPr>
        <w:drawing>
          <wp:inline distT="0" distB="0" distL="0" distR="0" wp14:anchorId="7BE5BEA0" wp14:editId="37CEF277">
            <wp:extent cx="152400" cy="152400"/>
            <wp:effectExtent l="0" t="0" r="0" b="0"/>
            <wp:docPr id="37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17A9B57" w14:textId="77777777" w:rsidR="002B3E15" w:rsidRDefault="002B3E15" w:rsidP="00DB6006">
      <w:pPr>
        <w:pStyle w:val="BodyText"/>
      </w:pPr>
      <w:r>
        <w:t>Rules applying to an entity.</w:t>
      </w:r>
    </w:p>
    <w:p w14:paraId="47A62961" w14:textId="77777777" w:rsidR="002B3E15" w:rsidRDefault="002B3E15" w:rsidP="00DB6006"/>
    <w:p w14:paraId="4C8E40BC" w14:textId="77777777" w:rsidR="002B3E15" w:rsidRDefault="002B3E15" w:rsidP="00DB6006">
      <w:pPr>
        <w:pStyle w:val="Heading3"/>
      </w:pPr>
      <w:bookmarkStart w:id="495" w:name="_2673929faa9fd17148b1fb800c5f8cd0"/>
      <w:bookmarkStart w:id="496" w:name="_Toc451803384"/>
      <w:r>
        <w:t>Association Rule Subsumption</w:t>
      </w:r>
      <w:bookmarkEnd w:id="495"/>
      <w:bookmarkEnd w:id="496"/>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0856459D" w14:textId="77777777" w:rsidR="002B3E15" w:rsidRDefault="002B3E15" w:rsidP="00DB6006">
      <w:pPr>
        <w:pStyle w:val="Code0"/>
      </w:pPr>
      <w:r w:rsidRPr="00043180">
        <w:rPr>
          <w:b/>
          <w:sz w:val="24"/>
          <w:szCs w:val="24"/>
        </w:rPr>
        <w:t>package</w:t>
      </w:r>
      <w:r>
        <w:t xml:space="preserve"> SIMF Conceptual Model::Rules</w:t>
      </w:r>
    </w:p>
    <w:p w14:paraId="70B95F4A" w14:textId="77777777" w:rsidR="002B3E15" w:rsidRDefault="002B3E15" w:rsidP="00DB6006">
      <w:pPr>
        <w:pStyle w:val="Heading4"/>
      </w:pPr>
      <w:r>
        <w:t>Association Ends</w:t>
      </w:r>
    </w:p>
    <w:p w14:paraId="1289901F" w14:textId="77777777" w:rsidR="002B3E15" w:rsidRDefault="002B3E15" w:rsidP="00DB6006">
      <w:pPr>
        <w:ind w:firstLine="720"/>
      </w:pPr>
      <w:r>
        <w:rPr>
          <w:noProof/>
        </w:rPr>
        <w:drawing>
          <wp:inline distT="0" distB="0" distL="0" distR="0" wp14:anchorId="1938A044" wp14:editId="2C690CCC">
            <wp:extent cx="152400" cy="152400"/>
            <wp:effectExtent l="0" t="0" r="0" b="0"/>
            <wp:docPr id="37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08309339" w14:textId="77777777" w:rsidR="00355696" w:rsidRDefault="002B3E15" w:rsidP="00DB6006">
      <w:pPr>
        <w:pStyle w:val="BodyText"/>
      </w:pPr>
      <w:r>
        <w:t>When rule subsumes another the subsumed rule will not apply (fire) if the &lt;subsumed by&gt; rules applies (fires).</w:t>
      </w:r>
    </w:p>
    <w:p w14:paraId="426AC104" w14:textId="0F74A026" w:rsidR="002B3E15" w:rsidRDefault="002B3E15" w:rsidP="00DB6006">
      <w:pPr>
        <w:pStyle w:val="BodyText"/>
      </w:pPr>
      <w:r>
        <w:t>Where rules are also patterns, a rule may specialize another which will subsume the specialized rule as well as include the generalized rule parts as parts of the specialized rule.</w:t>
      </w:r>
    </w:p>
    <w:p w14:paraId="147B826F" w14:textId="77777777" w:rsidR="002B3E15" w:rsidRDefault="002B3E15" w:rsidP="00DB6006">
      <w:pPr>
        <w:ind w:firstLine="720"/>
      </w:pPr>
      <w:r>
        <w:rPr>
          <w:noProof/>
        </w:rPr>
        <w:drawing>
          <wp:inline distT="0" distB="0" distL="0" distR="0" wp14:anchorId="551CBB82" wp14:editId="4A525C6B">
            <wp:extent cx="152400" cy="152400"/>
            <wp:effectExtent l="0" t="0" r="0" b="0"/>
            <wp:docPr id="37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614796D7" w14:textId="77777777" w:rsidR="002B3E15" w:rsidRDefault="002B3E15" w:rsidP="00DB6006">
      <w:pPr>
        <w:pStyle w:val="BodyText"/>
      </w:pPr>
      <w:r>
        <w:t>When rule is &lt;subsumed by&gt; another the subsumed rule will not apply (fire) if the &lt;subsumed by&gt; rules applies (fires).</w:t>
      </w:r>
    </w:p>
    <w:p w14:paraId="1272B0FE" w14:textId="77777777" w:rsidR="002B3E15" w:rsidRDefault="002B3E15" w:rsidP="00DB6006"/>
    <w:p w14:paraId="54FCAF8D" w14:textId="77777777" w:rsidR="002B3E15" w:rsidRDefault="002B3E15" w:rsidP="00DB6006">
      <w:pPr>
        <w:pStyle w:val="Heading3"/>
      </w:pPr>
      <w:bookmarkStart w:id="497" w:name="_41c2b6fb1f0e7f7bc2f2e429d762af6f"/>
      <w:bookmarkStart w:id="498" w:name="_Toc451803385"/>
      <w:r>
        <w:t>Association Specializations</w:t>
      </w:r>
      <w:bookmarkEnd w:id="497"/>
      <w:bookmarkEnd w:id="498"/>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14:paraId="7CE7A5A9" w14:textId="77777777" w:rsidR="002B3E15" w:rsidRDefault="002B3E15" w:rsidP="00DB6006">
      <w:pPr>
        <w:pStyle w:val="Code0"/>
      </w:pPr>
      <w:r w:rsidRPr="00043180">
        <w:rPr>
          <w:b/>
          <w:sz w:val="24"/>
          <w:szCs w:val="24"/>
        </w:rPr>
        <w:t>package</w:t>
      </w:r>
      <w:r>
        <w:t xml:space="preserve"> SIMF Conceptual Model::Rules</w:t>
      </w:r>
    </w:p>
    <w:p w14:paraId="5DCB44BF" w14:textId="77777777" w:rsidR="002B3E15" w:rsidRDefault="002B3E15" w:rsidP="00DB6006">
      <w:pPr>
        <w:pStyle w:val="Heading4"/>
      </w:pPr>
      <w:r>
        <w:t>Association Ends</w:t>
      </w:r>
    </w:p>
    <w:p w14:paraId="5A193312" w14:textId="77777777" w:rsidR="002B3E15" w:rsidRDefault="002B3E15" w:rsidP="00DB6006">
      <w:pPr>
        <w:ind w:firstLine="720"/>
      </w:pPr>
      <w:r>
        <w:rPr>
          <w:noProof/>
        </w:rPr>
        <w:drawing>
          <wp:inline distT="0" distB="0" distL="0" distR="0" wp14:anchorId="54B047D1" wp14:editId="09BFF9B1">
            <wp:extent cx="152400" cy="152400"/>
            <wp:effectExtent l="0" t="0" r="0" b="0"/>
            <wp:docPr id="37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3C911A8" w14:textId="77777777" w:rsidR="002B3E15" w:rsidRDefault="002B3E15" w:rsidP="00DB6006">
      <w:pPr>
        <w:pStyle w:val="BodyText"/>
      </w:pPr>
      <w:r>
        <w:t>The specific type in a generalization rule.</w:t>
      </w:r>
    </w:p>
    <w:p w14:paraId="23B724E3" w14:textId="77777777" w:rsidR="002B3E15" w:rsidRDefault="002B3E15" w:rsidP="00DB6006">
      <w:pPr>
        <w:ind w:firstLine="720"/>
      </w:pPr>
      <w:r>
        <w:rPr>
          <w:noProof/>
        </w:rPr>
        <w:drawing>
          <wp:inline distT="0" distB="0" distL="0" distR="0" wp14:anchorId="24DAA9D5" wp14:editId="73B2227F">
            <wp:extent cx="152400" cy="152400"/>
            <wp:effectExtent l="0" t="0" r="0" b="0"/>
            <wp:docPr id="38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440EDD8C" w14:textId="77777777" w:rsidR="002B3E15" w:rsidRDefault="002B3E15" w:rsidP="00DB6006">
      <w:pPr>
        <w:pStyle w:val="BodyText"/>
      </w:pPr>
      <w:r>
        <w:t>Generalization rules for a type</w:t>
      </w:r>
    </w:p>
    <w:p w14:paraId="09562FD6" w14:textId="77777777" w:rsidR="002B3E15" w:rsidRDefault="002B3E15" w:rsidP="00DB6006"/>
    <w:p w14:paraId="4A75CE67" w14:textId="77777777" w:rsidR="002B3E15" w:rsidRDefault="002B3E15" w:rsidP="00DB6006">
      <w:pPr>
        <w:pStyle w:val="Heading3"/>
      </w:pPr>
      <w:bookmarkStart w:id="499" w:name="_ded47679f07683882f8f128d6911711a"/>
      <w:bookmarkStart w:id="500" w:name="_Toc451803386"/>
      <w:r>
        <w:lastRenderedPageBreak/>
        <w:t>Class Type Constraint</w:t>
      </w:r>
      <w:bookmarkEnd w:id="499"/>
      <w:bookmarkEnd w:id="500"/>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0E344A12" w14:textId="77777777" w:rsidR="00355696" w:rsidRDefault="002B3E15" w:rsidP="00DB6006">
      <w:pPr>
        <w:pStyle w:val="BodyText"/>
      </w:pPr>
      <w:r>
        <w:t>A constraint of a type, including Relationships types.</w:t>
      </w:r>
    </w:p>
    <w:p w14:paraId="247C1EF6" w14:textId="4A8C94C6" w:rsidR="002B3E15" w:rsidRDefault="002B3E15" w:rsidP="00DB6006">
      <w:pPr>
        <w:pStyle w:val="BodyText"/>
      </w:pPr>
    </w:p>
    <w:p w14:paraId="48BC792A" w14:textId="77777777" w:rsidR="002B3E15" w:rsidRDefault="002B3E15" w:rsidP="00DB6006">
      <w:pPr>
        <w:pStyle w:val="Heading4"/>
      </w:pPr>
      <w:r>
        <w:t>Direct Supertypes</w:t>
      </w:r>
    </w:p>
    <w:p w14:paraId="01812A23" w14:textId="77777777" w:rsidR="002B3E15" w:rsidRDefault="007507A0" w:rsidP="00DB6006">
      <w:pPr>
        <w:ind w:left="360"/>
      </w:pPr>
      <w:hyperlink w:anchor="_82919e40af9ad2e13647e9d37bbf0956" w:history="1">
        <w:r w:rsidR="002B3E15">
          <w:rPr>
            <w:rStyle w:val="Hyperlink"/>
          </w:rPr>
          <w:t>Rule</w:t>
        </w:r>
      </w:hyperlink>
    </w:p>
    <w:p w14:paraId="533A2714" w14:textId="77777777" w:rsidR="002B3E15" w:rsidRDefault="002B3E15" w:rsidP="00DB6006">
      <w:pPr>
        <w:pStyle w:val="Code0"/>
      </w:pPr>
      <w:r w:rsidRPr="00043180">
        <w:rPr>
          <w:b/>
          <w:sz w:val="24"/>
          <w:szCs w:val="24"/>
        </w:rPr>
        <w:t>package</w:t>
      </w:r>
      <w:r>
        <w:t xml:space="preserve"> SIMF Conceptual Model::Rules</w:t>
      </w:r>
    </w:p>
    <w:p w14:paraId="78FA041A" w14:textId="77777777" w:rsidR="002B3E15" w:rsidRDefault="002B3E15" w:rsidP="00DB6006">
      <w:pPr>
        <w:pStyle w:val="Heading4"/>
      </w:pPr>
      <w:r>
        <w:t>Associations</w:t>
      </w:r>
    </w:p>
    <w:p w14:paraId="2A7C5CF2" w14:textId="77777777" w:rsidR="002B3E15" w:rsidRDefault="002B3E15" w:rsidP="00DB6006">
      <w:pPr>
        <w:ind w:left="605" w:hanging="245"/>
      </w:pPr>
      <w:r>
        <w:rPr>
          <w:noProof/>
        </w:rPr>
        <w:drawing>
          <wp:inline distT="0" distB="0" distL="0" distR="0" wp14:anchorId="13E26557" wp14:editId="6F56702D">
            <wp:extent cx="152400" cy="152400"/>
            <wp:effectExtent l="0" t="0" r="0" b="0"/>
            <wp:docPr id="38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0006815E" w14:textId="77777777" w:rsidR="002B3E15" w:rsidRDefault="002B3E15" w:rsidP="00DB6006"/>
    <w:p w14:paraId="149D9146" w14:textId="77777777" w:rsidR="002B3E15" w:rsidRDefault="002B3E15" w:rsidP="00DB6006">
      <w:pPr>
        <w:pStyle w:val="Heading3"/>
      </w:pPr>
      <w:bookmarkStart w:id="501" w:name="_5f3998cf1a072f724861db93cee66cbf"/>
      <w:bookmarkStart w:id="502" w:name="_Toc451803387"/>
      <w:r>
        <w:t>Class Type Generalization Constraint</w:t>
      </w:r>
      <w:bookmarkEnd w:id="501"/>
      <w:bookmarkEnd w:id="502"/>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14:paraId="336D911D" w14:textId="77777777" w:rsidR="00355696" w:rsidRDefault="002B3E15" w:rsidP="00DB6006">
      <w:pPr>
        <w:pStyle w:val="BodyText"/>
      </w:pPr>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p>
    <w:p w14:paraId="70562901" w14:textId="77777777" w:rsidR="00355696" w:rsidRDefault="002B3E15" w:rsidP="00DB6006">
      <w:pPr>
        <w:pStyle w:val="BodyText"/>
      </w:pPr>
      <w:r>
        <w:t>The extent (&lt;categorizes&gt; property) of the specific type is the same as or a subset of the extent of the more general type.</w:t>
      </w:r>
    </w:p>
    <w:p w14:paraId="7BDADEA7" w14:textId="0D64D543" w:rsidR="002B3E15" w:rsidRDefault="002B3E15" w:rsidP="00DB6006">
      <w:pPr>
        <w:pStyle w:val="BodyText"/>
      </w:pPr>
      <w:r>
        <w:t>Note that "multiple inheritance" is supported.</w:t>
      </w:r>
    </w:p>
    <w:p w14:paraId="169CAB52" w14:textId="77777777" w:rsidR="002B3E15" w:rsidRDefault="002B3E15" w:rsidP="00DB6006">
      <w:pPr>
        <w:pStyle w:val="Heading4"/>
      </w:pPr>
      <w:r>
        <w:t>Direct Supertypes</w:t>
      </w:r>
    </w:p>
    <w:p w14:paraId="1365136D" w14:textId="77777777" w:rsidR="002B3E15" w:rsidRDefault="007507A0" w:rsidP="00DB6006">
      <w:pPr>
        <w:ind w:left="360"/>
      </w:pPr>
      <w:hyperlink w:anchor="_ded47679f07683882f8f128d6911711a" w:history="1">
        <w:r w:rsidR="002B3E15">
          <w:rPr>
            <w:rStyle w:val="Hyperlink"/>
          </w:rPr>
          <w:t>Type Constraint</w:t>
        </w:r>
      </w:hyperlink>
    </w:p>
    <w:p w14:paraId="27A6FDA3" w14:textId="77777777" w:rsidR="002B3E15" w:rsidRDefault="002B3E15" w:rsidP="00DB6006">
      <w:pPr>
        <w:pStyle w:val="Code0"/>
      </w:pPr>
      <w:r w:rsidRPr="00043180">
        <w:rPr>
          <w:b/>
          <w:sz w:val="24"/>
          <w:szCs w:val="24"/>
        </w:rPr>
        <w:t>package</w:t>
      </w:r>
      <w:r>
        <w:t xml:space="preserve"> SIMF Conceptual Model::Rules</w:t>
      </w:r>
    </w:p>
    <w:p w14:paraId="4C5D232A" w14:textId="77777777" w:rsidR="002B3E15" w:rsidRDefault="002B3E15" w:rsidP="00DB6006">
      <w:pPr>
        <w:pStyle w:val="Heading4"/>
      </w:pPr>
      <w:r>
        <w:t>Attributes</w:t>
      </w:r>
    </w:p>
    <w:p w14:paraId="2C1AF101" w14:textId="77777777" w:rsidR="002B3E15" w:rsidRDefault="002B3E15" w:rsidP="00DB6006">
      <w:pPr>
        <w:pStyle w:val="BodyText2"/>
      </w:pPr>
      <w:r>
        <w:rPr>
          <w:noProof/>
          <w:lang w:bidi="ar-SA"/>
        </w:rPr>
        <w:drawing>
          <wp:inline distT="0" distB="0" distL="0" distR="0" wp14:anchorId="621A69AE" wp14:editId="2A551174">
            <wp:extent cx="152400" cy="152400"/>
            <wp:effectExtent l="0" t="0" r="0" b="0"/>
            <wp:docPr id="38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14:paraId="468A4D40" w14:textId="77777777" w:rsidR="00355696" w:rsidRDefault="002B3E15" w:rsidP="00DB6006">
      <w:pPr>
        <w:pStyle w:val="BodyText"/>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p>
    <w:p w14:paraId="39A8CC4B" w14:textId="77777777" w:rsidR="00355696" w:rsidRDefault="00355696" w:rsidP="00DB6006">
      <w:pPr>
        <w:pStyle w:val="BodyText"/>
      </w:pPr>
    </w:p>
    <w:p w14:paraId="1C229E67" w14:textId="77777777" w:rsidR="00355696" w:rsidRDefault="002B3E15" w:rsidP="00DB6006">
      <w:pPr>
        <w:pStyle w:val="BodyText"/>
      </w:pPr>
      <w:r>
        <w:t>If &lt;as facet&gt; is false the specialized type is "rigid" with respect to the general type - that is the &lt;has specific&gt; type may not change over the lifetime of instances of the base type. e.g. a "Tree" is always a "Plant".</w:t>
      </w:r>
    </w:p>
    <w:p w14:paraId="2B6112AE" w14:textId="77777777" w:rsidR="00355696" w:rsidRDefault="00355696" w:rsidP="00DB6006">
      <w:pPr>
        <w:pStyle w:val="BodyText"/>
      </w:pPr>
    </w:p>
    <w:p w14:paraId="209C78AD" w14:textId="772396E7" w:rsidR="002B3E15" w:rsidRDefault="002B3E15" w:rsidP="00DB6006">
      <w:pPr>
        <w:pStyle w:val="BodyText"/>
      </w:pPr>
      <w:r>
        <w:t>[BFO] Non rigid sortal</w:t>
      </w:r>
    </w:p>
    <w:p w14:paraId="2DCE3900" w14:textId="77777777" w:rsidR="002B3E15" w:rsidRDefault="002B3E15" w:rsidP="00DB6006">
      <w:pPr>
        <w:pStyle w:val="Heading4"/>
      </w:pPr>
      <w:r>
        <w:t>Associations</w:t>
      </w:r>
    </w:p>
    <w:p w14:paraId="5B6D78A9" w14:textId="77777777" w:rsidR="002B3E15" w:rsidRDefault="002B3E15" w:rsidP="00DB6006">
      <w:pPr>
        <w:ind w:left="605" w:hanging="245"/>
      </w:pPr>
      <w:r>
        <w:rPr>
          <w:noProof/>
        </w:rPr>
        <w:drawing>
          <wp:inline distT="0" distB="0" distL="0" distR="0" wp14:anchorId="1C8B4F6E" wp14:editId="277302F5">
            <wp:extent cx="152400" cy="152400"/>
            <wp:effectExtent l="0" t="0" r="0" b="0"/>
            <wp:docPr id="38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14:paraId="11BAC610" w14:textId="77777777" w:rsidR="002B3E15" w:rsidRDefault="002B3E15" w:rsidP="00DB6006">
      <w:pPr>
        <w:pStyle w:val="BodyText"/>
      </w:pPr>
      <w:r>
        <w:t>The specific type in a generalization rule.</w:t>
      </w:r>
    </w:p>
    <w:p w14:paraId="454CFF0C" w14:textId="77777777" w:rsidR="002B3E15" w:rsidRDefault="002B3E15" w:rsidP="00DB6006">
      <w:pPr>
        <w:ind w:left="605" w:hanging="245"/>
      </w:pPr>
      <w:r>
        <w:rPr>
          <w:noProof/>
        </w:rPr>
        <w:drawing>
          <wp:inline distT="0" distB="0" distL="0" distR="0" wp14:anchorId="02453C3C" wp14:editId="35248B5C">
            <wp:extent cx="152400" cy="152400"/>
            <wp:effectExtent l="0" t="0" r="0" b="0"/>
            <wp:docPr id="38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5E141C8" w14:textId="77777777" w:rsidR="002B3E15" w:rsidRDefault="002B3E15" w:rsidP="00DB6006">
      <w:pPr>
        <w:pStyle w:val="BodyText"/>
      </w:pPr>
      <w:r>
        <w:t>The general type in the Generalization rule.</w:t>
      </w:r>
    </w:p>
    <w:p w14:paraId="1DA56801" w14:textId="77777777" w:rsidR="002B3E15" w:rsidRDefault="002B3E15" w:rsidP="00DB6006"/>
    <w:p w14:paraId="6D93B9BD" w14:textId="77777777" w:rsidR="002B3E15" w:rsidRDefault="002B3E15" w:rsidP="00DB6006">
      <w:pPr>
        <w:pStyle w:val="Heading3"/>
      </w:pPr>
      <w:bookmarkStart w:id="503" w:name="_0ae2de066cc60f0d0ea185e32c2ee88c"/>
      <w:bookmarkStart w:id="504" w:name="_Toc451803388"/>
      <w:r>
        <w:t>Class Type or Property</w:t>
      </w:r>
      <w:bookmarkEnd w:id="503"/>
      <w:bookmarkEnd w:id="504"/>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14:paraId="57497D85" w14:textId="77777777" w:rsidR="002B3E15" w:rsidRDefault="002B3E15" w:rsidP="00DB6006">
      <w:pPr>
        <w:pStyle w:val="BodyText"/>
      </w:pPr>
      <w:r>
        <w:t>The union of types and variables such that they can both be generalized and used in constraints.</w:t>
      </w:r>
    </w:p>
    <w:p w14:paraId="39614CE1" w14:textId="77777777" w:rsidR="002B3E15" w:rsidRDefault="002B3E15" w:rsidP="00DB6006">
      <w:pPr>
        <w:pStyle w:val="Code0"/>
      </w:pPr>
      <w:r w:rsidRPr="00043180">
        <w:rPr>
          <w:b/>
          <w:sz w:val="24"/>
          <w:szCs w:val="24"/>
        </w:rPr>
        <w:t>package</w:t>
      </w:r>
      <w:r>
        <w:t xml:space="preserve"> SIMF Conceptual Model::Rules</w:t>
      </w:r>
    </w:p>
    <w:p w14:paraId="64CF2D5A" w14:textId="77777777" w:rsidR="002B3E15" w:rsidRDefault="002B3E15" w:rsidP="00DB6006">
      <w:pPr>
        <w:pStyle w:val="Heading4"/>
      </w:pPr>
      <w:r>
        <w:lastRenderedPageBreak/>
        <w:t>Associations</w:t>
      </w:r>
    </w:p>
    <w:p w14:paraId="7B0BB8D2" w14:textId="77777777" w:rsidR="002B3E15" w:rsidRDefault="002B3E15" w:rsidP="00DB6006">
      <w:pPr>
        <w:ind w:left="605" w:hanging="245"/>
      </w:pPr>
      <w:r>
        <w:rPr>
          <w:noProof/>
        </w:rPr>
        <w:drawing>
          <wp:inline distT="0" distB="0" distL="0" distR="0" wp14:anchorId="56031FCA" wp14:editId="50E77148">
            <wp:extent cx="152400" cy="152400"/>
            <wp:effectExtent l="0" t="0" r="0" b="0"/>
            <wp:docPr id="39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0BBE5C69" w14:textId="77777777" w:rsidR="002B3E15" w:rsidRDefault="002B3E15" w:rsidP="00DB6006">
      <w:pPr>
        <w:pStyle w:val="BodyText"/>
      </w:pPr>
      <w:r>
        <w:t>Multiplicity constraint of a type or property.</w:t>
      </w:r>
    </w:p>
    <w:p w14:paraId="20EBCF09" w14:textId="77777777" w:rsidR="002B3E15" w:rsidRDefault="002B3E15" w:rsidP="00DB6006"/>
    <w:p w14:paraId="11724A2A" w14:textId="77777777" w:rsidR="002B3E15" w:rsidRDefault="002B3E15" w:rsidP="00DB6006">
      <w:pPr>
        <w:pStyle w:val="Heading3"/>
      </w:pPr>
      <w:bookmarkStart w:id="505" w:name="_59324bc0a187b5b1a45abfbd51f5a493"/>
      <w:bookmarkStart w:id="506" w:name="_Toc451803389"/>
      <w:r>
        <w:t>Association Unique Set</w:t>
      </w:r>
      <w:bookmarkEnd w:id="505"/>
      <w:bookmarkEnd w:id="506"/>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6893E215" w14:textId="77777777" w:rsidR="002B3E15" w:rsidRDefault="002B3E15" w:rsidP="00DB6006">
      <w:pPr>
        <w:pStyle w:val="Code0"/>
      </w:pPr>
      <w:r w:rsidRPr="00043180">
        <w:rPr>
          <w:b/>
          <w:sz w:val="24"/>
          <w:szCs w:val="24"/>
        </w:rPr>
        <w:t>package</w:t>
      </w:r>
      <w:r>
        <w:t xml:space="preserve"> SIMF Conceptual Model::Rules</w:t>
      </w:r>
    </w:p>
    <w:p w14:paraId="0C551BA5" w14:textId="77777777" w:rsidR="002B3E15" w:rsidRDefault="002B3E15" w:rsidP="00DB6006">
      <w:pPr>
        <w:pStyle w:val="Heading4"/>
      </w:pPr>
      <w:r>
        <w:t>Association Ends</w:t>
      </w:r>
    </w:p>
    <w:p w14:paraId="38123E84" w14:textId="77777777" w:rsidR="002B3E15" w:rsidRDefault="002B3E15" w:rsidP="00DB6006">
      <w:pPr>
        <w:ind w:firstLine="720"/>
      </w:pPr>
      <w:r>
        <w:rPr>
          <w:noProof/>
        </w:rPr>
        <w:drawing>
          <wp:inline distT="0" distB="0" distL="0" distR="0" wp14:anchorId="59F1BC62" wp14:editId="29D4E4A7">
            <wp:extent cx="152400" cy="152400"/>
            <wp:effectExtent l="0" t="0" r="0" b="0"/>
            <wp:docPr id="39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F522EC" w14:textId="77777777" w:rsidR="002B3E15" w:rsidRDefault="002B3E15" w:rsidP="00DB6006">
      <w:pPr>
        <w:pStyle w:val="BodyText"/>
      </w:pPr>
      <w:r>
        <w:t>The set of involved properties within a type that uniquely identify an individual.</w:t>
      </w:r>
    </w:p>
    <w:p w14:paraId="0D4990D4" w14:textId="77777777" w:rsidR="002B3E15" w:rsidRDefault="002B3E15" w:rsidP="00DB6006">
      <w:pPr>
        <w:ind w:firstLine="720"/>
      </w:pPr>
      <w:r>
        <w:rPr>
          <w:noProof/>
        </w:rPr>
        <w:drawing>
          <wp:inline distT="0" distB="0" distL="0" distR="0" wp14:anchorId="6754A778" wp14:editId="35A98767">
            <wp:extent cx="152400" cy="152400"/>
            <wp:effectExtent l="0" t="0" r="0" b="0"/>
            <wp:docPr id="39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5A45C75E" w14:textId="77777777" w:rsidR="002B3E15" w:rsidRDefault="002B3E15" w:rsidP="00DB6006">
      <w:pPr>
        <w:pStyle w:val="BodyText"/>
      </w:pPr>
      <w:r>
        <w:t>Uniqueness constraints for a property.</w:t>
      </w:r>
    </w:p>
    <w:p w14:paraId="41FE3D63" w14:textId="77777777" w:rsidR="002B3E15" w:rsidRDefault="002B3E15" w:rsidP="00DB6006"/>
    <w:p w14:paraId="5185C971" w14:textId="77777777" w:rsidR="002B3E15" w:rsidRDefault="002B3E15" w:rsidP="00DB6006">
      <w:pPr>
        <w:pStyle w:val="Heading3"/>
      </w:pPr>
      <w:bookmarkStart w:id="507" w:name="_982e84b7afc784b4d0aa763204953a3d"/>
      <w:bookmarkStart w:id="508" w:name="_Toc451803390"/>
      <w:r>
        <w:t>Class Uniqueness Constraint</w:t>
      </w:r>
      <w:bookmarkEnd w:id="507"/>
      <w:bookmarkEnd w:id="508"/>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665245DC" w14:textId="77777777" w:rsidR="00355696" w:rsidRDefault="002B3E15" w:rsidP="00DB6006">
      <w:pPr>
        <w:pStyle w:val="BodyText"/>
      </w:pPr>
      <w:r>
        <w:t>A constraint that, within the &lt;constrains&gt;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p>
    <w:p w14:paraId="148DE306" w14:textId="4616734E" w:rsidR="002B3E15" w:rsidRDefault="002B3E15" w:rsidP="00DB6006">
      <w:pPr>
        <w:pStyle w:val="BodyText"/>
      </w:pPr>
      <w:r>
        <w:t>Note: Uniqueness may be used to define a "key".</w:t>
      </w:r>
    </w:p>
    <w:p w14:paraId="224B1108" w14:textId="77777777" w:rsidR="002B3E15" w:rsidRDefault="002B3E15" w:rsidP="00DB6006">
      <w:pPr>
        <w:pStyle w:val="Heading4"/>
      </w:pPr>
      <w:r>
        <w:t>Direct Supertypes</w:t>
      </w:r>
    </w:p>
    <w:p w14:paraId="34D92E0F" w14:textId="77777777" w:rsidR="002B3E15" w:rsidRDefault="007507A0" w:rsidP="00DB6006">
      <w:pPr>
        <w:ind w:left="360"/>
      </w:pPr>
      <w:hyperlink w:anchor="_ded47679f07683882f8f128d6911711a" w:history="1">
        <w:r w:rsidR="002B3E15">
          <w:rPr>
            <w:rStyle w:val="Hyperlink"/>
          </w:rPr>
          <w:t>Type Constraint</w:t>
        </w:r>
      </w:hyperlink>
    </w:p>
    <w:p w14:paraId="0AC8BA3D" w14:textId="77777777" w:rsidR="002B3E15" w:rsidRDefault="002B3E15" w:rsidP="00DB6006">
      <w:pPr>
        <w:pStyle w:val="Code0"/>
      </w:pPr>
      <w:r w:rsidRPr="00043180">
        <w:rPr>
          <w:b/>
          <w:sz w:val="24"/>
          <w:szCs w:val="24"/>
        </w:rPr>
        <w:t>package</w:t>
      </w:r>
      <w:r>
        <w:t xml:space="preserve"> SIMF Conceptual Model::Rules</w:t>
      </w:r>
    </w:p>
    <w:p w14:paraId="519D5FE5" w14:textId="77777777" w:rsidR="002B3E15" w:rsidRDefault="002B3E15" w:rsidP="00DB6006">
      <w:pPr>
        <w:pStyle w:val="Heading4"/>
      </w:pPr>
      <w:r>
        <w:t>Attributes</w:t>
      </w:r>
    </w:p>
    <w:p w14:paraId="1D74B4B4" w14:textId="77777777" w:rsidR="002B3E15" w:rsidRDefault="002B3E15" w:rsidP="00DB6006">
      <w:pPr>
        <w:pStyle w:val="BodyText2"/>
      </w:pPr>
      <w:r>
        <w:rPr>
          <w:noProof/>
          <w:lang w:bidi="ar-SA"/>
        </w:rPr>
        <w:drawing>
          <wp:inline distT="0" distB="0" distL="0" distR="0" wp14:anchorId="43BC47F8" wp14:editId="2921CEDC">
            <wp:extent cx="152400" cy="152400"/>
            <wp:effectExtent l="0" t="0" r="0" b="0"/>
            <wp:docPr id="396"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21450F12" w14:textId="77777777" w:rsidR="002B3E15" w:rsidRDefault="002B3E15" w:rsidP="00DB6006">
      <w:pPr>
        <w:pStyle w:val="BodyText"/>
      </w:pPr>
      <w:r>
        <w:t>A uniqueness constraint that can be interpreted as a "primary key", the identity of an entity.</w:t>
      </w:r>
    </w:p>
    <w:p w14:paraId="715FE96C" w14:textId="77777777" w:rsidR="002B3E15" w:rsidRDefault="002B3E15" w:rsidP="00DB6006">
      <w:pPr>
        <w:pStyle w:val="Heading4"/>
      </w:pPr>
      <w:r>
        <w:t>Associations</w:t>
      </w:r>
    </w:p>
    <w:p w14:paraId="078AC3CE" w14:textId="77777777" w:rsidR="002B3E15" w:rsidRDefault="002B3E15" w:rsidP="00DB6006">
      <w:pPr>
        <w:ind w:left="605" w:hanging="245"/>
      </w:pPr>
      <w:r>
        <w:rPr>
          <w:noProof/>
        </w:rPr>
        <w:drawing>
          <wp:inline distT="0" distB="0" distL="0" distR="0" wp14:anchorId="110998A1" wp14:editId="38310FA3">
            <wp:extent cx="152400" cy="152400"/>
            <wp:effectExtent l="0" t="0" r="0" b="0"/>
            <wp:docPr id="3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71867B24" w14:textId="77777777" w:rsidR="002B3E15" w:rsidRDefault="002B3E15" w:rsidP="00DB6006">
      <w:pPr>
        <w:pStyle w:val="BodyText"/>
        <w:rPr>
          <w:b/>
          <w:bCs/>
          <w:color w:val="365F91"/>
          <w:sz w:val="40"/>
          <w:szCs w:val="40"/>
        </w:rPr>
      </w:pPr>
      <w:r>
        <w:t>The set of involved properties within a type that uniquely identify an individual.</w:t>
      </w:r>
      <w:r>
        <w:br w:type="page"/>
      </w:r>
    </w:p>
    <w:p w14:paraId="4F2F14F4" w14:textId="77777777" w:rsidR="002B3E15" w:rsidRDefault="002B3E15" w:rsidP="00DB6006">
      <w:pPr>
        <w:pStyle w:val="Heading2"/>
      </w:pPr>
      <w:bookmarkStart w:id="509" w:name="_Toc451803391"/>
      <w:r>
        <w:lastRenderedPageBreak/>
        <w:t>SIMF Conceptual Model::Structures</w:t>
      </w:r>
      <w:bookmarkEnd w:id="509"/>
    </w:p>
    <w:p w14:paraId="586F0CB7" w14:textId="77777777" w:rsidR="00355696" w:rsidRDefault="002B3E15" w:rsidP="00DB6006">
      <w:pPr>
        <w:pStyle w:val="BodyText"/>
      </w:pPr>
      <w:r>
        <w:t>Structures provide for things with properties (or variables) that are part of their logical or physical composition.</w:t>
      </w:r>
    </w:p>
    <w:p w14:paraId="53786675" w14:textId="77777777" w:rsidR="00355696" w:rsidRDefault="00355696" w:rsidP="00DB6006">
      <w:pPr>
        <w:pStyle w:val="BodyText"/>
      </w:pPr>
    </w:p>
    <w:p w14:paraId="5C43BEAA" w14:textId="3747AB03" w:rsidR="002B3E15" w:rsidRDefault="002B3E15" w:rsidP="00DB6006">
      <w:pPr>
        <w:pStyle w:val="BodyText"/>
      </w:pPr>
      <w:r>
        <w:t>Structures include situations where situations are arrangements of individuals, assertions and the relations and assertions between them over a timespan. Any "condition" that exists is a situation - including relations.</w:t>
      </w:r>
    </w:p>
    <w:p w14:paraId="2DF65A6C" w14:textId="77777777" w:rsidR="002B3E15" w:rsidRDefault="002B3E15" w:rsidP="00DB6006">
      <w:pPr>
        <w:pStyle w:val="Heading3"/>
      </w:pPr>
      <w:bookmarkStart w:id="510" w:name="_Toc451803392"/>
      <w:r>
        <w:t>Diagram: Structures</w:t>
      </w:r>
      <w:bookmarkEnd w:id="510"/>
    </w:p>
    <w:p w14:paraId="5EF7B2D4" w14:textId="77777777" w:rsidR="002B3E15" w:rsidRDefault="002B3E15" w:rsidP="00DB6006">
      <w:pPr>
        <w:jc w:val="center"/>
        <w:rPr>
          <w:rFonts w:cs="Arial"/>
        </w:rPr>
      </w:pPr>
      <w:r>
        <w:rPr>
          <w:noProof/>
        </w:rPr>
        <w:drawing>
          <wp:inline distT="0" distB="0" distL="0" distR="0" wp14:anchorId="4D31AE11" wp14:editId="05EF9174">
            <wp:extent cx="6188074" cy="4962542"/>
            <wp:effectExtent l="0" t="0" r="0" b="0"/>
            <wp:docPr id="400" name="Picture -1039290111.png" descr="-103929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39290111.png"/>
                    <pic:cNvPicPr/>
                  </pic:nvPicPr>
                  <pic:blipFill>
                    <a:blip r:embed="rId48" cstate="print"/>
                    <a:stretch>
                      <a:fillRect/>
                    </a:stretch>
                  </pic:blipFill>
                  <pic:spPr>
                    <a:xfrm>
                      <a:off x="0" y="0"/>
                      <a:ext cx="6188074" cy="4962542"/>
                    </a:xfrm>
                    <a:prstGeom prst="rect">
                      <a:avLst/>
                    </a:prstGeom>
                  </pic:spPr>
                </pic:pic>
              </a:graphicData>
            </a:graphic>
          </wp:inline>
        </w:drawing>
      </w:r>
    </w:p>
    <w:p w14:paraId="5F9467CC"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Structures</w:t>
      </w:r>
    </w:p>
    <w:p w14:paraId="5B5EF5D1" w14:textId="77777777" w:rsidR="002B3E15" w:rsidRDefault="002B3E15" w:rsidP="00DB6006">
      <w:pPr>
        <w:pStyle w:val="BodyText"/>
      </w:pPr>
      <w:r>
        <w:t>A set of role bindings about a specific subject</w:t>
      </w:r>
    </w:p>
    <w:p w14:paraId="650944AA" w14:textId="77777777" w:rsidR="002B3E15" w:rsidRDefault="002B3E15" w:rsidP="00DB6006">
      <w:r>
        <w:t xml:space="preserve"> </w:t>
      </w:r>
    </w:p>
    <w:p w14:paraId="2F9C239F" w14:textId="77777777" w:rsidR="002B3E15" w:rsidRDefault="002B3E15" w:rsidP="00DB6006"/>
    <w:p w14:paraId="140F59E4" w14:textId="77777777" w:rsidR="002B3E15" w:rsidRDefault="002B3E15" w:rsidP="00DB6006">
      <w:pPr>
        <w:pStyle w:val="Heading3"/>
      </w:pPr>
      <w:bookmarkStart w:id="511" w:name="_e829344c78ea1a9e5e18c7bc51ff8f64"/>
      <w:bookmarkStart w:id="512" w:name="_Toc451803393"/>
      <w:r>
        <w:t>Class Binding</w:t>
      </w:r>
      <w:bookmarkEnd w:id="511"/>
      <w:bookmarkEnd w:id="512"/>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14:paraId="018DCEBA" w14:textId="77777777" w:rsidR="00355696" w:rsidRDefault="002B3E15" w:rsidP="00DB6006">
      <w:pPr>
        <w:pStyle w:val="BodyText"/>
      </w:pPr>
      <w:r>
        <w:t>A binding binds a particular thing to a property in a structure (including relationships and records). A.K.A. the value of a property.</w:t>
      </w:r>
    </w:p>
    <w:p w14:paraId="19F3C412" w14:textId="77777777" w:rsidR="00355696" w:rsidRDefault="00355696" w:rsidP="00DB6006">
      <w:pPr>
        <w:pStyle w:val="BodyText"/>
      </w:pPr>
    </w:p>
    <w:p w14:paraId="4DB9F36D" w14:textId="77777777" w:rsidR="00355696" w:rsidRDefault="002B3E15" w:rsidP="00DB6006">
      <w:pPr>
        <w:pStyle w:val="BodyText"/>
      </w:pPr>
      <w:r>
        <w:lastRenderedPageBreak/>
        <w:t>For relations (which are structures), this is also known as an "association end".</w:t>
      </w:r>
    </w:p>
    <w:p w14:paraId="65B3DCE2" w14:textId="77777777" w:rsidR="00355696" w:rsidRDefault="00355696" w:rsidP="00DB6006">
      <w:pPr>
        <w:pStyle w:val="BodyText"/>
      </w:pPr>
    </w:p>
    <w:p w14:paraId="3646F490" w14:textId="77777777" w:rsidR="00355696" w:rsidRDefault="002B3E15" w:rsidP="00DB6006">
      <w:pPr>
        <w:pStyle w:val="BodyText"/>
      </w:pPr>
      <w:r>
        <w:t>Where a binding is to an expression evaluation, the binding shall evaluate to the evaluation of the expression.</w:t>
      </w:r>
    </w:p>
    <w:p w14:paraId="1D41052C" w14:textId="77777777" w:rsidR="00355696" w:rsidRDefault="00355696" w:rsidP="00DB6006">
      <w:pPr>
        <w:pStyle w:val="BodyText"/>
      </w:pPr>
    </w:p>
    <w:p w14:paraId="04341332" w14:textId="77777777" w:rsidR="00355696" w:rsidRDefault="002B3E15" w:rsidP="00DB6006">
      <w:pPr>
        <w:pStyle w:val="BodyText"/>
      </w:pPr>
      <w:r>
        <w:t>The bound to thing must conform with the &lt;is of type&gt; type of the property. If the bound individual conforms to the "requires type" of the property, the &lt;is of type&gt; of the thing will be asserted.</w:t>
      </w:r>
    </w:p>
    <w:p w14:paraId="5C4961A5" w14:textId="77777777" w:rsidR="00355696" w:rsidRDefault="00355696" w:rsidP="00DB6006">
      <w:pPr>
        <w:pStyle w:val="BodyText"/>
      </w:pPr>
    </w:p>
    <w:p w14:paraId="2BF82C1D" w14:textId="5CD11617" w:rsidR="002B3E15" w:rsidRDefault="002B3E15" w:rsidP="00DB6006">
      <w:pPr>
        <w:pStyle w:val="BodyText"/>
      </w:pPr>
      <w:r>
        <w:t>The type of the &lt;bound in&gt; structure must (directly or indirectly) have the type the "binds" properties &lt;property of&gt; type.</w:t>
      </w:r>
    </w:p>
    <w:p w14:paraId="6AC1156C" w14:textId="77777777" w:rsidR="002B3E15" w:rsidRDefault="002B3E15" w:rsidP="00DB6006">
      <w:pPr>
        <w:pStyle w:val="Heading4"/>
      </w:pPr>
      <w:r>
        <w:t>Direct Supertypes</w:t>
      </w:r>
    </w:p>
    <w:p w14:paraId="0C5FB59E" w14:textId="77777777" w:rsidR="002B3E15" w:rsidRDefault="007507A0" w:rsidP="00DB6006">
      <w:pPr>
        <w:ind w:left="360"/>
      </w:pPr>
      <w:hyperlink w:anchor="_a52cb0ff6e414b3170b58afe10b6afcb" w:history="1">
        <w:r w:rsidR="002B3E15">
          <w:rPr>
            <w:rStyle w:val="Hyperlink"/>
          </w:rPr>
          <w:t>Anything</w:t>
        </w:r>
      </w:hyperlink>
    </w:p>
    <w:p w14:paraId="4EC718A8" w14:textId="77777777" w:rsidR="002B3E15" w:rsidRDefault="002B3E15" w:rsidP="00DB6006">
      <w:pPr>
        <w:pStyle w:val="Code0"/>
      </w:pPr>
      <w:r w:rsidRPr="00043180">
        <w:rPr>
          <w:b/>
          <w:sz w:val="24"/>
          <w:szCs w:val="24"/>
        </w:rPr>
        <w:t>package</w:t>
      </w:r>
      <w:r>
        <w:t xml:space="preserve"> SIMF Conceptual Model::Structures</w:t>
      </w:r>
    </w:p>
    <w:p w14:paraId="4709CFF4" w14:textId="77777777" w:rsidR="002B3E15" w:rsidRDefault="002B3E15" w:rsidP="00DB6006">
      <w:pPr>
        <w:pStyle w:val="Heading4"/>
      </w:pPr>
      <w:r>
        <w:t>Associations</w:t>
      </w:r>
    </w:p>
    <w:p w14:paraId="5E7BA532" w14:textId="77777777" w:rsidR="002B3E15" w:rsidRDefault="002B3E15" w:rsidP="00DB6006">
      <w:pPr>
        <w:ind w:left="605" w:hanging="245"/>
      </w:pPr>
      <w:r>
        <w:rPr>
          <w:noProof/>
        </w:rPr>
        <w:drawing>
          <wp:inline distT="0" distB="0" distL="0" distR="0" wp14:anchorId="52ABC95C" wp14:editId="2358AD6F">
            <wp:extent cx="152400" cy="152400"/>
            <wp:effectExtent l="0" t="0" r="0" b="0"/>
            <wp:docPr id="40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487D5C09" w14:textId="77777777" w:rsidR="002B3E15" w:rsidRDefault="002B3E15" w:rsidP="00DB6006">
      <w:pPr>
        <w:pStyle w:val="BodyText"/>
      </w:pPr>
      <w:r>
        <w:t>The property a binding binds a thing to.</w:t>
      </w:r>
    </w:p>
    <w:p w14:paraId="0C409C31" w14:textId="77777777" w:rsidR="002B3E15" w:rsidRDefault="002B3E15" w:rsidP="00DB6006">
      <w:pPr>
        <w:ind w:left="605" w:hanging="245"/>
      </w:pPr>
      <w:r>
        <w:rPr>
          <w:noProof/>
        </w:rPr>
        <w:drawing>
          <wp:inline distT="0" distB="0" distL="0" distR="0" wp14:anchorId="1C023B17" wp14:editId="1CA1AAF0">
            <wp:extent cx="152400" cy="152400"/>
            <wp:effectExtent l="0" t="0" r="0" b="0"/>
            <wp:docPr id="40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25B4ABE4" w14:textId="77777777" w:rsidR="002B3E15" w:rsidRDefault="002B3E15" w:rsidP="00DB6006">
      <w:pPr>
        <w:pStyle w:val="BodyText"/>
      </w:pPr>
      <w:r>
        <w:t>The thing(s) bound to a property in a specific situation.</w:t>
      </w:r>
    </w:p>
    <w:p w14:paraId="1F330420" w14:textId="77777777" w:rsidR="002B3E15" w:rsidRDefault="002B3E15" w:rsidP="00DB6006">
      <w:pPr>
        <w:ind w:left="605" w:hanging="245"/>
      </w:pPr>
      <w:r>
        <w:rPr>
          <w:noProof/>
        </w:rPr>
        <w:drawing>
          <wp:inline distT="0" distB="0" distL="0" distR="0" wp14:anchorId="01277AE7" wp14:editId="62A2AEDB">
            <wp:extent cx="152400" cy="152400"/>
            <wp:effectExtent l="0" t="0" r="0" b="0"/>
            <wp:docPr id="40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0331FF3E" w14:textId="77777777" w:rsidR="002B3E15" w:rsidRDefault="002B3E15" w:rsidP="00DB6006">
      <w:pPr>
        <w:pStyle w:val="BodyText"/>
      </w:pPr>
      <w:r>
        <w:t>The structure asserting the binding.</w:t>
      </w:r>
    </w:p>
    <w:p w14:paraId="3019A92B" w14:textId="77777777" w:rsidR="002B3E15" w:rsidRDefault="002B3E15" w:rsidP="00DB6006"/>
    <w:p w14:paraId="637BA093" w14:textId="77777777" w:rsidR="002B3E15" w:rsidRDefault="002B3E15" w:rsidP="00DB6006">
      <w:pPr>
        <w:pStyle w:val="Heading3"/>
      </w:pPr>
      <w:bookmarkStart w:id="513" w:name="_cecbcb963a1ccbfd64958a6886273e2c"/>
      <w:bookmarkStart w:id="514" w:name="_Toc451803394"/>
      <w:r>
        <w:t>Association Bound in situation</w:t>
      </w:r>
      <w:bookmarkEnd w:id="513"/>
      <w:bookmarkEnd w:id="514"/>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14:paraId="18CC22F6" w14:textId="77777777" w:rsidR="002B3E15" w:rsidRDefault="002B3E15" w:rsidP="00DB6006">
      <w:pPr>
        <w:pStyle w:val="Code0"/>
      </w:pPr>
      <w:r w:rsidRPr="00043180">
        <w:rPr>
          <w:b/>
          <w:sz w:val="24"/>
          <w:szCs w:val="24"/>
        </w:rPr>
        <w:t>package</w:t>
      </w:r>
      <w:r>
        <w:t xml:space="preserve"> SIMF Conceptual Model::Structures</w:t>
      </w:r>
    </w:p>
    <w:p w14:paraId="6A65FEFF" w14:textId="77777777" w:rsidR="002B3E15" w:rsidRDefault="002B3E15" w:rsidP="00DB6006">
      <w:pPr>
        <w:pStyle w:val="Heading4"/>
      </w:pPr>
      <w:r>
        <w:t>Association Ends</w:t>
      </w:r>
    </w:p>
    <w:p w14:paraId="65F46F5A" w14:textId="77777777" w:rsidR="002B3E15" w:rsidRDefault="002B3E15" w:rsidP="00DB6006">
      <w:pPr>
        <w:ind w:firstLine="720"/>
      </w:pPr>
      <w:r>
        <w:rPr>
          <w:noProof/>
        </w:rPr>
        <w:drawing>
          <wp:inline distT="0" distB="0" distL="0" distR="0" wp14:anchorId="161AF795" wp14:editId="2398BCEA">
            <wp:extent cx="152400" cy="152400"/>
            <wp:effectExtent l="0" t="0" r="0" b="0"/>
            <wp:docPr id="40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D60AD0E" w14:textId="77777777" w:rsidR="002B3E15" w:rsidRDefault="002B3E15" w:rsidP="00DB6006">
      <w:pPr>
        <w:pStyle w:val="BodyText"/>
      </w:pPr>
      <w:r>
        <w:t>Bindings asserted in a structure.</w:t>
      </w:r>
    </w:p>
    <w:p w14:paraId="30DBD85D" w14:textId="77777777" w:rsidR="002B3E15" w:rsidRDefault="002B3E15" w:rsidP="00DB6006">
      <w:pPr>
        <w:ind w:firstLine="720"/>
      </w:pPr>
      <w:r>
        <w:rPr>
          <w:noProof/>
        </w:rPr>
        <w:drawing>
          <wp:inline distT="0" distB="0" distL="0" distR="0" wp14:anchorId="35940FCF" wp14:editId="0C2F57E3">
            <wp:extent cx="152400" cy="152400"/>
            <wp:effectExtent l="0" t="0" r="0" b="0"/>
            <wp:docPr id="4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14:paraId="7D083F5F" w14:textId="77777777" w:rsidR="002B3E15" w:rsidRDefault="002B3E15" w:rsidP="00DB6006">
      <w:pPr>
        <w:pStyle w:val="BodyText"/>
      </w:pPr>
      <w:r>
        <w:t>The structure asserting the binding.</w:t>
      </w:r>
    </w:p>
    <w:p w14:paraId="40742CAD" w14:textId="77777777" w:rsidR="002B3E15" w:rsidRDefault="002B3E15" w:rsidP="00DB6006"/>
    <w:p w14:paraId="43E2CAC7" w14:textId="77777777" w:rsidR="002B3E15" w:rsidRDefault="002B3E15" w:rsidP="00DB6006">
      <w:pPr>
        <w:pStyle w:val="Heading3"/>
      </w:pPr>
      <w:bookmarkStart w:id="515" w:name="_444acb79998335389f7e87d5befeeb68"/>
      <w:bookmarkStart w:id="516" w:name="_Toc451803395"/>
      <w:r>
        <w:t>Association Bound individual</w:t>
      </w:r>
      <w:bookmarkEnd w:id="515"/>
      <w:bookmarkEnd w:id="516"/>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6E8A1DA4" w14:textId="77777777" w:rsidR="002B3E15" w:rsidRDefault="002B3E15" w:rsidP="00DB6006">
      <w:pPr>
        <w:pStyle w:val="Code0"/>
      </w:pPr>
      <w:r w:rsidRPr="00043180">
        <w:rPr>
          <w:b/>
          <w:sz w:val="24"/>
          <w:szCs w:val="24"/>
        </w:rPr>
        <w:t>package</w:t>
      </w:r>
      <w:r>
        <w:t xml:space="preserve"> SIMF Conceptual Model::Structures</w:t>
      </w:r>
    </w:p>
    <w:p w14:paraId="43A00541" w14:textId="77777777" w:rsidR="002B3E15" w:rsidRDefault="002B3E15" w:rsidP="00DB6006">
      <w:pPr>
        <w:pStyle w:val="Heading4"/>
      </w:pPr>
      <w:r>
        <w:t>Association Ends</w:t>
      </w:r>
    </w:p>
    <w:p w14:paraId="6CF65F02" w14:textId="77777777" w:rsidR="002B3E15" w:rsidRDefault="002B3E15" w:rsidP="00DB6006">
      <w:pPr>
        <w:ind w:firstLine="720"/>
      </w:pPr>
      <w:r>
        <w:rPr>
          <w:noProof/>
        </w:rPr>
        <w:drawing>
          <wp:inline distT="0" distB="0" distL="0" distR="0" wp14:anchorId="0F4B5138" wp14:editId="57779C32">
            <wp:extent cx="152400" cy="152400"/>
            <wp:effectExtent l="0" t="0" r="0" b="0"/>
            <wp:docPr id="41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14:paraId="42A7CC1C" w14:textId="77777777" w:rsidR="002B3E15" w:rsidRDefault="002B3E15" w:rsidP="00DB6006">
      <w:pPr>
        <w:pStyle w:val="BodyText"/>
      </w:pPr>
      <w:r>
        <w:t>The thing(s) bound to a property in a specific situation.</w:t>
      </w:r>
    </w:p>
    <w:p w14:paraId="3A4E15BB" w14:textId="77777777" w:rsidR="002B3E15" w:rsidRDefault="002B3E15" w:rsidP="00DB6006">
      <w:pPr>
        <w:ind w:firstLine="720"/>
      </w:pPr>
      <w:r>
        <w:rPr>
          <w:noProof/>
        </w:rPr>
        <w:drawing>
          <wp:inline distT="0" distB="0" distL="0" distR="0" wp14:anchorId="22B0159D" wp14:editId="5839EDA4">
            <wp:extent cx="152400" cy="152400"/>
            <wp:effectExtent l="0" t="0" r="0" b="0"/>
            <wp:docPr id="414"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60A46C51" w14:textId="77777777" w:rsidR="002B3E15" w:rsidRDefault="002B3E15" w:rsidP="00DB6006">
      <w:pPr>
        <w:pStyle w:val="BodyText"/>
      </w:pPr>
      <w:r>
        <w:t>Bindings a thing is bound to.</w:t>
      </w:r>
    </w:p>
    <w:p w14:paraId="1EDC40E9" w14:textId="77777777" w:rsidR="002B3E15" w:rsidRDefault="002B3E15" w:rsidP="00DB6006"/>
    <w:p w14:paraId="02B2EA30" w14:textId="77777777" w:rsidR="002B3E15" w:rsidRDefault="002B3E15" w:rsidP="00DB6006">
      <w:pPr>
        <w:pStyle w:val="Heading3"/>
      </w:pPr>
      <w:bookmarkStart w:id="517" w:name="_05fe47ba9f82b41047c153424cdf5894"/>
      <w:bookmarkStart w:id="518" w:name="_Toc451803396"/>
      <w:r>
        <w:t>Association Bound property</w:t>
      </w:r>
      <w:bookmarkEnd w:id="517"/>
      <w:bookmarkEnd w:id="518"/>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24CEE81D" w14:textId="77777777" w:rsidR="002B3E15" w:rsidRDefault="002B3E15" w:rsidP="00DB6006">
      <w:pPr>
        <w:pStyle w:val="Code0"/>
      </w:pPr>
      <w:r w:rsidRPr="00043180">
        <w:rPr>
          <w:b/>
          <w:sz w:val="24"/>
          <w:szCs w:val="24"/>
        </w:rPr>
        <w:t>package</w:t>
      </w:r>
      <w:r>
        <w:t xml:space="preserve"> SIMF Conceptual Model::Structures</w:t>
      </w:r>
    </w:p>
    <w:p w14:paraId="30AB6E9D" w14:textId="77777777" w:rsidR="002B3E15" w:rsidRDefault="002B3E15" w:rsidP="00DB6006">
      <w:pPr>
        <w:pStyle w:val="Heading4"/>
      </w:pPr>
      <w:r>
        <w:lastRenderedPageBreak/>
        <w:t>Association Ends</w:t>
      </w:r>
    </w:p>
    <w:p w14:paraId="3BBF51DB" w14:textId="77777777" w:rsidR="002B3E15" w:rsidRDefault="002B3E15" w:rsidP="00DB6006">
      <w:pPr>
        <w:ind w:firstLine="720"/>
      </w:pPr>
      <w:r>
        <w:rPr>
          <w:noProof/>
        </w:rPr>
        <w:drawing>
          <wp:inline distT="0" distB="0" distL="0" distR="0" wp14:anchorId="415EA2F7" wp14:editId="669EB745">
            <wp:extent cx="152400" cy="152400"/>
            <wp:effectExtent l="0" t="0" r="0" b="0"/>
            <wp:docPr id="416"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35B409B6" w14:textId="77777777" w:rsidR="002B3E15" w:rsidRDefault="002B3E15" w:rsidP="00DB6006">
      <w:pPr>
        <w:pStyle w:val="BodyText"/>
      </w:pPr>
      <w:r>
        <w:t>Bindings referencing a property.</w:t>
      </w:r>
    </w:p>
    <w:p w14:paraId="56E56C13" w14:textId="77777777" w:rsidR="002B3E15" w:rsidRDefault="002B3E15" w:rsidP="00DB6006">
      <w:pPr>
        <w:ind w:firstLine="720"/>
      </w:pPr>
      <w:r>
        <w:rPr>
          <w:noProof/>
        </w:rPr>
        <w:drawing>
          <wp:inline distT="0" distB="0" distL="0" distR="0" wp14:anchorId="71E9AE3A" wp14:editId="2CCDD0F2">
            <wp:extent cx="152400" cy="152400"/>
            <wp:effectExtent l="0" t="0" r="0" b="0"/>
            <wp:docPr id="41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14:paraId="3A6FF064" w14:textId="77777777" w:rsidR="002B3E15" w:rsidRDefault="002B3E15" w:rsidP="00DB6006">
      <w:pPr>
        <w:pStyle w:val="BodyText"/>
      </w:pPr>
      <w:r>
        <w:t>The property a binding binds a thing to.</w:t>
      </w:r>
    </w:p>
    <w:p w14:paraId="7365FDD9" w14:textId="77777777" w:rsidR="002B3E15" w:rsidRDefault="002B3E15" w:rsidP="00DB6006"/>
    <w:p w14:paraId="2AC85FA6" w14:textId="77777777" w:rsidR="002B3E15" w:rsidRDefault="002B3E15" w:rsidP="00DB6006">
      <w:pPr>
        <w:pStyle w:val="Heading3"/>
      </w:pPr>
      <w:bookmarkStart w:id="519" w:name="_fb9773c1339db51431ac49244bf66cf0"/>
      <w:bookmarkStart w:id="520" w:name="_Toc451803397"/>
      <w:r>
        <w:t>Association Properties</w:t>
      </w:r>
      <w:bookmarkEnd w:id="519"/>
      <w:bookmarkEnd w:id="520"/>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14:paraId="640A39D8" w14:textId="77777777" w:rsidR="002B3E15" w:rsidRDefault="002B3E15" w:rsidP="00DB6006">
      <w:pPr>
        <w:pStyle w:val="Code0"/>
      </w:pPr>
      <w:r w:rsidRPr="00043180">
        <w:rPr>
          <w:b/>
          <w:sz w:val="24"/>
          <w:szCs w:val="24"/>
        </w:rPr>
        <w:t>package</w:t>
      </w:r>
      <w:r>
        <w:t xml:space="preserve"> SIMF Conceptual Model::Structures</w:t>
      </w:r>
    </w:p>
    <w:p w14:paraId="775A0BCD" w14:textId="77777777" w:rsidR="002B3E15" w:rsidRDefault="002B3E15" w:rsidP="00DB6006">
      <w:pPr>
        <w:pStyle w:val="Heading4"/>
      </w:pPr>
      <w:r>
        <w:t>Association Ends</w:t>
      </w:r>
    </w:p>
    <w:p w14:paraId="5483ACBC" w14:textId="77777777" w:rsidR="002B3E15" w:rsidRDefault="002B3E15" w:rsidP="00DB6006">
      <w:pPr>
        <w:ind w:firstLine="720"/>
      </w:pPr>
      <w:r>
        <w:rPr>
          <w:noProof/>
        </w:rPr>
        <w:drawing>
          <wp:inline distT="0" distB="0" distL="0" distR="0" wp14:anchorId="6ED5A0B7" wp14:editId="14836D4A">
            <wp:extent cx="152400" cy="152400"/>
            <wp:effectExtent l="0" t="0" r="0" b="0"/>
            <wp:docPr id="42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5A868C7A"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76C7F889" w14:textId="77777777" w:rsidR="002B3E15" w:rsidRDefault="002B3E15" w:rsidP="00DB6006">
      <w:pPr>
        <w:ind w:firstLine="720"/>
      </w:pPr>
      <w:r>
        <w:rPr>
          <w:noProof/>
        </w:rPr>
        <w:drawing>
          <wp:inline distT="0" distB="0" distL="0" distR="0" wp14:anchorId="11047D70" wp14:editId="744CE516">
            <wp:extent cx="152400" cy="152400"/>
            <wp:effectExtent l="0" t="0" r="0" b="0"/>
            <wp:docPr id="42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096A643" w14:textId="77777777" w:rsidR="002B3E15" w:rsidRDefault="002B3E15" w:rsidP="00DB6006">
      <w:pPr>
        <w:pStyle w:val="BodyText"/>
      </w:pPr>
      <w:r>
        <w:t>Structured type for which a property is relevant.</w:t>
      </w:r>
    </w:p>
    <w:p w14:paraId="5E755A57" w14:textId="77777777" w:rsidR="002B3E15" w:rsidRDefault="002B3E15" w:rsidP="00DB6006"/>
    <w:p w14:paraId="57179B23" w14:textId="77777777" w:rsidR="002B3E15" w:rsidRDefault="002B3E15" w:rsidP="00DB6006">
      <w:pPr>
        <w:pStyle w:val="Heading3"/>
      </w:pPr>
      <w:bookmarkStart w:id="521" w:name="_aec2b4f875c8e48059ff0f3cf4fdb05d"/>
      <w:bookmarkStart w:id="522" w:name="_Toc451803398"/>
      <w:r>
        <w:t>Class Property</w:t>
      </w:r>
      <w:bookmarkEnd w:id="521"/>
      <w:bookmarkEnd w:id="522"/>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108C2FEA" w14:textId="77777777" w:rsidR="00355696" w:rsidRDefault="002B3E15" w:rsidP="00DB6006">
      <w:pPr>
        <w:pStyle w:val="BodyText"/>
      </w:pPr>
      <w:r>
        <w:t>A property defines way in which instances of a type play a roles in a structured type (including relationships). Sometimes called a variable, argument or role.</w:t>
      </w:r>
    </w:p>
    <w:p w14:paraId="1EEB5204" w14:textId="77777777" w:rsidR="00355696" w:rsidRDefault="00355696" w:rsidP="00DB6006">
      <w:pPr>
        <w:pStyle w:val="BodyText"/>
      </w:pPr>
    </w:p>
    <w:p w14:paraId="1B9CD77A" w14:textId="77777777" w:rsidR="00355696" w:rsidRDefault="002B3E15" w:rsidP="00DB6006">
      <w:pPr>
        <w:pStyle w:val="BodyText"/>
      </w:pPr>
      <w:r>
        <w:t>In a conceptual model the &lt;property&gt; typically represents the "verb phrase" defining how instances of the involved type play a role an a situation.</w:t>
      </w:r>
    </w:p>
    <w:p w14:paraId="71B39496" w14:textId="77777777" w:rsidR="00355696" w:rsidRDefault="00355696" w:rsidP="00DB6006">
      <w:pPr>
        <w:pStyle w:val="BodyText"/>
      </w:pPr>
    </w:p>
    <w:p w14:paraId="01980259" w14:textId="77777777" w:rsidR="00355696" w:rsidRDefault="002B3E15" w:rsidP="00DB6006">
      <w:pPr>
        <w:pStyle w:val="BodyText"/>
      </w:pPr>
      <w:r>
        <w:t>In a data structure the property is a "slot" of a record.</w:t>
      </w:r>
    </w:p>
    <w:p w14:paraId="45A2F236" w14:textId="77777777" w:rsidR="00355696" w:rsidRDefault="00355696" w:rsidP="00DB6006">
      <w:pPr>
        <w:pStyle w:val="BodyText"/>
      </w:pPr>
    </w:p>
    <w:p w14:paraId="17D189E2" w14:textId="77777777" w:rsidR="00355696" w:rsidRDefault="002B3E15" w:rsidP="00DB6006">
      <w:pPr>
        <w:pStyle w:val="BodyText"/>
      </w:pPr>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0131BDF5" w14:textId="77777777" w:rsidR="00355696" w:rsidRDefault="00355696" w:rsidP="00DB6006">
      <w:pPr>
        <w:pStyle w:val="BodyText"/>
      </w:pPr>
    </w:p>
    <w:p w14:paraId="7FCC4BAD" w14:textId="77777777" w:rsidR="00355696" w:rsidRDefault="002B3E15" w:rsidP="00DB6006">
      <w:pPr>
        <w:pStyle w:val="BodyText"/>
      </w:pPr>
      <w:r>
        <w:t>In a function, a property is a function argument.</w:t>
      </w:r>
    </w:p>
    <w:p w14:paraId="3FA77E42" w14:textId="6C512383" w:rsidR="002B3E15" w:rsidRDefault="002B3E15" w:rsidP="00DB6006">
      <w:pPr>
        <w:pStyle w:val="BodyText"/>
      </w:pPr>
    </w:p>
    <w:p w14:paraId="17A37D13" w14:textId="77777777" w:rsidR="002B3E15" w:rsidRDefault="002B3E15" w:rsidP="00DB6006">
      <w:pPr>
        <w:pStyle w:val="Heading4"/>
      </w:pPr>
      <w:r>
        <w:t>Direct Supertypes</w:t>
      </w:r>
    </w:p>
    <w:p w14:paraId="7602063C" w14:textId="77777777" w:rsidR="002B3E15" w:rsidRDefault="007507A0" w:rsidP="00DB6006">
      <w:pPr>
        <w:ind w:left="360"/>
      </w:pPr>
      <w:hyperlink w:anchor="_eb8398b5a178c638b98597120ec51c4d" w:history="1">
        <w:r w:rsidR="002B3E15">
          <w:rPr>
            <w:rStyle w:val="Hyperlink"/>
          </w:rPr>
          <w:t>Entity</w:t>
        </w:r>
      </w:hyperlink>
      <w:r w:rsidR="002B3E15">
        <w:t xml:space="preserve">, </w:t>
      </w:r>
      <w:hyperlink w:anchor="_0ae2de066cc60f0d0ea185e32c2ee88c" w:history="1">
        <w:r w:rsidR="002B3E15">
          <w:rPr>
            <w:rStyle w:val="Hyperlink"/>
          </w:rPr>
          <w:t>Type or Property</w:t>
        </w:r>
      </w:hyperlink>
    </w:p>
    <w:p w14:paraId="46B61ED0" w14:textId="77777777" w:rsidR="002B3E15" w:rsidRDefault="002B3E15" w:rsidP="00DB6006">
      <w:pPr>
        <w:pStyle w:val="Code0"/>
      </w:pPr>
      <w:r w:rsidRPr="00043180">
        <w:rPr>
          <w:b/>
          <w:sz w:val="24"/>
          <w:szCs w:val="24"/>
        </w:rPr>
        <w:t>package</w:t>
      </w:r>
      <w:r>
        <w:t xml:space="preserve"> SIMF Conceptual Model::Structures</w:t>
      </w:r>
    </w:p>
    <w:p w14:paraId="53C8E482" w14:textId="77777777" w:rsidR="002B3E15" w:rsidRDefault="002B3E15" w:rsidP="00DB6006">
      <w:pPr>
        <w:pStyle w:val="Heading4"/>
      </w:pPr>
      <w:r>
        <w:t>Associations</w:t>
      </w:r>
    </w:p>
    <w:p w14:paraId="5CF32BFD" w14:textId="77777777" w:rsidR="002B3E15" w:rsidRDefault="002B3E15" w:rsidP="00DB6006">
      <w:pPr>
        <w:ind w:left="605" w:hanging="245"/>
      </w:pPr>
      <w:r>
        <w:rPr>
          <w:noProof/>
        </w:rPr>
        <w:drawing>
          <wp:inline distT="0" distB="0" distL="0" distR="0" wp14:anchorId="44FD6E0F" wp14:editId="49741309">
            <wp:extent cx="152400" cy="152400"/>
            <wp:effectExtent l="0" t="0" r="0" b="0"/>
            <wp:docPr id="42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14:paraId="77EB5DCD" w14:textId="77777777" w:rsidR="002B3E15" w:rsidRDefault="002B3E15" w:rsidP="00DB6006">
      <w:pPr>
        <w:pStyle w:val="BodyText"/>
      </w:pPr>
      <w:r>
        <w:t>Structured type for which a property is relevant.</w:t>
      </w:r>
    </w:p>
    <w:p w14:paraId="1B7A79F6" w14:textId="77777777" w:rsidR="002B3E15" w:rsidRDefault="002B3E15" w:rsidP="00DB6006">
      <w:pPr>
        <w:ind w:left="605" w:hanging="245"/>
      </w:pPr>
      <w:r>
        <w:rPr>
          <w:noProof/>
        </w:rPr>
        <w:drawing>
          <wp:inline distT="0" distB="0" distL="0" distR="0" wp14:anchorId="050B1518" wp14:editId="1534DE83">
            <wp:extent cx="152400" cy="152400"/>
            <wp:effectExtent l="0" t="0" r="0" b="0"/>
            <wp:docPr id="4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4A588D7" w14:textId="77777777" w:rsidR="002B3E15" w:rsidRDefault="002B3E15" w:rsidP="00DB6006">
      <w:pPr>
        <w:ind w:left="605" w:hanging="245"/>
      </w:pPr>
      <w:r>
        <w:rPr>
          <w:noProof/>
        </w:rPr>
        <w:drawing>
          <wp:inline distT="0" distB="0" distL="0" distR="0" wp14:anchorId="2849022F" wp14:editId="13E5A091">
            <wp:extent cx="152400" cy="152400"/>
            <wp:effectExtent l="0" t="0" r="0" b="0"/>
            <wp:docPr id="42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14:paraId="1D7F7BF8" w14:textId="77777777" w:rsidR="002B3E15" w:rsidRDefault="002B3E15" w:rsidP="00DB6006">
      <w:pPr>
        <w:pStyle w:val="BodyText"/>
      </w:pPr>
      <w:r>
        <w:lastRenderedPageBreak/>
        <w:t>Generalization rules of a property</w:t>
      </w:r>
    </w:p>
    <w:p w14:paraId="3EC3A718" w14:textId="77777777" w:rsidR="002B3E15" w:rsidRDefault="002B3E15" w:rsidP="00DB6006">
      <w:pPr>
        <w:ind w:left="605" w:hanging="245"/>
      </w:pPr>
      <w:r>
        <w:rPr>
          <w:noProof/>
        </w:rPr>
        <w:drawing>
          <wp:inline distT="0" distB="0" distL="0" distR="0" wp14:anchorId="6B4D85D5" wp14:editId="18142E33">
            <wp:extent cx="152400" cy="152400"/>
            <wp:effectExtent l="0" t="0" r="0" b="0"/>
            <wp:docPr id="4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72EE20ED" w14:textId="77777777" w:rsidR="002B3E15" w:rsidRDefault="002B3E15" w:rsidP="00DB6006">
      <w:pPr>
        <w:pStyle w:val="BodyText"/>
      </w:pPr>
      <w:r>
        <w:t>Specialization rules for a property.</w:t>
      </w:r>
    </w:p>
    <w:p w14:paraId="347222CD" w14:textId="77777777" w:rsidR="002B3E15" w:rsidRDefault="002B3E15" w:rsidP="00DB6006">
      <w:pPr>
        <w:ind w:left="605" w:hanging="245"/>
      </w:pPr>
      <w:r>
        <w:rPr>
          <w:noProof/>
        </w:rPr>
        <w:drawing>
          <wp:inline distT="0" distB="0" distL="0" distR="0" wp14:anchorId="593D0AB4" wp14:editId="15D093BA">
            <wp:extent cx="152400" cy="152400"/>
            <wp:effectExtent l="0" t="0" r="0" b="0"/>
            <wp:docPr id="4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0E16C8D" w14:textId="77777777" w:rsidR="00355696" w:rsidRDefault="002B3E15" w:rsidP="00DB6006">
      <w:pPr>
        <w:pStyle w:val="BodyText"/>
      </w:pPr>
      <w:r>
        <w:t>A type of instances bound to a property. Also known as the "range" of a property.</w:t>
      </w:r>
    </w:p>
    <w:p w14:paraId="19ADF24F" w14:textId="5B803796" w:rsidR="002B3E15" w:rsidRDefault="002B3E15" w:rsidP="00DB6006">
      <w:pPr>
        <w:pStyle w:val="BodyText"/>
      </w:pPr>
      <w:r>
        <w:t>If asserted the property rule shall be owned and asserted by the properties &lt;property of&gt; type.</w:t>
      </w:r>
    </w:p>
    <w:p w14:paraId="41358063" w14:textId="77777777" w:rsidR="002B3E15" w:rsidRDefault="002B3E15" w:rsidP="00DB6006">
      <w:pPr>
        <w:ind w:left="605" w:hanging="245"/>
      </w:pPr>
      <w:r>
        <w:rPr>
          <w:noProof/>
        </w:rPr>
        <w:drawing>
          <wp:inline distT="0" distB="0" distL="0" distR="0" wp14:anchorId="7DC01577" wp14:editId="4D0480B3">
            <wp:extent cx="152400" cy="152400"/>
            <wp:effectExtent l="0" t="0" r="0" b="0"/>
            <wp:docPr id="43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14:paraId="3C8B3EF1" w14:textId="77777777" w:rsidR="002B3E15" w:rsidRDefault="002B3E15" w:rsidP="00DB6006"/>
    <w:p w14:paraId="44FA6962" w14:textId="77777777" w:rsidR="002B3E15" w:rsidRDefault="002B3E15" w:rsidP="00DB6006">
      <w:pPr>
        <w:pStyle w:val="Heading3"/>
      </w:pPr>
      <w:bookmarkStart w:id="523" w:name="_bed9725f6bf8a4fff6fd1087850b7259"/>
      <w:bookmarkStart w:id="524" w:name="_Toc451803399"/>
      <w:r>
        <w:t>Class Situation</w:t>
      </w:r>
      <w:bookmarkEnd w:id="523"/>
      <w:bookmarkEnd w:id="524"/>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16FDE8F9" w14:textId="77777777" w:rsidR="00355696" w:rsidRDefault="002B3E15" w:rsidP="00DB6006">
      <w:pPr>
        <w:pStyle w:val="BodyText"/>
      </w:pPr>
      <w:r>
        <w:t>An identifiable arrangement of individuals, assertions and the relations and assertions between them over a timespan. Any condition, relationship or occurrence is a situation.</w:t>
      </w:r>
    </w:p>
    <w:p w14:paraId="05596001" w14:textId="77777777" w:rsidR="00355696" w:rsidRDefault="00355696" w:rsidP="00DB6006">
      <w:pPr>
        <w:pStyle w:val="BodyText"/>
      </w:pPr>
    </w:p>
    <w:p w14:paraId="270E93C9" w14:textId="77777777" w:rsidR="00355696" w:rsidRDefault="002B3E15" w:rsidP="00DB6006">
      <w:pPr>
        <w:pStyle w:val="BodyText"/>
      </w:pPr>
      <w:r>
        <w:t>Things are involved in a situation through bindings to situation types.</w:t>
      </w:r>
    </w:p>
    <w:p w14:paraId="73C07608" w14:textId="77777777" w:rsidR="00355696" w:rsidRDefault="00355696" w:rsidP="00DB6006">
      <w:pPr>
        <w:pStyle w:val="BodyText"/>
      </w:pPr>
    </w:p>
    <w:p w14:paraId="55A9B987" w14:textId="75485A63" w:rsidR="002B3E15" w:rsidRDefault="002B3E15" w:rsidP="00DB6006">
      <w:pPr>
        <w:pStyle w:val="BodyText"/>
      </w:pPr>
      <w:r>
        <w:t>Syn. "State of affairs"</w:t>
      </w:r>
    </w:p>
    <w:p w14:paraId="6B3F6395" w14:textId="77777777" w:rsidR="002B3E15" w:rsidRDefault="002B3E15" w:rsidP="00DB6006">
      <w:pPr>
        <w:pStyle w:val="Heading4"/>
      </w:pPr>
      <w:r>
        <w:t>Direct Supertypes</w:t>
      </w:r>
    </w:p>
    <w:p w14:paraId="79DC2869" w14:textId="77777777" w:rsidR="002B3E15" w:rsidRDefault="007507A0" w:rsidP="00DB6006">
      <w:pPr>
        <w:ind w:left="360"/>
      </w:pPr>
      <w:hyperlink w:anchor="_693daf0a0de3f4b82a04aee474c3f151" w:history="1">
        <w:r w:rsidR="002B3E15">
          <w:rPr>
            <w:rStyle w:val="Hyperlink"/>
          </w:rPr>
          <w:t>Lexical Scope</w:t>
        </w:r>
      </w:hyperlink>
      <w:r w:rsidR="002B3E15">
        <w:t xml:space="preserve">, </w:t>
      </w:r>
      <w:hyperlink w:anchor="_3bd7c7d249201ad6f2447c6d182ba7f1" w:history="1">
        <w:r w:rsidR="002B3E15">
          <w:rPr>
            <w:rStyle w:val="Hyperlink"/>
          </w:rPr>
          <w:t>Proposition</w:t>
        </w:r>
      </w:hyperlink>
      <w:r w:rsidR="002B3E15">
        <w:t xml:space="preserve">, </w:t>
      </w:r>
      <w:hyperlink w:anchor="_8c517cf1950741c0f89edebf828214cc" w:history="1">
        <w:r w:rsidR="002B3E15">
          <w:rPr>
            <w:rStyle w:val="Hyperlink"/>
          </w:rPr>
          <w:t>Structure</w:t>
        </w:r>
      </w:hyperlink>
    </w:p>
    <w:p w14:paraId="0E0749E5" w14:textId="77777777" w:rsidR="002B3E15" w:rsidRDefault="002B3E15" w:rsidP="00DB6006">
      <w:pPr>
        <w:pStyle w:val="Code0"/>
      </w:pPr>
      <w:r w:rsidRPr="00043180">
        <w:rPr>
          <w:b/>
          <w:sz w:val="24"/>
          <w:szCs w:val="24"/>
        </w:rPr>
        <w:t>package</w:t>
      </w:r>
      <w:r>
        <w:t xml:space="preserve"> SIMF Conceptual Model::Structures</w:t>
      </w:r>
    </w:p>
    <w:p w14:paraId="48AA9282" w14:textId="77777777" w:rsidR="002B3E15" w:rsidRDefault="002B3E15" w:rsidP="00DB6006">
      <w:pPr>
        <w:pStyle w:val="Heading4"/>
      </w:pPr>
      <w:r>
        <w:t>Associations</w:t>
      </w:r>
    </w:p>
    <w:p w14:paraId="52C36788" w14:textId="77777777" w:rsidR="002B3E15" w:rsidRDefault="002B3E15" w:rsidP="00DB6006">
      <w:pPr>
        <w:ind w:left="605" w:hanging="245"/>
      </w:pPr>
      <w:r>
        <w:rPr>
          <w:noProof/>
        </w:rPr>
        <w:drawing>
          <wp:inline distT="0" distB="0" distL="0" distR="0" wp14:anchorId="40CA2047" wp14:editId="2545280D">
            <wp:extent cx="152400" cy="152400"/>
            <wp:effectExtent l="0" t="0" r="0" b="0"/>
            <wp:docPr id="43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D67B23C" w14:textId="77777777" w:rsidR="002B3E15" w:rsidRDefault="002B3E15" w:rsidP="00DB6006"/>
    <w:p w14:paraId="7E2D7BDD" w14:textId="77777777" w:rsidR="002B3E15" w:rsidRDefault="002B3E15" w:rsidP="00DB6006">
      <w:pPr>
        <w:pStyle w:val="Heading3"/>
      </w:pPr>
      <w:bookmarkStart w:id="525" w:name="_c568596a9f8653e157460ae519e96906"/>
      <w:bookmarkStart w:id="526" w:name="_Toc451803400"/>
      <w:r>
        <w:t>Class Situation Type</w:t>
      </w:r>
      <w:bookmarkEnd w:id="525"/>
      <w:bookmarkEnd w:id="526"/>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0D0EFC0B" w14:textId="77777777" w:rsidR="00355696" w:rsidRDefault="002B3E15" w:rsidP="00DB6006">
      <w:pPr>
        <w:pStyle w:val="BodyText"/>
      </w:pPr>
      <w:r>
        <w:t>A type of identifiable arrangement of individuals, assertions and the relations between them over a timespan. Elements of a situation may change over time.</w:t>
      </w:r>
    </w:p>
    <w:p w14:paraId="67B3E999" w14:textId="77777777" w:rsidR="00355696" w:rsidRDefault="00355696" w:rsidP="00DB6006">
      <w:pPr>
        <w:pStyle w:val="BodyText"/>
      </w:pPr>
    </w:p>
    <w:p w14:paraId="6003B957" w14:textId="77777777" w:rsidR="00355696" w:rsidRDefault="002B3E15" w:rsidP="00DB6006">
      <w:pPr>
        <w:pStyle w:val="BodyText"/>
      </w:pPr>
      <w:r>
        <w:t>The roles things play in a situation are identified as properties of the situation type.</w:t>
      </w:r>
    </w:p>
    <w:p w14:paraId="774DC157" w14:textId="77777777" w:rsidR="00355696" w:rsidRDefault="00355696" w:rsidP="00DB6006">
      <w:pPr>
        <w:pStyle w:val="BodyText"/>
      </w:pPr>
    </w:p>
    <w:p w14:paraId="5F5ED489" w14:textId="77777777" w:rsidR="00355696" w:rsidRDefault="002B3E15" w:rsidP="00DB6006">
      <w:pPr>
        <w:pStyle w:val="BodyText"/>
      </w:pPr>
      <w:r>
        <w:t>Syn. Type of a state of affairs.</w:t>
      </w:r>
    </w:p>
    <w:p w14:paraId="7EADB4C8" w14:textId="77777777" w:rsidR="00355696" w:rsidRDefault="00355696" w:rsidP="00DB6006">
      <w:pPr>
        <w:pStyle w:val="BodyText"/>
      </w:pPr>
    </w:p>
    <w:p w14:paraId="31F5C5D9" w14:textId="540C8095" w:rsidR="002B3E15" w:rsidRDefault="002B3E15" w:rsidP="00DB6006">
      <w:pPr>
        <w:pStyle w:val="BodyText"/>
      </w:pPr>
      <w:r>
        <w:t>[BFO] Endurant</w:t>
      </w:r>
    </w:p>
    <w:p w14:paraId="3CB3D359" w14:textId="77777777" w:rsidR="002B3E15" w:rsidRDefault="002B3E15" w:rsidP="00DB6006">
      <w:pPr>
        <w:pStyle w:val="Heading4"/>
      </w:pPr>
      <w:r>
        <w:t>Direct Supertypes</w:t>
      </w:r>
    </w:p>
    <w:p w14:paraId="59BFDC0A" w14:textId="77777777" w:rsidR="002B3E15" w:rsidRDefault="007507A0" w:rsidP="00DB6006">
      <w:pPr>
        <w:ind w:left="360"/>
      </w:pPr>
      <w:hyperlink w:anchor="_50241f5936e61055293ca95f860768d8" w:history="1">
        <w:r w:rsidR="002B3E15">
          <w:rPr>
            <w:rStyle w:val="Hyperlink"/>
          </w:rPr>
          <w:t>Structured Type</w:t>
        </w:r>
      </w:hyperlink>
    </w:p>
    <w:p w14:paraId="30695C40" w14:textId="77777777" w:rsidR="002B3E15" w:rsidRDefault="002B3E15" w:rsidP="00DB6006">
      <w:pPr>
        <w:pStyle w:val="Code0"/>
      </w:pPr>
      <w:r w:rsidRPr="00043180">
        <w:rPr>
          <w:b/>
          <w:sz w:val="24"/>
          <w:szCs w:val="24"/>
        </w:rPr>
        <w:t>package</w:t>
      </w:r>
      <w:r>
        <w:t xml:space="preserve"> SIMF Conceptual Model::Structures</w:t>
      </w:r>
    </w:p>
    <w:p w14:paraId="5504DD50" w14:textId="77777777" w:rsidR="002B3E15" w:rsidRDefault="002B3E15" w:rsidP="00DB6006">
      <w:pPr>
        <w:pStyle w:val="Heading4"/>
      </w:pPr>
      <w:r>
        <w:t>Associations</w:t>
      </w:r>
    </w:p>
    <w:p w14:paraId="36AB2CA4" w14:textId="77777777" w:rsidR="002B3E15" w:rsidRDefault="002B3E15" w:rsidP="00DB6006">
      <w:pPr>
        <w:ind w:left="605" w:hanging="245"/>
      </w:pPr>
      <w:r>
        <w:rPr>
          <w:noProof/>
        </w:rPr>
        <w:drawing>
          <wp:inline distT="0" distB="0" distL="0" distR="0" wp14:anchorId="691E2F8C" wp14:editId="4612E9DF">
            <wp:extent cx="152400" cy="152400"/>
            <wp:effectExtent l="0" t="0" r="0" b="0"/>
            <wp:docPr id="438"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FDC5C9A" w14:textId="77777777" w:rsidR="002B3E15" w:rsidRDefault="002B3E15" w:rsidP="00DB6006"/>
    <w:p w14:paraId="23D975A9" w14:textId="77777777" w:rsidR="002B3E15" w:rsidRDefault="002B3E15" w:rsidP="00DB6006">
      <w:pPr>
        <w:pStyle w:val="Heading3"/>
      </w:pPr>
      <w:bookmarkStart w:id="527" w:name="_8c517cf1950741c0f89edebf828214cc"/>
      <w:bookmarkStart w:id="528" w:name="_Toc451803401"/>
      <w:r>
        <w:lastRenderedPageBreak/>
        <w:t>Class Structure</w:t>
      </w:r>
      <w:bookmarkEnd w:id="527"/>
      <w:bookmarkEnd w:id="528"/>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5CB1E0B7" w14:textId="77777777" w:rsidR="00355696" w:rsidRDefault="002B3E15" w:rsidP="00DB6006">
      <w:pPr>
        <w:pStyle w:val="BodyText"/>
      </w:pPr>
      <w:r>
        <w:t>A structure of elements where the structure is represented by a set of bindings that bind individuals to the structure with reference to properties.</w:t>
      </w:r>
    </w:p>
    <w:p w14:paraId="319116A3" w14:textId="77777777" w:rsidR="00355696" w:rsidRDefault="00355696" w:rsidP="00DB6006">
      <w:pPr>
        <w:pStyle w:val="BodyText"/>
      </w:pPr>
    </w:p>
    <w:p w14:paraId="68839594" w14:textId="2F06C3C5" w:rsidR="002B3E15" w:rsidRDefault="002B3E15" w:rsidP="00DB6006">
      <w:pPr>
        <w:pStyle w:val="BodyText"/>
      </w:pPr>
      <w:r>
        <w:t>A structure may by conceptual, logical or physical - only requiring that something may have some form of properties.</w:t>
      </w:r>
    </w:p>
    <w:p w14:paraId="1B0E5005" w14:textId="77777777" w:rsidR="002B3E15" w:rsidRDefault="002B3E15" w:rsidP="00DB6006">
      <w:pPr>
        <w:pStyle w:val="Heading4"/>
      </w:pPr>
      <w:r>
        <w:t>Direct Supertypes</w:t>
      </w:r>
    </w:p>
    <w:p w14:paraId="0F208FF5" w14:textId="77777777" w:rsidR="002B3E15" w:rsidRDefault="007507A0" w:rsidP="00DB6006">
      <w:pPr>
        <w:ind w:left="360"/>
      </w:pPr>
      <w:hyperlink w:anchor="_eb8398b5a178c638b98597120ec51c4d" w:history="1">
        <w:r w:rsidR="002B3E15">
          <w:rPr>
            <w:rStyle w:val="Hyperlink"/>
          </w:rPr>
          <w:t>Entity</w:t>
        </w:r>
      </w:hyperlink>
    </w:p>
    <w:p w14:paraId="6F3F700F" w14:textId="77777777" w:rsidR="002B3E15" w:rsidRDefault="002B3E15" w:rsidP="00DB6006">
      <w:pPr>
        <w:pStyle w:val="Code0"/>
      </w:pPr>
      <w:r w:rsidRPr="00043180">
        <w:rPr>
          <w:b/>
          <w:sz w:val="24"/>
          <w:szCs w:val="24"/>
        </w:rPr>
        <w:t>package</w:t>
      </w:r>
      <w:r>
        <w:t xml:space="preserve"> SIMF Conceptual Model::Structures</w:t>
      </w:r>
    </w:p>
    <w:p w14:paraId="6FBAE948" w14:textId="77777777" w:rsidR="002B3E15" w:rsidRDefault="002B3E15" w:rsidP="00DB6006">
      <w:pPr>
        <w:pStyle w:val="Heading4"/>
      </w:pPr>
      <w:r>
        <w:t>Associations</w:t>
      </w:r>
    </w:p>
    <w:p w14:paraId="7094567B" w14:textId="77777777" w:rsidR="002B3E15" w:rsidRDefault="002B3E15" w:rsidP="00DB6006">
      <w:pPr>
        <w:ind w:left="605" w:hanging="245"/>
      </w:pPr>
      <w:r>
        <w:rPr>
          <w:noProof/>
        </w:rPr>
        <w:drawing>
          <wp:inline distT="0" distB="0" distL="0" distR="0" wp14:anchorId="5EA2EBF2" wp14:editId="2B429E3F">
            <wp:extent cx="152400" cy="152400"/>
            <wp:effectExtent l="0" t="0" r="0" b="0"/>
            <wp:docPr id="44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05C6991C" w14:textId="77777777" w:rsidR="002B3E15" w:rsidRDefault="002B3E15" w:rsidP="00DB6006">
      <w:pPr>
        <w:ind w:left="605" w:hanging="245"/>
      </w:pPr>
      <w:r>
        <w:rPr>
          <w:noProof/>
        </w:rPr>
        <w:drawing>
          <wp:inline distT="0" distB="0" distL="0" distR="0" wp14:anchorId="35BDAFFA" wp14:editId="4914E289">
            <wp:extent cx="152400" cy="152400"/>
            <wp:effectExtent l="0" t="0" r="0" b="0"/>
            <wp:docPr id="44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14:paraId="2EEC745B" w14:textId="77777777" w:rsidR="002B3E15" w:rsidRDefault="002B3E15" w:rsidP="00DB6006">
      <w:pPr>
        <w:pStyle w:val="BodyText"/>
      </w:pPr>
      <w:r>
        <w:t>Bindings asserted in a structure.</w:t>
      </w:r>
    </w:p>
    <w:p w14:paraId="40388ED7" w14:textId="77777777" w:rsidR="002B3E15" w:rsidRDefault="002B3E15" w:rsidP="00DB6006"/>
    <w:p w14:paraId="54CCA865" w14:textId="77777777" w:rsidR="002B3E15" w:rsidRDefault="002B3E15" w:rsidP="00DB6006">
      <w:pPr>
        <w:pStyle w:val="Heading3"/>
      </w:pPr>
      <w:bookmarkStart w:id="529" w:name="_50241f5936e61055293ca95f860768d8"/>
      <w:bookmarkStart w:id="530" w:name="_Toc451803402"/>
      <w:r>
        <w:t>Class Structured Type</w:t>
      </w:r>
      <w:bookmarkEnd w:id="529"/>
      <w:bookmarkEnd w:id="530"/>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14:paraId="70FBAAE3" w14:textId="77777777" w:rsidR="00355696" w:rsidRDefault="002B3E15" w:rsidP="00DB6006">
      <w:pPr>
        <w:pStyle w:val="BodyText"/>
      </w:pPr>
      <w:r>
        <w:t>A type that has properties such that instances (structures), may bind things to structures based on properties.</w:t>
      </w:r>
    </w:p>
    <w:p w14:paraId="4B60DD26" w14:textId="77777777" w:rsidR="00355696" w:rsidRDefault="00355696" w:rsidP="00DB6006">
      <w:pPr>
        <w:pStyle w:val="BodyText"/>
      </w:pPr>
    </w:p>
    <w:p w14:paraId="4A64FFCF" w14:textId="01D7B5AA" w:rsidR="002B3E15" w:rsidRDefault="002B3E15" w:rsidP="00DB6006">
      <w:pPr>
        <w:pStyle w:val="BodyText"/>
      </w:pPr>
    </w:p>
    <w:p w14:paraId="1FB68F3A" w14:textId="77777777" w:rsidR="002B3E15" w:rsidRDefault="002B3E15" w:rsidP="00DB6006">
      <w:pPr>
        <w:pStyle w:val="Heading4"/>
      </w:pPr>
      <w:r>
        <w:t>Direct Supertypes</w:t>
      </w:r>
    </w:p>
    <w:p w14:paraId="39A1748B" w14:textId="77777777" w:rsidR="002B3E15" w:rsidRDefault="007507A0" w:rsidP="00DB6006">
      <w:pPr>
        <w:ind w:left="360"/>
      </w:pPr>
      <w:hyperlink w:anchor="_dfe1514224ca21cedba7b2b29802db50" w:history="1">
        <w:r w:rsidR="002B3E15">
          <w:rPr>
            <w:rStyle w:val="Hyperlink"/>
          </w:rPr>
          <w:t>Type</w:t>
        </w:r>
      </w:hyperlink>
    </w:p>
    <w:p w14:paraId="0200D57C" w14:textId="77777777" w:rsidR="002B3E15" w:rsidRDefault="002B3E15" w:rsidP="00DB6006">
      <w:pPr>
        <w:pStyle w:val="Code0"/>
      </w:pPr>
      <w:r w:rsidRPr="00043180">
        <w:rPr>
          <w:b/>
          <w:sz w:val="24"/>
          <w:szCs w:val="24"/>
        </w:rPr>
        <w:t>package</w:t>
      </w:r>
      <w:r>
        <w:t xml:space="preserve"> SIMF Conceptual Model::Structures</w:t>
      </w:r>
    </w:p>
    <w:p w14:paraId="750AB97B" w14:textId="77777777" w:rsidR="002B3E15" w:rsidRDefault="002B3E15" w:rsidP="00DB6006">
      <w:pPr>
        <w:pStyle w:val="Heading4"/>
      </w:pPr>
      <w:r>
        <w:t>Associations</w:t>
      </w:r>
    </w:p>
    <w:p w14:paraId="377A8FCF" w14:textId="77777777" w:rsidR="002B3E15" w:rsidRDefault="002B3E15" w:rsidP="00DB6006">
      <w:pPr>
        <w:ind w:left="605" w:hanging="245"/>
      </w:pPr>
      <w:r>
        <w:rPr>
          <w:noProof/>
        </w:rPr>
        <w:drawing>
          <wp:inline distT="0" distB="0" distL="0" distR="0" wp14:anchorId="41437E02" wp14:editId="5545DD34">
            <wp:extent cx="152400" cy="152400"/>
            <wp:effectExtent l="0" t="0" r="0" b="0"/>
            <wp:docPr id="44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73EBC6CC" w14:textId="77777777" w:rsidR="002B3E15" w:rsidRDefault="002B3E15" w:rsidP="00DB6006">
      <w:pPr>
        <w:ind w:left="605" w:hanging="245"/>
      </w:pPr>
      <w:r>
        <w:rPr>
          <w:noProof/>
        </w:rPr>
        <w:drawing>
          <wp:inline distT="0" distB="0" distL="0" distR="0" wp14:anchorId="744402DB" wp14:editId="702E8C22">
            <wp:extent cx="152400" cy="152400"/>
            <wp:effectExtent l="0" t="0" r="0" b="0"/>
            <wp:docPr id="44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14:paraId="37366EB4" w14:textId="77777777" w:rsidR="002B3E15" w:rsidRDefault="002B3E15" w:rsidP="00DB6006">
      <w:pPr>
        <w:pStyle w:val="BodyText"/>
      </w:pPr>
      <w:r>
        <w:t>A property of a structured type such that there may be bindings of a thing to instances of the structured type with reference to the property which defines the semantics of the bound thing withing the context of the structure.</w:t>
      </w:r>
    </w:p>
    <w:p w14:paraId="3E41CD20" w14:textId="77777777" w:rsidR="002B3E15" w:rsidRDefault="002B3E15" w:rsidP="00DB6006"/>
    <w:p w14:paraId="7D672761" w14:textId="77777777" w:rsidR="002B3E15" w:rsidRDefault="002B3E15" w:rsidP="00DB6006">
      <w:pPr>
        <w:spacing w:after="200" w:line="276" w:lineRule="auto"/>
        <w:rPr>
          <w:b/>
          <w:bCs/>
          <w:color w:val="365F91"/>
          <w:sz w:val="40"/>
          <w:szCs w:val="40"/>
        </w:rPr>
      </w:pPr>
      <w:r>
        <w:br w:type="page"/>
      </w:r>
    </w:p>
    <w:p w14:paraId="795E9D82" w14:textId="77777777" w:rsidR="002B3E15" w:rsidRDefault="002B3E15" w:rsidP="00DB6006">
      <w:pPr>
        <w:pStyle w:val="Heading2"/>
      </w:pPr>
      <w:bookmarkStart w:id="531" w:name="_Toc451803403"/>
      <w:r>
        <w:lastRenderedPageBreak/>
        <w:t>SIMF Conceptual Model::Top level</w:t>
      </w:r>
      <w:bookmarkEnd w:id="531"/>
    </w:p>
    <w:p w14:paraId="3DCD8C5F" w14:textId="77777777" w:rsidR="002B3E15" w:rsidRDefault="002B3E15" w:rsidP="00DB6006">
      <w:pPr>
        <w:pStyle w:val="BodyText"/>
      </w:pPr>
      <w:r>
        <w:t>The top level objects provide the foundation for all objects in the model</w:t>
      </w:r>
    </w:p>
    <w:p w14:paraId="118EF401" w14:textId="77777777" w:rsidR="002B3E15" w:rsidRDefault="002B3E15" w:rsidP="00DB6006">
      <w:pPr>
        <w:pStyle w:val="Heading3"/>
      </w:pPr>
      <w:bookmarkStart w:id="532" w:name="_Toc451803404"/>
      <w:r>
        <w:t>Diagram: Context</w:t>
      </w:r>
      <w:bookmarkEnd w:id="532"/>
    </w:p>
    <w:p w14:paraId="34337586" w14:textId="77777777" w:rsidR="002B3E15" w:rsidRDefault="002B3E15" w:rsidP="00DB6006">
      <w:pPr>
        <w:jc w:val="center"/>
        <w:rPr>
          <w:rFonts w:cs="Arial"/>
        </w:rPr>
      </w:pPr>
      <w:r>
        <w:rPr>
          <w:noProof/>
        </w:rPr>
        <w:drawing>
          <wp:inline distT="0" distB="0" distL="0" distR="0" wp14:anchorId="44C2E8DD" wp14:editId="046C5183">
            <wp:extent cx="6188075" cy="2488257"/>
            <wp:effectExtent l="0" t="0" r="0" b="0"/>
            <wp:docPr id="448" name="Picture 1402939201.png" descr="140293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1402939201.png"/>
                    <pic:cNvPicPr/>
                  </pic:nvPicPr>
                  <pic:blipFill>
                    <a:blip r:embed="rId49" cstate="print"/>
                    <a:stretch>
                      <a:fillRect/>
                    </a:stretch>
                  </pic:blipFill>
                  <pic:spPr>
                    <a:xfrm>
                      <a:off x="0" y="0"/>
                      <a:ext cx="6188075" cy="2488257"/>
                    </a:xfrm>
                    <a:prstGeom prst="rect">
                      <a:avLst/>
                    </a:prstGeom>
                  </pic:spPr>
                </pic:pic>
              </a:graphicData>
            </a:graphic>
          </wp:inline>
        </w:drawing>
      </w:r>
    </w:p>
    <w:p w14:paraId="35306122"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Context</w:t>
      </w:r>
    </w:p>
    <w:p w14:paraId="1C0B2BD2" w14:textId="77777777" w:rsidR="002B3E15" w:rsidRDefault="002B3E15" w:rsidP="00DB6006">
      <w:pPr>
        <w:pStyle w:val="Heading3"/>
      </w:pPr>
      <w:bookmarkStart w:id="533" w:name="_Toc451803405"/>
      <w:r>
        <w:t>Diagram: TopLevel</w:t>
      </w:r>
      <w:bookmarkEnd w:id="533"/>
    </w:p>
    <w:p w14:paraId="739CE24A" w14:textId="77777777" w:rsidR="002B3E15" w:rsidRDefault="002B3E15" w:rsidP="00DB6006">
      <w:pPr>
        <w:jc w:val="center"/>
        <w:rPr>
          <w:rFonts w:cs="Arial"/>
        </w:rPr>
      </w:pPr>
      <w:r>
        <w:rPr>
          <w:noProof/>
        </w:rPr>
        <w:drawing>
          <wp:inline distT="0" distB="0" distL="0" distR="0" wp14:anchorId="4A7FBF4B" wp14:editId="21DA7CA3">
            <wp:extent cx="6188075" cy="3290377"/>
            <wp:effectExtent l="0" t="0" r="0" b="0"/>
            <wp:docPr id="450" name="Picture 303019813.png" descr="30301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303019813.png"/>
                    <pic:cNvPicPr/>
                  </pic:nvPicPr>
                  <pic:blipFill>
                    <a:blip r:embed="rId50" cstate="print"/>
                    <a:stretch>
                      <a:fillRect/>
                    </a:stretch>
                  </pic:blipFill>
                  <pic:spPr>
                    <a:xfrm>
                      <a:off x="0" y="0"/>
                      <a:ext cx="6188075" cy="3290377"/>
                    </a:xfrm>
                    <a:prstGeom prst="rect">
                      <a:avLst/>
                    </a:prstGeom>
                  </pic:spPr>
                </pic:pic>
              </a:graphicData>
            </a:graphic>
          </wp:inline>
        </w:drawing>
      </w:r>
    </w:p>
    <w:p w14:paraId="64A22A44"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TopLevel</w:t>
      </w:r>
    </w:p>
    <w:p w14:paraId="3C3C566F" w14:textId="77777777" w:rsidR="002B3E15" w:rsidRDefault="002B3E15" w:rsidP="00DB6006">
      <w:r>
        <w:t xml:space="preserve"> </w:t>
      </w:r>
    </w:p>
    <w:p w14:paraId="71CCB118" w14:textId="77777777" w:rsidR="002B3E15" w:rsidRDefault="002B3E15" w:rsidP="00DB6006"/>
    <w:p w14:paraId="54B2DE94" w14:textId="77777777" w:rsidR="002B3E15" w:rsidRDefault="002B3E15" w:rsidP="00DB6006">
      <w:pPr>
        <w:pStyle w:val="Heading3"/>
      </w:pPr>
      <w:bookmarkStart w:id="534" w:name="_a52cb0ff6e414b3170b58afe10b6afcb"/>
      <w:bookmarkStart w:id="535" w:name="_Toc451803406"/>
      <w:r>
        <w:lastRenderedPageBreak/>
        <w:t>Class Anything</w:t>
      </w:r>
      <w:bookmarkEnd w:id="534"/>
      <w:bookmarkEnd w:id="535"/>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48DFADEA" w14:textId="77777777" w:rsidR="00355696" w:rsidRDefault="002B3E15" w:rsidP="00DB6006">
      <w:pPr>
        <w:pStyle w:val="BodyText"/>
      </w:pPr>
      <w:r>
        <w:t>Any thing or value that does or may exist in any possible world. Anything is the supertype of all types and may therefore participate in unbounded relations.</w:t>
      </w:r>
    </w:p>
    <w:p w14:paraId="6D11AD27" w14:textId="5E10E2F5" w:rsidR="002B3E15" w:rsidRDefault="002B3E15" w:rsidP="00DB6006">
      <w:pPr>
        <w:pStyle w:val="BodyText"/>
      </w:pPr>
      <w:r>
        <w:t>Instances of anything are refered to as a "thing" in this model.</w:t>
      </w:r>
    </w:p>
    <w:p w14:paraId="5A2CA5C1" w14:textId="77777777" w:rsidR="002B3E15" w:rsidRDefault="002B3E15" w:rsidP="00DB6006">
      <w:pPr>
        <w:pStyle w:val="Code0"/>
      </w:pPr>
      <w:r w:rsidRPr="00043180">
        <w:rPr>
          <w:b/>
          <w:sz w:val="24"/>
          <w:szCs w:val="24"/>
        </w:rPr>
        <w:t>package</w:t>
      </w:r>
      <w:r>
        <w:t xml:space="preserve"> SIMF Conceptual Model::Top level</w:t>
      </w:r>
    </w:p>
    <w:p w14:paraId="7DDFCF3A" w14:textId="77777777" w:rsidR="002B3E15" w:rsidRDefault="002B3E15" w:rsidP="00DB6006">
      <w:pPr>
        <w:pStyle w:val="Heading4"/>
      </w:pPr>
      <w:r>
        <w:t>Associations</w:t>
      </w:r>
    </w:p>
    <w:p w14:paraId="0E1DD66A" w14:textId="77777777" w:rsidR="002B3E15" w:rsidRDefault="002B3E15" w:rsidP="00DB6006">
      <w:pPr>
        <w:ind w:left="605" w:hanging="245"/>
      </w:pPr>
      <w:r>
        <w:rPr>
          <w:noProof/>
        </w:rPr>
        <w:drawing>
          <wp:inline distT="0" distB="0" distL="0" distR="0" wp14:anchorId="55EC2B44" wp14:editId="6044B66E">
            <wp:extent cx="152400" cy="152400"/>
            <wp:effectExtent l="0" t="0" r="0" b="0"/>
            <wp:docPr id="9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29B75B2E" w14:textId="77777777" w:rsidR="002B3E15" w:rsidRDefault="002B3E15" w:rsidP="00DB6006">
      <w:pPr>
        <w:pStyle w:val="BodyText"/>
      </w:pPr>
      <w:r>
        <w:t>An informal description of something.</w:t>
      </w:r>
    </w:p>
    <w:p w14:paraId="7A31AFCD" w14:textId="77777777" w:rsidR="002B3E15" w:rsidRDefault="002B3E15" w:rsidP="00DB6006">
      <w:pPr>
        <w:ind w:left="605" w:hanging="245"/>
      </w:pPr>
      <w:r>
        <w:rPr>
          <w:noProof/>
        </w:rPr>
        <w:drawing>
          <wp:inline distT="0" distB="0" distL="0" distR="0" wp14:anchorId="471774EC" wp14:editId="69ED6F34">
            <wp:extent cx="152400" cy="152400"/>
            <wp:effectExtent l="0" t="0" r="0" b="0"/>
            <wp:docPr id="10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07021DFD" w14:textId="77777777" w:rsidR="00355696" w:rsidRDefault="002B3E15" w:rsidP="00DB6006">
      <w:pPr>
        <w:pStyle w:val="BodyText"/>
      </w:pPr>
      <w:r>
        <w:t>A type that holds for something.</w:t>
      </w:r>
    </w:p>
    <w:p w14:paraId="5F323F3C" w14:textId="481FCCD7" w:rsidR="002B3E15" w:rsidRDefault="002B3E15" w:rsidP="00DB6006">
      <w:pPr>
        <w:pStyle w:val="BodyText"/>
      </w:pPr>
      <w:r>
        <w:t xml:space="preserve">Things may have multiple types and these types may change over time. </w:t>
      </w:r>
    </w:p>
    <w:p w14:paraId="25B0D310" w14:textId="77777777" w:rsidR="002B3E15" w:rsidRDefault="002B3E15" w:rsidP="00DB6006">
      <w:pPr>
        <w:ind w:left="605" w:hanging="245"/>
      </w:pPr>
      <w:r>
        <w:rPr>
          <w:noProof/>
        </w:rPr>
        <w:drawing>
          <wp:inline distT="0" distB="0" distL="0" distR="0" wp14:anchorId="54D00631" wp14:editId="4B8A59A5">
            <wp:extent cx="152400" cy="152400"/>
            <wp:effectExtent l="0" t="0" r="0" b="0"/>
            <wp:docPr id="10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336E2F2C" w14:textId="77777777" w:rsidR="00355696" w:rsidRDefault="002B3E15" w:rsidP="00DB6006">
      <w:pPr>
        <w:pStyle w:val="BodyText"/>
      </w:pPr>
      <w:r>
        <w:t>A &lt;Context&gt; that contextualizes &lt;Anything&gt; making what it &lt;contextualizes&gt; the thing and subject to the propositions referenced by &lt;has assertion&gt; of the context.</w:t>
      </w:r>
    </w:p>
    <w:p w14:paraId="0B9DE6BB" w14:textId="77452A21" w:rsidR="002B3E15" w:rsidRDefault="002B3E15" w:rsidP="00DB6006">
      <w:pPr>
        <w:pStyle w:val="BodyText"/>
      </w:pPr>
      <w:r>
        <w:t>A thing may be &lt;in context of&gt; one or more context.</w:t>
      </w:r>
    </w:p>
    <w:p w14:paraId="43A94636" w14:textId="77777777" w:rsidR="002B3E15" w:rsidRDefault="002B3E15" w:rsidP="00DB6006">
      <w:pPr>
        <w:ind w:left="605" w:hanging="245"/>
      </w:pPr>
      <w:r>
        <w:rPr>
          <w:noProof/>
        </w:rPr>
        <w:drawing>
          <wp:inline distT="0" distB="0" distL="0" distR="0" wp14:anchorId="159DF299" wp14:editId="6770A162">
            <wp:extent cx="152400" cy="152400"/>
            <wp:effectExtent l="0" t="0" r="0" b="0"/>
            <wp:docPr id="105"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4FF75AE3" w14:textId="77777777" w:rsidR="002B3E15" w:rsidRDefault="002B3E15" w:rsidP="00DB6006">
      <w:pPr>
        <w:pStyle w:val="BodyText"/>
      </w:pPr>
      <w:r>
        <w:t>Lexical scope defining model elements.</w:t>
      </w:r>
    </w:p>
    <w:p w14:paraId="5F668510" w14:textId="77777777" w:rsidR="002B3E15" w:rsidRDefault="002B3E15" w:rsidP="00DB6006">
      <w:pPr>
        <w:ind w:left="605" w:hanging="245"/>
      </w:pPr>
      <w:r>
        <w:rPr>
          <w:noProof/>
        </w:rPr>
        <w:drawing>
          <wp:inline distT="0" distB="0" distL="0" distR="0" wp14:anchorId="66EC2994" wp14:editId="0D041212">
            <wp:extent cx="152400" cy="152400"/>
            <wp:effectExtent l="0" t="0" r="0" b="0"/>
            <wp:docPr id="107" name="Picture 1559859466.png" descr="1559859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559859466.png"/>
                    <pic:cNvPicPr/>
                  </pic:nvPicPr>
                  <pic:blipFill>
                    <a:blip r:embed="rId33"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7B0BA567" w14:textId="77777777" w:rsidR="002B3E15" w:rsidRDefault="002B3E15" w:rsidP="00DB6006">
      <w:pPr>
        <w:pStyle w:val="BodyText"/>
      </w:pPr>
      <w:r>
        <w:t>&lt;stated by&gt; is a lexical scope that both defines and asserts a model element.</w:t>
      </w:r>
    </w:p>
    <w:p w14:paraId="08D56485" w14:textId="77777777" w:rsidR="002B3E15" w:rsidRDefault="002B3E15" w:rsidP="00DB6006"/>
    <w:p w14:paraId="7D7DFEC8" w14:textId="77777777" w:rsidR="002B3E15" w:rsidRDefault="002B3E15" w:rsidP="00DB6006">
      <w:pPr>
        <w:pStyle w:val="Heading3"/>
      </w:pPr>
      <w:bookmarkStart w:id="536" w:name="_98ff7066ce9f28f3ab4a80f88bc3fddc"/>
      <w:bookmarkStart w:id="537" w:name="_Toc451803407"/>
      <w:r>
        <w:t>Association Assertion</w:t>
      </w:r>
      <w:bookmarkEnd w:id="536"/>
      <w:bookmarkEnd w:id="537"/>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65A42EE6" w14:textId="77777777" w:rsidR="002B3E15" w:rsidRDefault="002B3E15" w:rsidP="00DB6006">
      <w:pPr>
        <w:pStyle w:val="BodyText"/>
      </w:pPr>
      <w:r>
        <w:t>The relationship between a context and the propositions asserted within that context.</w:t>
      </w:r>
    </w:p>
    <w:p w14:paraId="66A80B4A" w14:textId="77777777" w:rsidR="002B3E15" w:rsidRDefault="002B3E15" w:rsidP="00DB6006">
      <w:pPr>
        <w:pStyle w:val="Code0"/>
      </w:pPr>
      <w:r w:rsidRPr="00043180">
        <w:rPr>
          <w:b/>
          <w:sz w:val="24"/>
          <w:szCs w:val="24"/>
        </w:rPr>
        <w:t>package</w:t>
      </w:r>
      <w:r>
        <w:t xml:space="preserve"> SIMF Conceptual Model::Top level</w:t>
      </w:r>
    </w:p>
    <w:p w14:paraId="57C5F8A3" w14:textId="77777777" w:rsidR="002B3E15" w:rsidRDefault="002B3E15" w:rsidP="00DB6006">
      <w:pPr>
        <w:pStyle w:val="Heading4"/>
      </w:pPr>
      <w:r>
        <w:t>Association Ends</w:t>
      </w:r>
    </w:p>
    <w:p w14:paraId="60E06E7D" w14:textId="77777777" w:rsidR="002B3E15" w:rsidRDefault="002B3E15" w:rsidP="00DB6006">
      <w:pPr>
        <w:ind w:firstLine="720"/>
      </w:pPr>
      <w:r>
        <w:rPr>
          <w:noProof/>
        </w:rPr>
        <w:drawing>
          <wp:inline distT="0" distB="0" distL="0" distR="0" wp14:anchorId="70360751" wp14:editId="63C392E7">
            <wp:extent cx="152400" cy="152400"/>
            <wp:effectExtent l="0" t="0" r="0" b="0"/>
            <wp:docPr id="11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1D04FDAD" w14:textId="77777777" w:rsidR="00355696" w:rsidRDefault="002B3E15" w:rsidP="00DB6006">
      <w:pPr>
        <w:pStyle w:val="BodyText"/>
      </w:pPr>
      <w:r>
        <w:t>Proposition that is asserted (must be true) for anything contextualized by a context.</w:t>
      </w:r>
    </w:p>
    <w:p w14:paraId="1CFB931E" w14:textId="25147624" w:rsidR="002B3E15" w:rsidRDefault="002B3E15" w:rsidP="00DB6006">
      <w:pPr>
        <w:pStyle w:val="BodyText"/>
      </w:pPr>
    </w:p>
    <w:p w14:paraId="7A47BA57" w14:textId="77777777" w:rsidR="002B3E15" w:rsidRDefault="002B3E15" w:rsidP="00DB6006">
      <w:pPr>
        <w:ind w:firstLine="720"/>
      </w:pPr>
      <w:r>
        <w:rPr>
          <w:noProof/>
        </w:rPr>
        <w:drawing>
          <wp:inline distT="0" distB="0" distL="0" distR="0" wp14:anchorId="60E79815" wp14:editId="2FC25A9C">
            <wp:extent cx="152400" cy="152400"/>
            <wp:effectExtent l="0" t="0" r="0" b="0"/>
            <wp:docPr id="11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2CC490A5" w14:textId="77777777" w:rsidR="002B3E15" w:rsidRDefault="002B3E15" w:rsidP="00DB6006">
      <w:pPr>
        <w:pStyle w:val="BodyText"/>
      </w:pPr>
      <w:r>
        <w:t>Context in which a proposition is asserted (required to be true). Anything contextualized by the context is subject to the proposition.</w:t>
      </w:r>
    </w:p>
    <w:p w14:paraId="0BEDD94B" w14:textId="77777777" w:rsidR="002B3E15" w:rsidRDefault="002B3E15" w:rsidP="00DB6006"/>
    <w:p w14:paraId="3EB5D36F" w14:textId="77777777" w:rsidR="002B3E15" w:rsidRDefault="002B3E15" w:rsidP="00DB6006">
      <w:pPr>
        <w:pStyle w:val="Heading3"/>
      </w:pPr>
      <w:bookmarkStart w:id="538" w:name="_66d62b068053cee3464e1e03e6035eed"/>
      <w:bookmarkStart w:id="539" w:name="_Toc451803408"/>
      <w:r>
        <w:t>Class Context</w:t>
      </w:r>
      <w:bookmarkEnd w:id="538"/>
      <w:bookmarkEnd w:id="539"/>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ED443FA" w14:textId="77777777" w:rsidR="00355696" w:rsidRDefault="002B3E15" w:rsidP="00DB6006">
      <w:pPr>
        <w:pStyle w:val="BodyText"/>
      </w:pPr>
      <w:r>
        <w:t xml:space="preserve">A &lt;Context&gt; is a grouping of &lt;Anything&gt; where the set of grouped things is defined by &lt;contextualizes&gt;. </w:t>
      </w:r>
    </w:p>
    <w:p w14:paraId="2F04A6C2" w14:textId="77777777" w:rsidR="00355696" w:rsidRDefault="002B3E15" w:rsidP="00DB6006">
      <w:pPr>
        <w:pStyle w:val="BodyText"/>
      </w:pPr>
      <w:r>
        <w:t>A &lt;Context&gt; also &lt;has assertion&gt;s that hold for all things the context &lt;contextualizes&gt;.</w:t>
      </w:r>
    </w:p>
    <w:p w14:paraId="646234AD" w14:textId="77777777" w:rsidR="00355696" w:rsidRDefault="002B3E15" w:rsidP="00DB6006">
      <w:pPr>
        <w:pStyle w:val="BodyText"/>
      </w:pPr>
      <w:r>
        <w:t>Subtypes of &lt;Context&gt;, such as &lt;Type&gt; ascribe more semantics to the context as well as the things it &lt;contextualizes&gt;.</w:t>
      </w:r>
    </w:p>
    <w:p w14:paraId="58A9C1E4" w14:textId="77777777" w:rsidR="00355696" w:rsidRDefault="00355696" w:rsidP="00DB6006">
      <w:pPr>
        <w:pStyle w:val="BodyText"/>
      </w:pPr>
    </w:p>
    <w:p w14:paraId="6727FCD1" w14:textId="77777777" w:rsidR="00355696" w:rsidRDefault="002B3E15" w:rsidP="00DB6006">
      <w:pPr>
        <w:pStyle w:val="BodyText"/>
      </w:pPr>
      <w:r>
        <w:t>A context provides a binding between a set of propositions and the things those propositions apply to.</w:t>
      </w:r>
    </w:p>
    <w:p w14:paraId="607D2436" w14:textId="03802C16" w:rsidR="002B3E15" w:rsidRDefault="002B3E15" w:rsidP="00DB6006">
      <w:pPr>
        <w:pStyle w:val="BodyText"/>
      </w:pPr>
    </w:p>
    <w:p w14:paraId="3BE3121F" w14:textId="77777777" w:rsidR="002B3E15" w:rsidRDefault="002B3E15" w:rsidP="00DB6006">
      <w:pPr>
        <w:pStyle w:val="Heading4"/>
      </w:pPr>
      <w:r>
        <w:t>Direct Supertypes</w:t>
      </w:r>
    </w:p>
    <w:p w14:paraId="113AF553" w14:textId="77777777" w:rsidR="002B3E15" w:rsidRDefault="007507A0" w:rsidP="00DB6006">
      <w:pPr>
        <w:ind w:left="360"/>
      </w:pPr>
      <w:hyperlink w:anchor="_eb8398b5a178c638b98597120ec51c4d" w:history="1">
        <w:r w:rsidR="002B3E15">
          <w:rPr>
            <w:rStyle w:val="Hyperlink"/>
          </w:rPr>
          <w:t>Entity</w:t>
        </w:r>
      </w:hyperlink>
    </w:p>
    <w:p w14:paraId="1DE21E43" w14:textId="77777777" w:rsidR="002B3E15" w:rsidRDefault="002B3E15" w:rsidP="00DB6006">
      <w:pPr>
        <w:pStyle w:val="Code0"/>
      </w:pPr>
      <w:r w:rsidRPr="00043180">
        <w:rPr>
          <w:b/>
          <w:sz w:val="24"/>
          <w:szCs w:val="24"/>
        </w:rPr>
        <w:t>package</w:t>
      </w:r>
      <w:r>
        <w:t xml:space="preserve"> SIMF Conceptual Model::Top level</w:t>
      </w:r>
    </w:p>
    <w:p w14:paraId="06AFB128" w14:textId="77777777" w:rsidR="002B3E15" w:rsidRDefault="002B3E15" w:rsidP="00DB6006">
      <w:pPr>
        <w:pStyle w:val="Heading4"/>
      </w:pPr>
      <w:r>
        <w:t>Associations</w:t>
      </w:r>
    </w:p>
    <w:p w14:paraId="1D2C0394" w14:textId="77777777" w:rsidR="002B3E15" w:rsidRDefault="002B3E15" w:rsidP="00DB6006">
      <w:pPr>
        <w:ind w:left="605" w:hanging="245"/>
      </w:pPr>
      <w:r>
        <w:rPr>
          <w:noProof/>
        </w:rPr>
        <w:drawing>
          <wp:inline distT="0" distB="0" distL="0" distR="0" wp14:anchorId="4E1AEB9C" wp14:editId="79CDB0CF">
            <wp:extent cx="152400" cy="152400"/>
            <wp:effectExtent l="0" t="0" r="0" b="0"/>
            <wp:docPr id="1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3C921983" w14:textId="77777777" w:rsidR="002B3E15" w:rsidRDefault="002B3E15" w:rsidP="00DB6006">
      <w:pPr>
        <w:pStyle w:val="BodyText"/>
      </w:pPr>
      <w:r>
        <w:t>The set of things contextualized by a &lt;Context&gt;, or "in" the &lt;Context&gt; and therefor subject to the &lt;has assertion&gt; propositions of the &lt;Context&gt;.</w:t>
      </w:r>
    </w:p>
    <w:p w14:paraId="4BE97AC6" w14:textId="77777777" w:rsidR="002B3E15" w:rsidRDefault="002B3E15" w:rsidP="00DB6006">
      <w:pPr>
        <w:ind w:left="605" w:hanging="245"/>
      </w:pPr>
      <w:r>
        <w:rPr>
          <w:noProof/>
        </w:rPr>
        <w:drawing>
          <wp:inline distT="0" distB="0" distL="0" distR="0" wp14:anchorId="6305000A" wp14:editId="51DF6FCD">
            <wp:extent cx="152400" cy="152400"/>
            <wp:effectExtent l="0" t="0" r="0" b="0"/>
            <wp:docPr id="1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05C0821" w14:textId="77777777" w:rsidR="00355696" w:rsidRDefault="002B3E15" w:rsidP="00DB6006">
      <w:pPr>
        <w:pStyle w:val="BodyText"/>
      </w:pPr>
      <w:r>
        <w:t>Proposition that is asserted (must be true) for anything contextualized by a context.</w:t>
      </w:r>
    </w:p>
    <w:p w14:paraId="5717E302" w14:textId="041AB9F1" w:rsidR="002B3E15" w:rsidRDefault="002B3E15" w:rsidP="00DB6006">
      <w:pPr>
        <w:pStyle w:val="BodyText"/>
      </w:pPr>
    </w:p>
    <w:p w14:paraId="4A6C9ED7" w14:textId="77777777" w:rsidR="002B3E15" w:rsidRDefault="002B3E15" w:rsidP="00DB6006"/>
    <w:p w14:paraId="44167326" w14:textId="77777777" w:rsidR="002B3E15" w:rsidRDefault="002B3E15" w:rsidP="00DB6006">
      <w:pPr>
        <w:pStyle w:val="Heading3"/>
      </w:pPr>
      <w:bookmarkStart w:id="540" w:name="_eb8398b5a178c638b98597120ec51c4d"/>
      <w:bookmarkStart w:id="541" w:name="_Toc451803409"/>
      <w:r>
        <w:t>Class Entity</w:t>
      </w:r>
      <w:bookmarkEnd w:id="540"/>
      <w:bookmarkEnd w:id="541"/>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5075084F" w14:textId="77777777" w:rsidR="00355696" w:rsidRDefault="002B3E15" w:rsidP="00DB6006">
      <w:pPr>
        <w:pStyle w:val="BodyText"/>
      </w:pPr>
      <w:r>
        <w:t>An entity is any identifiable thing other than values, this includes individuals, types, axioms, situations, speech acts, information structures, etc.</w:t>
      </w:r>
    </w:p>
    <w:p w14:paraId="27D999BF" w14:textId="77777777" w:rsidR="00355696" w:rsidRDefault="002B3E15" w:rsidP="00DB6006">
      <w:pPr>
        <w:pStyle w:val="BodyText"/>
      </w:pPr>
      <w:r>
        <w:t>Entities have some kind of identity and may have identifiers.</w:t>
      </w:r>
    </w:p>
    <w:p w14:paraId="2C4C58DD" w14:textId="34CC976A" w:rsidR="002B3E15" w:rsidRDefault="002B3E15" w:rsidP="00DB6006">
      <w:pPr>
        <w:pStyle w:val="BodyText"/>
      </w:pPr>
    </w:p>
    <w:p w14:paraId="07F9EAE2" w14:textId="77777777" w:rsidR="002B3E15" w:rsidRDefault="002B3E15" w:rsidP="00DB6006">
      <w:pPr>
        <w:pStyle w:val="Heading4"/>
      </w:pPr>
      <w:r>
        <w:t>Direct Supertypes</w:t>
      </w:r>
    </w:p>
    <w:p w14:paraId="19B4965A" w14:textId="77777777" w:rsidR="002B3E15" w:rsidRDefault="007507A0" w:rsidP="00DB6006">
      <w:pPr>
        <w:ind w:left="360"/>
      </w:pPr>
      <w:hyperlink w:anchor="_a52cb0ff6e414b3170b58afe10b6afcb" w:history="1">
        <w:r w:rsidR="002B3E15">
          <w:rPr>
            <w:rStyle w:val="Hyperlink"/>
          </w:rPr>
          <w:t>Anything</w:t>
        </w:r>
      </w:hyperlink>
    </w:p>
    <w:p w14:paraId="3FF8C1A7" w14:textId="77777777" w:rsidR="002B3E15" w:rsidRDefault="002B3E15" w:rsidP="00DB6006">
      <w:pPr>
        <w:pStyle w:val="Code0"/>
      </w:pPr>
      <w:r w:rsidRPr="00043180">
        <w:rPr>
          <w:b/>
          <w:sz w:val="24"/>
          <w:szCs w:val="24"/>
        </w:rPr>
        <w:t>package</w:t>
      </w:r>
      <w:r>
        <w:t xml:space="preserve"> SIMF Conceptual Model::Top level</w:t>
      </w:r>
    </w:p>
    <w:p w14:paraId="4529FE08" w14:textId="77777777" w:rsidR="002B3E15" w:rsidRDefault="002B3E15" w:rsidP="00DB6006">
      <w:pPr>
        <w:pStyle w:val="Heading4"/>
      </w:pPr>
      <w:r>
        <w:t>Associations</w:t>
      </w:r>
    </w:p>
    <w:p w14:paraId="770354FD" w14:textId="77777777" w:rsidR="002B3E15" w:rsidRDefault="002B3E15" w:rsidP="00DB6006">
      <w:pPr>
        <w:ind w:left="605" w:hanging="245"/>
      </w:pPr>
      <w:r>
        <w:rPr>
          <w:noProof/>
        </w:rPr>
        <w:drawing>
          <wp:inline distT="0" distB="0" distL="0" distR="0" wp14:anchorId="03D0E218" wp14:editId="7F7E654B">
            <wp:extent cx="152400" cy="152400"/>
            <wp:effectExtent l="0" t="0" r="0" b="0"/>
            <wp:docPr id="12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14:paraId="55E0772E" w14:textId="77777777" w:rsidR="002B3E15" w:rsidRDefault="002B3E15" w:rsidP="00DB6006">
      <w:pPr>
        <w:pStyle w:val="BodyText"/>
      </w:pPr>
      <w:r>
        <w:t>An identifier for an &lt;Entity&gt;.</w:t>
      </w:r>
    </w:p>
    <w:p w14:paraId="1F48F090" w14:textId="77777777" w:rsidR="002B3E15" w:rsidRDefault="002B3E15" w:rsidP="00DB6006">
      <w:pPr>
        <w:ind w:left="605" w:hanging="245"/>
      </w:pPr>
      <w:r>
        <w:rPr>
          <w:noProof/>
        </w:rPr>
        <w:drawing>
          <wp:inline distT="0" distB="0" distL="0" distR="0" wp14:anchorId="2F00DF64" wp14:editId="4F86BD98">
            <wp:extent cx="152400" cy="152400"/>
            <wp:effectExtent l="0" t="0" r="0" b="0"/>
            <wp:docPr id="27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14:paraId="359D5341" w14:textId="77777777" w:rsidR="00355696" w:rsidRDefault="002B3E15" w:rsidP="00DB6006">
      <w:pPr>
        <w:pStyle w:val="BodyText"/>
      </w:pPr>
      <w:r>
        <w:t>Default term to use for an entity.</w:t>
      </w:r>
    </w:p>
    <w:p w14:paraId="4C41776A" w14:textId="61EBFEDD" w:rsidR="002B3E15" w:rsidRDefault="002B3E15" w:rsidP="00DB6006">
      <w:pPr>
        <w:pStyle w:val="BodyText"/>
      </w:pPr>
      <w:r>
        <w:t>Where multiple terms are preferred in differing context any method for selecting the most preferred term is implementation specific and not specified by this standard.</w:t>
      </w:r>
    </w:p>
    <w:p w14:paraId="068EF2B5" w14:textId="77777777" w:rsidR="002B3E15" w:rsidRDefault="002B3E15" w:rsidP="00DB6006">
      <w:pPr>
        <w:ind w:left="605" w:hanging="245"/>
      </w:pPr>
      <w:r>
        <w:rPr>
          <w:noProof/>
        </w:rPr>
        <w:drawing>
          <wp:inline distT="0" distB="0" distL="0" distR="0" wp14:anchorId="7F2447E2" wp14:editId="2DE696DF">
            <wp:extent cx="152400" cy="152400"/>
            <wp:effectExtent l="0" t="0" r="0" b="0"/>
            <wp:docPr id="27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501AB06" w14:textId="77777777" w:rsidR="002B3E15" w:rsidRDefault="002B3E15" w:rsidP="00DB6006">
      <w:pPr>
        <w:pStyle w:val="BodyText"/>
      </w:pPr>
      <w:r>
        <w:t>Rules applying to an entity.</w:t>
      </w:r>
    </w:p>
    <w:p w14:paraId="1C0AD189" w14:textId="77777777" w:rsidR="002B3E15" w:rsidRDefault="002B3E15" w:rsidP="00DB6006"/>
    <w:p w14:paraId="66152BC4" w14:textId="77777777" w:rsidR="002B3E15" w:rsidRDefault="002B3E15" w:rsidP="00DB6006">
      <w:pPr>
        <w:pStyle w:val="Heading3"/>
      </w:pPr>
      <w:bookmarkStart w:id="542" w:name="_52c887644007b8e51a1f6e976113707a"/>
      <w:bookmarkStart w:id="543" w:name="_Toc451803410"/>
      <w:r>
        <w:t>Association In Context</w:t>
      </w:r>
      <w:bookmarkEnd w:id="542"/>
      <w:bookmarkEnd w:id="543"/>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14:paraId="553CE47B" w14:textId="77777777" w:rsidR="002B3E15" w:rsidRDefault="002B3E15" w:rsidP="00DB6006">
      <w:pPr>
        <w:pStyle w:val="BodyText"/>
      </w:pPr>
      <w:r>
        <w:t>The association between a context and the set of concepts contextualized by that context.</w:t>
      </w:r>
    </w:p>
    <w:p w14:paraId="1C161A34" w14:textId="77777777" w:rsidR="002B3E15" w:rsidRDefault="002B3E15" w:rsidP="00DB6006">
      <w:pPr>
        <w:pStyle w:val="Code0"/>
      </w:pPr>
      <w:r w:rsidRPr="00043180">
        <w:rPr>
          <w:b/>
          <w:sz w:val="24"/>
          <w:szCs w:val="24"/>
        </w:rPr>
        <w:t>package</w:t>
      </w:r>
      <w:r>
        <w:t xml:space="preserve"> SIMF Conceptual Model::Top level</w:t>
      </w:r>
    </w:p>
    <w:p w14:paraId="16F7F65D" w14:textId="77777777" w:rsidR="002B3E15" w:rsidRDefault="002B3E15" w:rsidP="00DB6006">
      <w:pPr>
        <w:pStyle w:val="Heading4"/>
      </w:pPr>
      <w:r>
        <w:t>Association Ends</w:t>
      </w:r>
    </w:p>
    <w:p w14:paraId="41B30D79" w14:textId="77777777" w:rsidR="002B3E15" w:rsidRDefault="002B3E15" w:rsidP="00DB6006">
      <w:pPr>
        <w:ind w:firstLine="720"/>
      </w:pPr>
      <w:r>
        <w:rPr>
          <w:noProof/>
        </w:rPr>
        <w:drawing>
          <wp:inline distT="0" distB="0" distL="0" distR="0" wp14:anchorId="0236C6E7" wp14:editId="0A792FE3">
            <wp:extent cx="152400" cy="152400"/>
            <wp:effectExtent l="0" t="0" r="0" b="0"/>
            <wp:docPr id="29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0D18C3EF" w14:textId="77777777" w:rsidR="002B3E15" w:rsidRDefault="002B3E15" w:rsidP="00DB6006">
      <w:pPr>
        <w:pStyle w:val="BodyText"/>
      </w:pPr>
      <w:r>
        <w:t>The set of things contextualized by a &lt;Context&gt;, or "in" the &lt;Context&gt; and therefor subject to the &lt;has assertion&gt; propositions of the &lt;Context&gt;.</w:t>
      </w:r>
    </w:p>
    <w:p w14:paraId="0A216DA9" w14:textId="77777777" w:rsidR="002B3E15" w:rsidRDefault="002B3E15" w:rsidP="00DB6006">
      <w:pPr>
        <w:ind w:firstLine="720"/>
      </w:pPr>
      <w:r>
        <w:rPr>
          <w:noProof/>
        </w:rPr>
        <w:drawing>
          <wp:inline distT="0" distB="0" distL="0" distR="0" wp14:anchorId="662ED222" wp14:editId="2D405BCD">
            <wp:extent cx="152400" cy="152400"/>
            <wp:effectExtent l="0" t="0" r="0" b="0"/>
            <wp:docPr id="29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7898992A" w14:textId="77777777" w:rsidR="00355696" w:rsidRDefault="002B3E15" w:rsidP="00DB6006">
      <w:pPr>
        <w:pStyle w:val="BodyText"/>
      </w:pPr>
      <w:r>
        <w:lastRenderedPageBreak/>
        <w:t>A &lt;Context&gt; that contextualizes &lt;Anything&gt; making what it &lt;contextualizes&gt; the thing and subject to the propositions referenced by &lt;has assertion&gt; of the context.</w:t>
      </w:r>
    </w:p>
    <w:p w14:paraId="3F78AAF6" w14:textId="6F8FBED3" w:rsidR="002B3E15" w:rsidRDefault="002B3E15" w:rsidP="00DB6006">
      <w:pPr>
        <w:pStyle w:val="BodyText"/>
      </w:pPr>
      <w:r>
        <w:t>A thing may be &lt;in context of&gt; one or more context.</w:t>
      </w:r>
    </w:p>
    <w:p w14:paraId="13436C8C" w14:textId="77777777" w:rsidR="002B3E15" w:rsidRDefault="002B3E15" w:rsidP="00DB6006"/>
    <w:p w14:paraId="1CA7EDC9" w14:textId="77777777" w:rsidR="002B3E15" w:rsidRDefault="002B3E15" w:rsidP="00DB6006">
      <w:pPr>
        <w:pStyle w:val="Heading3"/>
      </w:pPr>
      <w:bookmarkStart w:id="544" w:name="_3bd7c7d249201ad6f2447c6d182ba7f1"/>
      <w:bookmarkStart w:id="545" w:name="_Toc451803411"/>
      <w:r>
        <w:t>Class Proposition</w:t>
      </w:r>
      <w:bookmarkEnd w:id="544"/>
      <w:bookmarkEnd w:id="545"/>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4AE304D3" w14:textId="77777777" w:rsidR="00355696" w:rsidRDefault="002B3E15" w:rsidP="00DB6006">
      <w:pPr>
        <w:pStyle w:val="BodyText"/>
      </w:pPr>
      <w:r>
        <w:t>A proposition is statement, or condition with a truth value that can be determined or asserted.</w:t>
      </w:r>
    </w:p>
    <w:p w14:paraId="77B67F05" w14:textId="77777777" w:rsidR="00355696" w:rsidRDefault="002B3E15" w:rsidP="00DB6006">
      <w:pPr>
        <w:pStyle w:val="BodyText"/>
      </w:pPr>
      <w:r>
        <w:t>All "facts", statements, speech acts, relationships and rules are propositions.</w:t>
      </w:r>
    </w:p>
    <w:p w14:paraId="7159F0F6" w14:textId="023CF603" w:rsidR="002B3E15" w:rsidRDefault="002B3E15" w:rsidP="00DB6006">
      <w:pPr>
        <w:pStyle w:val="BodyText"/>
      </w:pPr>
      <w:r>
        <w:t>Propositions may be asserted to be true within a context which they &lt;holds within&gt;.</w:t>
      </w:r>
    </w:p>
    <w:p w14:paraId="227E0F5F" w14:textId="77777777" w:rsidR="002B3E15" w:rsidRDefault="002B3E15" w:rsidP="00DB6006">
      <w:pPr>
        <w:pStyle w:val="Heading4"/>
      </w:pPr>
      <w:r>
        <w:t>Direct Supertypes</w:t>
      </w:r>
    </w:p>
    <w:p w14:paraId="592068AE" w14:textId="77777777" w:rsidR="002B3E15" w:rsidRDefault="007507A0" w:rsidP="00DB6006">
      <w:pPr>
        <w:ind w:left="360"/>
      </w:pPr>
      <w:hyperlink w:anchor="_eb8398b5a178c638b98597120ec51c4d" w:history="1">
        <w:r w:rsidR="002B3E15">
          <w:rPr>
            <w:rStyle w:val="Hyperlink"/>
          </w:rPr>
          <w:t>Entity</w:t>
        </w:r>
      </w:hyperlink>
    </w:p>
    <w:p w14:paraId="4B5CCBC1" w14:textId="77777777" w:rsidR="002B3E15" w:rsidRDefault="002B3E15" w:rsidP="00DB6006">
      <w:pPr>
        <w:pStyle w:val="Code0"/>
      </w:pPr>
      <w:r w:rsidRPr="00043180">
        <w:rPr>
          <w:b/>
          <w:sz w:val="24"/>
          <w:szCs w:val="24"/>
        </w:rPr>
        <w:t>package</w:t>
      </w:r>
      <w:r>
        <w:t xml:space="preserve"> SIMF Conceptual Model::Top level</w:t>
      </w:r>
    </w:p>
    <w:p w14:paraId="42017E35" w14:textId="77777777" w:rsidR="002B3E15" w:rsidRDefault="002B3E15" w:rsidP="00DB6006">
      <w:pPr>
        <w:pStyle w:val="Heading4"/>
      </w:pPr>
      <w:r>
        <w:t>Associations</w:t>
      </w:r>
    </w:p>
    <w:p w14:paraId="4E53A1F4" w14:textId="77777777" w:rsidR="002B3E15" w:rsidRDefault="002B3E15" w:rsidP="00DB6006">
      <w:pPr>
        <w:ind w:left="605" w:hanging="245"/>
      </w:pPr>
      <w:r>
        <w:rPr>
          <w:noProof/>
        </w:rPr>
        <w:drawing>
          <wp:inline distT="0" distB="0" distL="0" distR="0" wp14:anchorId="190EA2E3" wp14:editId="618BA904">
            <wp:extent cx="152400" cy="152400"/>
            <wp:effectExtent l="0" t="0" r="0" b="0"/>
            <wp:docPr id="297"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7978DA4A" w14:textId="77777777" w:rsidR="002B3E15" w:rsidRDefault="002B3E15" w:rsidP="00DB6006">
      <w:pPr>
        <w:pStyle w:val="BodyText"/>
      </w:pPr>
      <w:r>
        <w:t>Context in which a proposition is asserted (required to be true). Anything contextualized by the context is subject to the proposition.</w:t>
      </w:r>
    </w:p>
    <w:p w14:paraId="2C5B421E" w14:textId="77777777" w:rsidR="002B3E15" w:rsidRDefault="002B3E15" w:rsidP="00DB6006"/>
    <w:p w14:paraId="44044ED7" w14:textId="77777777" w:rsidR="002B3E15" w:rsidRDefault="002B3E15" w:rsidP="00DB6006">
      <w:pPr>
        <w:pStyle w:val="Heading3"/>
      </w:pPr>
      <w:bookmarkStart w:id="546" w:name="_1a5de8051ffc9f353a7d5b53ee7cf413"/>
      <w:bookmarkStart w:id="547" w:name="_Toc451803412"/>
      <w:r>
        <w:t>Association Term Preference</w:t>
      </w:r>
      <w:bookmarkEnd w:id="546"/>
      <w:bookmarkEnd w:id="547"/>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14:paraId="7451750E" w14:textId="77777777" w:rsidR="002B3E15" w:rsidRDefault="002B3E15" w:rsidP="00DB6006">
      <w:pPr>
        <w:pStyle w:val="Code0"/>
      </w:pPr>
      <w:r w:rsidRPr="00043180">
        <w:rPr>
          <w:b/>
          <w:sz w:val="24"/>
          <w:szCs w:val="24"/>
        </w:rPr>
        <w:t>package</w:t>
      </w:r>
      <w:r>
        <w:t xml:space="preserve"> SIMF Conceptual Model::Top level</w:t>
      </w:r>
    </w:p>
    <w:p w14:paraId="740489F3" w14:textId="77777777" w:rsidR="002B3E15" w:rsidRDefault="002B3E15" w:rsidP="00DB6006">
      <w:pPr>
        <w:pStyle w:val="Heading4"/>
      </w:pPr>
      <w:r>
        <w:t>Association Ends</w:t>
      </w:r>
    </w:p>
    <w:p w14:paraId="6D2D36D2" w14:textId="77777777" w:rsidR="002B3E15" w:rsidRDefault="002B3E15" w:rsidP="00DB6006">
      <w:pPr>
        <w:ind w:firstLine="720"/>
      </w:pPr>
      <w:r>
        <w:rPr>
          <w:noProof/>
        </w:rPr>
        <w:drawing>
          <wp:inline distT="0" distB="0" distL="0" distR="0" wp14:anchorId="45DFF464" wp14:editId="3BAF766C">
            <wp:extent cx="152400" cy="152400"/>
            <wp:effectExtent l="0" t="0" r="0" b="0"/>
            <wp:docPr id="301"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14:paraId="70D62AE3" w14:textId="77777777" w:rsidR="00355696" w:rsidRDefault="002B3E15" w:rsidP="00DB6006">
      <w:pPr>
        <w:pStyle w:val="BodyText"/>
      </w:pPr>
      <w:r>
        <w:t>Default term to use for an entity.</w:t>
      </w:r>
    </w:p>
    <w:p w14:paraId="7A9D06C1" w14:textId="2F33C9EC" w:rsidR="002B3E15" w:rsidRDefault="002B3E15" w:rsidP="00DB6006">
      <w:pPr>
        <w:pStyle w:val="BodyText"/>
      </w:pPr>
      <w:r>
        <w:t>Where multiple terms are preferred in differing context any method for selecting the most preferred term is implementation specific and not specified by this standard.</w:t>
      </w:r>
    </w:p>
    <w:p w14:paraId="75190CAD" w14:textId="77777777" w:rsidR="002B3E15" w:rsidRDefault="002B3E15" w:rsidP="00DB6006">
      <w:pPr>
        <w:ind w:firstLine="720"/>
      </w:pPr>
      <w:r>
        <w:rPr>
          <w:noProof/>
        </w:rPr>
        <w:drawing>
          <wp:inline distT="0" distB="0" distL="0" distR="0" wp14:anchorId="555EDBC2" wp14:editId="3321891A">
            <wp:extent cx="152400" cy="152400"/>
            <wp:effectExtent l="0" t="0" r="0" b="0"/>
            <wp:docPr id="305"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14:paraId="5D083EB5" w14:textId="77777777" w:rsidR="002B3E15" w:rsidRDefault="002B3E15" w:rsidP="00DB6006">
      <w:pPr>
        <w:pStyle w:val="BodyText"/>
      </w:pPr>
      <w:r>
        <w:t>The entity a term is preferred for.</w:t>
      </w:r>
    </w:p>
    <w:p w14:paraId="205A9B52" w14:textId="77777777" w:rsidR="002B3E15" w:rsidRDefault="002B3E15" w:rsidP="00DB6006"/>
    <w:p w14:paraId="4F054C0A" w14:textId="77777777" w:rsidR="002B3E15" w:rsidRDefault="002B3E15" w:rsidP="00DB6006">
      <w:pPr>
        <w:spacing w:after="200" w:line="276" w:lineRule="auto"/>
        <w:rPr>
          <w:b/>
          <w:bCs/>
          <w:color w:val="365F91"/>
          <w:sz w:val="40"/>
          <w:szCs w:val="40"/>
        </w:rPr>
      </w:pPr>
      <w:r>
        <w:br w:type="page"/>
      </w:r>
    </w:p>
    <w:p w14:paraId="1942FEC4" w14:textId="77777777" w:rsidR="002B3E15" w:rsidRDefault="002B3E15" w:rsidP="00DB6006">
      <w:pPr>
        <w:pStyle w:val="Heading2"/>
      </w:pPr>
      <w:bookmarkStart w:id="548" w:name="_Toc451803413"/>
      <w:r>
        <w:lastRenderedPageBreak/>
        <w:t>SIMF Conceptual Model::Types</w:t>
      </w:r>
      <w:bookmarkEnd w:id="548"/>
    </w:p>
    <w:p w14:paraId="00860540" w14:textId="77777777" w:rsidR="00355696" w:rsidRDefault="002B3E15" w:rsidP="00DB6006">
      <w:pPr>
        <w:pStyle w:val="BodyText"/>
      </w:pPr>
      <w:r>
        <w:t>Type provide for ways to categorize anything based on what it is, the roles it plays or the phases it may be in.</w:t>
      </w:r>
    </w:p>
    <w:p w14:paraId="3A346498" w14:textId="63384398" w:rsidR="002B3E15" w:rsidRDefault="002B3E15" w:rsidP="00DB6006">
      <w:pPr>
        <w:pStyle w:val="BodyText"/>
      </w:pPr>
      <w:r>
        <w:t>Something may be categorized by any number of types (multiple classification assumption).</w:t>
      </w:r>
    </w:p>
    <w:p w14:paraId="0703E853" w14:textId="77777777" w:rsidR="002B3E15" w:rsidRDefault="002B3E15" w:rsidP="00DB6006">
      <w:pPr>
        <w:pStyle w:val="Heading3"/>
      </w:pPr>
      <w:bookmarkStart w:id="549" w:name="_Toc451803414"/>
      <w:r>
        <w:t>Diagram: Type-instance</w:t>
      </w:r>
      <w:bookmarkEnd w:id="549"/>
    </w:p>
    <w:p w14:paraId="3BF4681B" w14:textId="77777777" w:rsidR="002B3E15" w:rsidRDefault="002B3E15" w:rsidP="00DB6006">
      <w:pPr>
        <w:jc w:val="center"/>
        <w:rPr>
          <w:rFonts w:cs="Arial"/>
        </w:rPr>
      </w:pPr>
      <w:r>
        <w:rPr>
          <w:noProof/>
        </w:rPr>
        <w:drawing>
          <wp:inline distT="0" distB="0" distL="0" distR="0" wp14:anchorId="28958C4E" wp14:editId="0C34485B">
            <wp:extent cx="3914775" cy="3400425"/>
            <wp:effectExtent l="0" t="0" r="0" b="0"/>
            <wp:docPr id="315" name="Picture 1117517236.png" descr="1117517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117517236.png"/>
                    <pic:cNvPicPr/>
                  </pic:nvPicPr>
                  <pic:blipFill>
                    <a:blip r:embed="rId51" cstate="print"/>
                    <a:stretch>
                      <a:fillRect/>
                    </a:stretch>
                  </pic:blipFill>
                  <pic:spPr>
                    <a:xfrm>
                      <a:off x="0" y="0"/>
                      <a:ext cx="3914775" cy="3400425"/>
                    </a:xfrm>
                    <a:prstGeom prst="rect">
                      <a:avLst/>
                    </a:prstGeom>
                  </pic:spPr>
                </pic:pic>
              </a:graphicData>
            </a:graphic>
          </wp:inline>
        </w:drawing>
      </w:r>
    </w:p>
    <w:p w14:paraId="2A4AB73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Type-instance</w:t>
      </w:r>
    </w:p>
    <w:p w14:paraId="0F647A6D" w14:textId="77777777" w:rsidR="002B3E15" w:rsidRDefault="002B3E15" w:rsidP="00DB6006">
      <w:pPr>
        <w:pStyle w:val="Heading3"/>
      </w:pPr>
      <w:bookmarkStart w:id="550" w:name="_Toc451803415"/>
      <w:r>
        <w:lastRenderedPageBreak/>
        <w:t>Diagram: Types</w:t>
      </w:r>
      <w:bookmarkEnd w:id="550"/>
    </w:p>
    <w:p w14:paraId="1CB96438" w14:textId="77777777" w:rsidR="002B3E15" w:rsidRDefault="002B3E15" w:rsidP="00DB6006">
      <w:pPr>
        <w:jc w:val="center"/>
        <w:rPr>
          <w:rFonts w:cs="Arial"/>
        </w:rPr>
      </w:pPr>
      <w:r>
        <w:rPr>
          <w:noProof/>
        </w:rPr>
        <w:drawing>
          <wp:inline distT="0" distB="0" distL="0" distR="0" wp14:anchorId="4CC8917E" wp14:editId="45825EB9">
            <wp:extent cx="6188075" cy="5270015"/>
            <wp:effectExtent l="0" t="0" r="0" b="0"/>
            <wp:docPr id="317" name="Picture -768137945.png" descr="-768137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768137945.png"/>
                    <pic:cNvPicPr/>
                  </pic:nvPicPr>
                  <pic:blipFill>
                    <a:blip r:embed="rId52" cstate="print"/>
                    <a:stretch>
                      <a:fillRect/>
                    </a:stretch>
                  </pic:blipFill>
                  <pic:spPr>
                    <a:xfrm>
                      <a:off x="0" y="0"/>
                      <a:ext cx="6188075" cy="5270015"/>
                    </a:xfrm>
                    <a:prstGeom prst="rect">
                      <a:avLst/>
                    </a:prstGeom>
                  </pic:spPr>
                </pic:pic>
              </a:graphicData>
            </a:graphic>
          </wp:inline>
        </w:drawing>
      </w:r>
    </w:p>
    <w:p w14:paraId="0F4669CD"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Types</w:t>
      </w:r>
    </w:p>
    <w:p w14:paraId="1B558C75" w14:textId="77777777" w:rsidR="002B3E15" w:rsidRDefault="002B3E15" w:rsidP="00DB6006">
      <w:r>
        <w:t xml:space="preserve"> </w:t>
      </w:r>
    </w:p>
    <w:p w14:paraId="3BFA13B6" w14:textId="77777777" w:rsidR="002B3E15" w:rsidRDefault="002B3E15" w:rsidP="00DB6006"/>
    <w:p w14:paraId="03D2F13B" w14:textId="77777777" w:rsidR="002B3E15" w:rsidRDefault="002B3E15" w:rsidP="00DB6006">
      <w:pPr>
        <w:pStyle w:val="Heading3"/>
      </w:pPr>
      <w:bookmarkStart w:id="551" w:name="_3b2e69eb6121d1e3a1180bbe8ee64013"/>
      <w:bookmarkStart w:id="552" w:name="_Toc451803416"/>
      <w:r>
        <w:t>Class Facet</w:t>
      </w:r>
      <w:bookmarkEnd w:id="551"/>
      <w:bookmarkEnd w:id="552"/>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55C13068" w14:textId="77777777" w:rsidR="00355696" w:rsidRDefault="002B3E15" w:rsidP="00DB6006">
      <w:pPr>
        <w:pStyle w:val="BodyText"/>
      </w:pPr>
      <w:r>
        <w:t>A facet is a "mix in" type that defines some aspect of something but does not represent the "fundamental" type or identity of that thing, but some potentially transient role, phase or other way to classify it. Something must have at least one type that is not a facet.</w:t>
      </w:r>
    </w:p>
    <w:p w14:paraId="762F28FF" w14:textId="77777777" w:rsidR="00355696" w:rsidRDefault="002B3E15" w:rsidP="00DB6006">
      <w:pPr>
        <w:pStyle w:val="BodyText"/>
      </w:pPr>
      <w:r>
        <w:t>Facets do not define independent identity of the referent but technology implementations may create independent objects to represent a facet.</w:t>
      </w:r>
    </w:p>
    <w:p w14:paraId="07A82EE5" w14:textId="77777777" w:rsidR="00355696" w:rsidRDefault="002B3E15" w:rsidP="00DB6006">
      <w:pPr>
        <w:pStyle w:val="BodyText"/>
      </w:pPr>
      <w:r>
        <w:t>An instance of a facet must also have a type that is not a facet to provide the identity of the instance.</w:t>
      </w:r>
    </w:p>
    <w:p w14:paraId="748D2706" w14:textId="77777777" w:rsidR="00355696" w:rsidRDefault="00355696" w:rsidP="00DB6006">
      <w:pPr>
        <w:pStyle w:val="BodyText"/>
      </w:pPr>
    </w:p>
    <w:p w14:paraId="4F0AA3DF" w14:textId="77777777" w:rsidR="00355696" w:rsidRDefault="002B3E15" w:rsidP="00DB6006">
      <w:pPr>
        <w:pStyle w:val="BodyText"/>
      </w:pPr>
      <w:r>
        <w:t>The type(s) a facet may categorize may be constrained by setting the "as facet" property of Generalization. E.g. Policeman is a role of a person.</w:t>
      </w:r>
    </w:p>
    <w:p w14:paraId="5F5AD0A7" w14:textId="77777777" w:rsidR="00355696" w:rsidRDefault="00355696" w:rsidP="00DB6006">
      <w:pPr>
        <w:pStyle w:val="BodyText"/>
      </w:pPr>
    </w:p>
    <w:p w14:paraId="4E7D1C2E" w14:textId="663D7914" w:rsidR="002B3E15" w:rsidRDefault="002B3E15" w:rsidP="00DB6006">
      <w:pPr>
        <w:pStyle w:val="BodyText"/>
      </w:pPr>
      <w:r>
        <w:t>BFO: Non-rigid sortal</w:t>
      </w:r>
    </w:p>
    <w:p w14:paraId="30AEEFF2" w14:textId="77777777" w:rsidR="002B3E15" w:rsidRDefault="002B3E15" w:rsidP="00DB6006">
      <w:pPr>
        <w:pStyle w:val="Heading4"/>
      </w:pPr>
      <w:r>
        <w:t>Direct Supertypes</w:t>
      </w:r>
    </w:p>
    <w:p w14:paraId="4237EB95" w14:textId="77777777" w:rsidR="002B3E15" w:rsidRDefault="007507A0" w:rsidP="00DB6006">
      <w:pPr>
        <w:ind w:left="360"/>
      </w:pPr>
      <w:hyperlink w:anchor="_dfe1514224ca21cedba7b2b29802db50" w:history="1">
        <w:r w:rsidR="002B3E15">
          <w:rPr>
            <w:rStyle w:val="Hyperlink"/>
          </w:rPr>
          <w:t>Type</w:t>
        </w:r>
      </w:hyperlink>
    </w:p>
    <w:p w14:paraId="765596B5" w14:textId="77777777" w:rsidR="002B3E15" w:rsidRDefault="002B3E15" w:rsidP="00DB6006">
      <w:pPr>
        <w:pStyle w:val="Code0"/>
      </w:pPr>
      <w:r w:rsidRPr="00043180">
        <w:rPr>
          <w:b/>
          <w:sz w:val="24"/>
          <w:szCs w:val="24"/>
        </w:rPr>
        <w:t>package</w:t>
      </w:r>
      <w:r>
        <w:t xml:space="preserve"> SIMF Conceptual Model::Types</w:t>
      </w:r>
    </w:p>
    <w:p w14:paraId="4C8386F4" w14:textId="77777777" w:rsidR="002B3E15" w:rsidRDefault="002B3E15" w:rsidP="00DB6006"/>
    <w:p w14:paraId="6CDD1960" w14:textId="77777777" w:rsidR="002B3E15" w:rsidRDefault="002B3E15" w:rsidP="00DB6006">
      <w:pPr>
        <w:pStyle w:val="Heading3"/>
      </w:pPr>
      <w:bookmarkStart w:id="553" w:name="_c91255b734db13a057f78e11bb46f1f7"/>
      <w:bookmarkStart w:id="554" w:name="_Toc451803417"/>
      <w:r>
        <w:t>Class Intersection Type</w:t>
      </w:r>
      <w:bookmarkEnd w:id="553"/>
      <w:bookmarkEnd w:id="554"/>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30C95F5B" w14:textId="77777777" w:rsidR="00355696" w:rsidRDefault="002B3E15" w:rsidP="00DB6006">
      <w:pPr>
        <w:pStyle w:val="BodyText"/>
      </w:pPr>
      <w:r>
        <w:t>An intersection is a type that has an extent which is the complete intersection of the extents of all supertypes. Intersection is a stronger statement than a subtype as a subtype may not be a complete intersection.</w:t>
      </w:r>
    </w:p>
    <w:p w14:paraId="3CA00A4A" w14:textId="77777777" w:rsidR="00355696" w:rsidRDefault="00355696" w:rsidP="00DB6006">
      <w:pPr>
        <w:pStyle w:val="BodyText"/>
      </w:pPr>
    </w:p>
    <w:p w14:paraId="33EF9E23" w14:textId="77777777" w:rsidR="00355696" w:rsidRDefault="002B3E15" w:rsidP="00DB6006">
      <w:pPr>
        <w:pStyle w:val="BodyText"/>
      </w:pPr>
      <w:r>
        <w:t xml:space="preserve">[MathWorld] The intersection of two sets A and B is the set of elements common to A and B. This is written A intersection B, and is pronounced "A intersection B" or "A cap B." </w:t>
      </w:r>
    </w:p>
    <w:p w14:paraId="2CC6B088" w14:textId="77777777" w:rsidR="00355696" w:rsidRDefault="00355696" w:rsidP="00DB6006">
      <w:pPr>
        <w:pStyle w:val="BodyText"/>
      </w:pPr>
    </w:p>
    <w:p w14:paraId="792376CD" w14:textId="0A926203" w:rsidR="002B3E15" w:rsidRDefault="002B3E15" w:rsidP="00DB6006">
      <w:pPr>
        <w:pStyle w:val="BodyText"/>
      </w:pPr>
    </w:p>
    <w:p w14:paraId="60918B49" w14:textId="77777777" w:rsidR="002B3E15" w:rsidRDefault="002B3E15" w:rsidP="00DB6006">
      <w:pPr>
        <w:pStyle w:val="Heading4"/>
      </w:pPr>
      <w:r>
        <w:t>Direct Supertypes</w:t>
      </w:r>
    </w:p>
    <w:p w14:paraId="4A995040" w14:textId="77777777" w:rsidR="002B3E15" w:rsidRDefault="007507A0" w:rsidP="00DB6006">
      <w:pPr>
        <w:ind w:left="360"/>
      </w:pPr>
      <w:hyperlink w:anchor="_dfe1514224ca21cedba7b2b29802db50" w:history="1">
        <w:r w:rsidR="002B3E15">
          <w:rPr>
            <w:rStyle w:val="Hyperlink"/>
          </w:rPr>
          <w:t>Type</w:t>
        </w:r>
      </w:hyperlink>
    </w:p>
    <w:p w14:paraId="76A89431" w14:textId="77777777" w:rsidR="002B3E15" w:rsidRDefault="002B3E15" w:rsidP="00DB6006">
      <w:pPr>
        <w:pStyle w:val="Code0"/>
      </w:pPr>
      <w:r w:rsidRPr="00043180">
        <w:rPr>
          <w:b/>
          <w:sz w:val="24"/>
          <w:szCs w:val="24"/>
        </w:rPr>
        <w:t>package</w:t>
      </w:r>
      <w:r>
        <w:t xml:space="preserve"> SIMF Conceptual Model::Types</w:t>
      </w:r>
    </w:p>
    <w:p w14:paraId="3C4A200D" w14:textId="77777777" w:rsidR="002B3E15" w:rsidRDefault="002B3E15" w:rsidP="00DB6006"/>
    <w:p w14:paraId="02BC5D21" w14:textId="77777777" w:rsidR="002B3E15" w:rsidRDefault="002B3E15" w:rsidP="00DB6006">
      <w:pPr>
        <w:pStyle w:val="Heading3"/>
      </w:pPr>
      <w:bookmarkStart w:id="555" w:name="_f0bb8218a03b175d2d14803904d73f1c"/>
      <w:bookmarkStart w:id="556" w:name="_Toc451803418"/>
      <w:r>
        <w:t>Class Phase</w:t>
      </w:r>
      <w:bookmarkEnd w:id="555"/>
      <w:bookmarkEnd w:id="556"/>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0F4D7CA1" w14:textId="77777777" w:rsidR="002B3E15" w:rsidRDefault="002B3E15" w:rsidP="00DB6006">
      <w:pPr>
        <w:pStyle w:val="BodyText"/>
      </w:pPr>
      <w:r>
        <w:t>A phase (or state) is a characteristic of something that exists for limited time(s).  Something takes on or looses a phase as a result of some event. E,g, Teenager, living, closed invoice.</w:t>
      </w:r>
    </w:p>
    <w:p w14:paraId="2AB2E477" w14:textId="77777777" w:rsidR="002B3E15" w:rsidRDefault="002B3E15" w:rsidP="00DB6006">
      <w:pPr>
        <w:pStyle w:val="Heading4"/>
      </w:pPr>
      <w:r>
        <w:t>Direct Supertypes</w:t>
      </w:r>
    </w:p>
    <w:p w14:paraId="2BF367A6" w14:textId="77777777" w:rsidR="002B3E15" w:rsidRDefault="007507A0" w:rsidP="00DB6006">
      <w:pPr>
        <w:ind w:left="360"/>
      </w:pPr>
      <w:hyperlink w:anchor="_3b2e69eb6121d1e3a1180bbe8ee64013" w:history="1">
        <w:r w:rsidR="002B3E15">
          <w:rPr>
            <w:rStyle w:val="Hyperlink"/>
          </w:rPr>
          <w:t>Facet</w:t>
        </w:r>
      </w:hyperlink>
    </w:p>
    <w:p w14:paraId="33DC0A8C" w14:textId="77777777" w:rsidR="002B3E15" w:rsidRDefault="002B3E15" w:rsidP="00DB6006">
      <w:pPr>
        <w:pStyle w:val="Code0"/>
      </w:pPr>
      <w:r w:rsidRPr="00043180">
        <w:rPr>
          <w:b/>
          <w:sz w:val="24"/>
          <w:szCs w:val="24"/>
        </w:rPr>
        <w:t>package</w:t>
      </w:r>
      <w:r>
        <w:t xml:space="preserve"> SIMF Conceptual Model::Types</w:t>
      </w:r>
    </w:p>
    <w:p w14:paraId="1B8D5C07" w14:textId="77777777" w:rsidR="002B3E15" w:rsidRDefault="002B3E15" w:rsidP="00DB6006"/>
    <w:p w14:paraId="191030BE" w14:textId="77777777" w:rsidR="002B3E15" w:rsidRDefault="002B3E15" w:rsidP="00DB6006">
      <w:pPr>
        <w:pStyle w:val="Heading3"/>
      </w:pPr>
      <w:bookmarkStart w:id="557" w:name="_a8049a836c9b9b5d6df4b578a5836756"/>
      <w:bookmarkStart w:id="558" w:name="_Toc451803419"/>
      <w:r>
        <w:t>Class Role</w:t>
      </w:r>
      <w:bookmarkEnd w:id="557"/>
      <w:bookmarkEnd w:id="558"/>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D2AA558" w14:textId="77777777" w:rsidR="002B3E15" w:rsidRDefault="002B3E15" w:rsidP="00DB6006">
      <w:pPr>
        <w:pStyle w:val="BodyText"/>
      </w:pPr>
      <w:r>
        <w:t>A role is a type facet type that defines a specific purpose or behavior of a class of things.  E.g. teacher, policeman, employer.</w:t>
      </w:r>
    </w:p>
    <w:p w14:paraId="0815DCEA" w14:textId="77777777" w:rsidR="002B3E15" w:rsidRDefault="002B3E15" w:rsidP="00DB6006">
      <w:pPr>
        <w:pStyle w:val="Heading4"/>
      </w:pPr>
      <w:r>
        <w:t>Direct Supertypes</w:t>
      </w:r>
    </w:p>
    <w:p w14:paraId="49C8BC79" w14:textId="77777777" w:rsidR="002B3E15" w:rsidRDefault="007507A0" w:rsidP="00DB6006">
      <w:pPr>
        <w:ind w:left="360"/>
      </w:pPr>
      <w:hyperlink w:anchor="_3b2e69eb6121d1e3a1180bbe8ee64013" w:history="1">
        <w:r w:rsidR="002B3E15">
          <w:rPr>
            <w:rStyle w:val="Hyperlink"/>
          </w:rPr>
          <w:t>Facet</w:t>
        </w:r>
      </w:hyperlink>
    </w:p>
    <w:p w14:paraId="34F34207" w14:textId="77777777" w:rsidR="002B3E15" w:rsidRDefault="002B3E15" w:rsidP="00DB6006">
      <w:pPr>
        <w:pStyle w:val="Code0"/>
      </w:pPr>
      <w:r w:rsidRPr="00043180">
        <w:rPr>
          <w:b/>
          <w:sz w:val="24"/>
          <w:szCs w:val="24"/>
        </w:rPr>
        <w:t>package</w:t>
      </w:r>
      <w:r>
        <w:t xml:space="preserve"> SIMF Conceptual Model::Types</w:t>
      </w:r>
    </w:p>
    <w:p w14:paraId="7338D8BD" w14:textId="77777777" w:rsidR="002B3E15" w:rsidRDefault="002B3E15" w:rsidP="00DB6006"/>
    <w:p w14:paraId="66DFAE76" w14:textId="77777777" w:rsidR="002B3E15" w:rsidRDefault="002B3E15" w:rsidP="00DB6006">
      <w:pPr>
        <w:pStyle w:val="Heading3"/>
      </w:pPr>
      <w:bookmarkStart w:id="559" w:name="_dfe1514224ca21cedba7b2b29802db50"/>
      <w:bookmarkStart w:id="560" w:name="_Toc451803420"/>
      <w:r>
        <w:t>Class Type</w:t>
      </w:r>
      <w:bookmarkEnd w:id="559"/>
      <w:bookmarkEnd w:id="560"/>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0C5F4720" w14:textId="77777777" w:rsidR="00355696" w:rsidRDefault="002B3E15" w:rsidP="00DB6006">
      <w:pPr>
        <w:pStyle w:val="BodyText"/>
      </w:pPr>
      <w:r>
        <w:t>A &lt;Type&gt; is a categorization of &lt;Anything&gt; based on specific criteria. The specific criteria may or may not be formalized in a model.</w:t>
      </w:r>
    </w:p>
    <w:p w14:paraId="0E3DD31D" w14:textId="77777777" w:rsidR="00355696" w:rsidRDefault="002B3E15" w:rsidP="00DB6006">
      <w:pPr>
        <w:pStyle w:val="BodyText"/>
      </w:pPr>
      <w:r>
        <w:t>A &lt;Type&gt; &lt;categorizes&gt; a set of &lt;Anything&gt; which comprises the "extent" of the type.</w:t>
      </w:r>
    </w:p>
    <w:p w14:paraId="2E34E2F9" w14:textId="3E383B0A" w:rsidR="002B3E15" w:rsidRDefault="002B3E15" w:rsidP="00DB6006">
      <w:pPr>
        <w:pStyle w:val="BodyText"/>
      </w:pPr>
      <w:r>
        <w:t>A &lt;Type&gt; is a &lt;Context&gt; where the things it &lt;categorizes&gt; are &lt;in the context&gt; of the &lt;Type&gt;.</w:t>
      </w:r>
    </w:p>
    <w:p w14:paraId="3DF438D5" w14:textId="77777777" w:rsidR="002B3E15" w:rsidRDefault="002B3E15" w:rsidP="00DB6006">
      <w:pPr>
        <w:pStyle w:val="Heading4"/>
      </w:pPr>
      <w:r>
        <w:lastRenderedPageBreak/>
        <w:t>Direct Supertypes</w:t>
      </w:r>
    </w:p>
    <w:p w14:paraId="5D351D11" w14:textId="77777777" w:rsidR="002B3E15" w:rsidRDefault="007507A0" w:rsidP="00DB6006">
      <w:pPr>
        <w:ind w:left="360"/>
      </w:pPr>
      <w:hyperlink w:anchor="_66d62b068053cee3464e1e03e6035eed" w:history="1">
        <w:r w:rsidR="002B3E15">
          <w:rPr>
            <w:rStyle w:val="Hyperlink"/>
          </w:rPr>
          <w:t>Context</w:t>
        </w:r>
      </w:hyperlink>
      <w:r w:rsidR="002B3E15">
        <w:t xml:space="preserve">, </w:t>
      </w:r>
      <w:hyperlink w:anchor="_693daf0a0de3f4b82a04aee474c3f151" w:history="1">
        <w:r w:rsidR="002B3E15">
          <w:rPr>
            <w:rStyle w:val="Hyperlink"/>
          </w:rPr>
          <w:t>Lexical Scope</w:t>
        </w:r>
      </w:hyperlink>
      <w:r w:rsidR="002B3E15">
        <w:t xml:space="preserve">, </w:t>
      </w:r>
      <w:hyperlink w:anchor="_0ae2de066cc60f0d0ea185e32c2ee88c" w:history="1">
        <w:r w:rsidR="002B3E15">
          <w:rPr>
            <w:rStyle w:val="Hyperlink"/>
          </w:rPr>
          <w:t>Type or Property</w:t>
        </w:r>
      </w:hyperlink>
    </w:p>
    <w:p w14:paraId="59A8FF46" w14:textId="77777777" w:rsidR="002B3E15" w:rsidRDefault="002B3E15" w:rsidP="00DB6006">
      <w:pPr>
        <w:pStyle w:val="Code0"/>
      </w:pPr>
      <w:r w:rsidRPr="00043180">
        <w:rPr>
          <w:b/>
          <w:sz w:val="24"/>
          <w:szCs w:val="24"/>
        </w:rPr>
        <w:t>package</w:t>
      </w:r>
      <w:r>
        <w:t xml:space="preserve"> SIMF Conceptual Model::Types</w:t>
      </w:r>
    </w:p>
    <w:p w14:paraId="43560210" w14:textId="77777777" w:rsidR="002B3E15" w:rsidRDefault="002B3E15" w:rsidP="00DB6006">
      <w:pPr>
        <w:pStyle w:val="Heading4"/>
      </w:pPr>
      <w:r>
        <w:t>Associations</w:t>
      </w:r>
    </w:p>
    <w:p w14:paraId="5599ED4A" w14:textId="77777777" w:rsidR="002B3E15" w:rsidRDefault="002B3E15" w:rsidP="00DB6006">
      <w:pPr>
        <w:ind w:left="605" w:hanging="245"/>
      </w:pPr>
      <w:r>
        <w:rPr>
          <w:noProof/>
        </w:rPr>
        <w:drawing>
          <wp:inline distT="0" distB="0" distL="0" distR="0" wp14:anchorId="3578B1C7" wp14:editId="7248FF93">
            <wp:extent cx="152400" cy="152400"/>
            <wp:effectExtent l="0" t="0" r="0" b="0"/>
            <wp:docPr id="319"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14:paraId="3BAE055A" w14:textId="77777777" w:rsidR="00355696" w:rsidRDefault="002B3E15" w:rsidP="00DB6006">
      <w:pPr>
        <w:pStyle w:val="BodyText"/>
      </w:pPr>
      <w:r>
        <w:t>The set of things described by a type, the "extent" of the type.</w:t>
      </w:r>
    </w:p>
    <w:p w14:paraId="0D3102AF" w14:textId="74D8C943" w:rsidR="002B3E15" w:rsidRDefault="002B3E15" w:rsidP="00DB6006">
      <w:pPr>
        <w:pStyle w:val="BodyText"/>
      </w:pPr>
      <w:r>
        <w:t>The thing a type &lt;categorizes&gt;  is subject to the &lt;has assertion&gt; propositions of the type.</w:t>
      </w:r>
    </w:p>
    <w:p w14:paraId="2C409C09" w14:textId="77777777" w:rsidR="002B3E15" w:rsidRDefault="002B3E15" w:rsidP="00DB6006">
      <w:pPr>
        <w:ind w:left="605" w:hanging="245"/>
      </w:pPr>
      <w:r>
        <w:rPr>
          <w:noProof/>
        </w:rPr>
        <w:drawing>
          <wp:inline distT="0" distB="0" distL="0" distR="0" wp14:anchorId="758193E6" wp14:editId="0713D52C">
            <wp:extent cx="152400" cy="152400"/>
            <wp:effectExtent l="0" t="0" r="0" b="0"/>
            <wp:docPr id="321"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5AEE268" w14:textId="77777777" w:rsidR="002B3E15" w:rsidRDefault="002B3E15" w:rsidP="00DB6006">
      <w:pPr>
        <w:pStyle w:val="BodyText"/>
      </w:pPr>
      <w:r>
        <w:t>Generalization rules for a type</w:t>
      </w:r>
    </w:p>
    <w:p w14:paraId="61308127" w14:textId="77777777" w:rsidR="002B3E15" w:rsidRDefault="002B3E15" w:rsidP="00DB6006">
      <w:pPr>
        <w:ind w:left="605" w:hanging="245"/>
      </w:pPr>
      <w:r>
        <w:rPr>
          <w:noProof/>
        </w:rPr>
        <w:drawing>
          <wp:inline distT="0" distB="0" distL="0" distR="0" wp14:anchorId="1EE59AC8" wp14:editId="696F9B0F">
            <wp:extent cx="152400" cy="152400"/>
            <wp:effectExtent l="0" t="0" r="0" b="0"/>
            <wp:docPr id="323"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14:paraId="1CD7990D" w14:textId="77777777" w:rsidR="002B3E15" w:rsidRDefault="002B3E15" w:rsidP="00DB6006">
      <w:pPr>
        <w:pStyle w:val="BodyText"/>
      </w:pPr>
      <w:r>
        <w:t>Specialization rules for a type.</w:t>
      </w:r>
    </w:p>
    <w:p w14:paraId="16174012" w14:textId="77777777" w:rsidR="002B3E15" w:rsidRDefault="002B3E15" w:rsidP="00DB6006">
      <w:pPr>
        <w:ind w:left="605" w:hanging="245"/>
      </w:pPr>
      <w:r>
        <w:rPr>
          <w:noProof/>
        </w:rPr>
        <w:drawing>
          <wp:inline distT="0" distB="0" distL="0" distR="0" wp14:anchorId="799C7553" wp14:editId="024DDA0E">
            <wp:extent cx="152400" cy="152400"/>
            <wp:effectExtent l="0" t="0" r="0" b="0"/>
            <wp:docPr id="325"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1501BCCC" w14:textId="77777777" w:rsidR="002B3E15" w:rsidRDefault="002B3E15" w:rsidP="00DB6006">
      <w:pPr>
        <w:pStyle w:val="BodyText"/>
      </w:pPr>
      <w:r>
        <w:t>Properties typed by a type</w:t>
      </w:r>
    </w:p>
    <w:p w14:paraId="7EB491CE" w14:textId="77777777" w:rsidR="002B3E15" w:rsidRDefault="002B3E15" w:rsidP="00DB6006">
      <w:pPr>
        <w:ind w:left="605" w:hanging="245"/>
      </w:pPr>
      <w:r>
        <w:rPr>
          <w:noProof/>
        </w:rPr>
        <w:drawing>
          <wp:inline distT="0" distB="0" distL="0" distR="0" wp14:anchorId="7FB309F2" wp14:editId="12919855">
            <wp:extent cx="152400" cy="152400"/>
            <wp:effectExtent l="0" t="0" r="0" b="0"/>
            <wp:docPr id="49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6D47FEC0" w14:textId="77777777" w:rsidR="00355696" w:rsidRDefault="002B3E15" w:rsidP="00DB6006">
      <w:pPr>
        <w:pStyle w:val="BodyText"/>
      </w:pPr>
      <w:r>
        <w:t>Supertypes(s) of a type as defined by generalization rules.</w:t>
      </w:r>
    </w:p>
    <w:p w14:paraId="1E69D246" w14:textId="77777777" w:rsidR="00355696" w:rsidRDefault="00355696" w:rsidP="00DB6006">
      <w:pPr>
        <w:pStyle w:val="BodyText"/>
      </w:pPr>
    </w:p>
    <w:p w14:paraId="704A98C6" w14:textId="7E04EFA0" w:rsidR="002B3E15" w:rsidRDefault="002B3E15" w:rsidP="00DB6006">
      <w:pPr>
        <w:pStyle w:val="BodyText"/>
      </w:pPr>
      <w:r>
        <w:t>If asserted the generalization rule shall be owned and asserted by the subtype.</w:t>
      </w:r>
    </w:p>
    <w:p w14:paraId="78D3D764" w14:textId="77777777" w:rsidR="002B3E15" w:rsidRDefault="002B3E15" w:rsidP="00DB6006">
      <w:pPr>
        <w:ind w:left="605" w:hanging="245"/>
      </w:pPr>
      <w:r>
        <w:rPr>
          <w:noProof/>
        </w:rPr>
        <w:drawing>
          <wp:inline distT="0" distB="0" distL="0" distR="0" wp14:anchorId="768DB264" wp14:editId="3501AB67">
            <wp:extent cx="152400" cy="152400"/>
            <wp:effectExtent l="0" t="0" r="0" b="0"/>
            <wp:docPr id="50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71FB1415" w14:textId="77777777" w:rsidR="002B3E15" w:rsidRDefault="002B3E15" w:rsidP="00DB6006">
      <w:pPr>
        <w:pStyle w:val="BodyText"/>
      </w:pPr>
      <w:r>
        <w:t>Covering constraints of a type.</w:t>
      </w:r>
    </w:p>
    <w:p w14:paraId="483E541A" w14:textId="77777777" w:rsidR="002B3E15" w:rsidRDefault="002B3E15" w:rsidP="00DB6006"/>
    <w:p w14:paraId="1A2D47A2" w14:textId="77777777" w:rsidR="002B3E15" w:rsidRDefault="002B3E15" w:rsidP="00DB6006">
      <w:pPr>
        <w:pStyle w:val="Heading3"/>
      </w:pPr>
      <w:bookmarkStart w:id="561" w:name="_7930d7b301f56f0155603422a27ad833"/>
      <w:bookmarkStart w:id="562" w:name="_Toc451803421"/>
      <w:r>
        <w:t>Association Type Instance Relation</w:t>
      </w:r>
      <w:bookmarkEnd w:id="561"/>
      <w:bookmarkEnd w:id="562"/>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14:paraId="5621D1B0" w14:textId="77777777" w:rsidR="002B3E15" w:rsidRDefault="002B3E15" w:rsidP="00DB6006">
      <w:pPr>
        <w:pStyle w:val="BodyText"/>
      </w:pPr>
      <w:r>
        <w:t>The relation between a type and the concepts that type categorizes, the instances</w:t>
      </w:r>
    </w:p>
    <w:p w14:paraId="6A7643D9" w14:textId="77777777" w:rsidR="002B3E15" w:rsidRDefault="002B3E15" w:rsidP="00DB6006">
      <w:pPr>
        <w:pStyle w:val="Heading3"/>
      </w:pPr>
      <w:bookmarkStart w:id="563" w:name="_Toc451803422"/>
      <w:r>
        <w:t>Direct Supertypes</w:t>
      </w:r>
      <w:bookmarkEnd w:id="563"/>
    </w:p>
    <w:p w14:paraId="5615BFC9" w14:textId="77777777" w:rsidR="002B3E15" w:rsidRDefault="007507A0" w:rsidP="00DB6006">
      <w:pPr>
        <w:ind w:left="360"/>
      </w:pPr>
      <w:hyperlink w:anchor="_52c887644007b8e51a1f6e976113707a" w:history="1">
        <w:r w:rsidR="002B3E15">
          <w:rPr>
            <w:rStyle w:val="Hyperlink"/>
          </w:rPr>
          <w:t>In Context</w:t>
        </w:r>
      </w:hyperlink>
    </w:p>
    <w:p w14:paraId="1B6B67B3" w14:textId="77777777" w:rsidR="002B3E15" w:rsidRDefault="002B3E15" w:rsidP="00DB6006">
      <w:pPr>
        <w:pStyle w:val="Code0"/>
      </w:pPr>
      <w:r w:rsidRPr="00043180">
        <w:rPr>
          <w:b/>
          <w:sz w:val="24"/>
          <w:szCs w:val="24"/>
        </w:rPr>
        <w:t>package</w:t>
      </w:r>
      <w:r>
        <w:t xml:space="preserve"> SIMF Conceptual Model::Types</w:t>
      </w:r>
    </w:p>
    <w:p w14:paraId="0276042A" w14:textId="77777777" w:rsidR="002B3E15" w:rsidRDefault="002B3E15" w:rsidP="00DB6006">
      <w:pPr>
        <w:pStyle w:val="Heading4"/>
      </w:pPr>
      <w:r>
        <w:t>Association Ends</w:t>
      </w:r>
    </w:p>
    <w:p w14:paraId="048A7356" w14:textId="77777777" w:rsidR="002B3E15" w:rsidRDefault="002B3E15" w:rsidP="00DB6006">
      <w:pPr>
        <w:ind w:firstLine="720"/>
      </w:pPr>
      <w:r>
        <w:rPr>
          <w:noProof/>
        </w:rPr>
        <w:drawing>
          <wp:inline distT="0" distB="0" distL="0" distR="0" wp14:anchorId="1C1958AD" wp14:editId="136B988D">
            <wp:extent cx="152400" cy="152400"/>
            <wp:effectExtent l="0" t="0" r="0" b="0"/>
            <wp:docPr id="50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14:paraId="1753F47C" w14:textId="77777777" w:rsidR="00355696" w:rsidRDefault="002B3E15" w:rsidP="00DB6006">
      <w:pPr>
        <w:pStyle w:val="BodyText"/>
      </w:pPr>
      <w:r>
        <w:t>The set of things described by a type, the "extent" of the type.</w:t>
      </w:r>
    </w:p>
    <w:p w14:paraId="4E7766F0" w14:textId="5CB498BA" w:rsidR="002B3E15" w:rsidRDefault="002B3E15" w:rsidP="00DB6006">
      <w:pPr>
        <w:pStyle w:val="BodyText"/>
      </w:pPr>
      <w:r>
        <w:t>The thing a type &lt;categorizes&gt;  is subject to the &lt;has assertion&gt; propositions of the type.</w:t>
      </w:r>
    </w:p>
    <w:p w14:paraId="55B4D49A" w14:textId="77777777" w:rsidR="002B3E15" w:rsidRDefault="002B3E15" w:rsidP="00DB6006">
      <w:pPr>
        <w:ind w:firstLine="720"/>
      </w:pPr>
      <w:r>
        <w:rPr>
          <w:noProof/>
        </w:rPr>
        <w:drawing>
          <wp:inline distT="0" distB="0" distL="0" distR="0" wp14:anchorId="21C81970" wp14:editId="1484AAB7">
            <wp:extent cx="152400" cy="152400"/>
            <wp:effectExtent l="0" t="0" r="0" b="0"/>
            <wp:docPr id="50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739592D4" w14:textId="77777777" w:rsidR="00355696" w:rsidRDefault="002B3E15" w:rsidP="00DB6006">
      <w:pPr>
        <w:pStyle w:val="BodyText"/>
      </w:pPr>
      <w:r>
        <w:t>A type that holds for something.</w:t>
      </w:r>
    </w:p>
    <w:p w14:paraId="154CF72F" w14:textId="0AD6F585" w:rsidR="002B3E15" w:rsidRDefault="002B3E15" w:rsidP="00DB6006">
      <w:pPr>
        <w:pStyle w:val="BodyText"/>
      </w:pPr>
      <w:r>
        <w:t xml:space="preserve">Things may have multiple types and these types may change over time. </w:t>
      </w:r>
    </w:p>
    <w:p w14:paraId="44B37461" w14:textId="77777777" w:rsidR="002B3E15" w:rsidRDefault="002B3E15" w:rsidP="00DB6006"/>
    <w:p w14:paraId="338490D2" w14:textId="77777777" w:rsidR="002B3E15" w:rsidRDefault="002B3E15" w:rsidP="00DB6006">
      <w:pPr>
        <w:pStyle w:val="Heading3"/>
      </w:pPr>
      <w:bookmarkStart w:id="564" w:name="_d66d6908f5a54be40f6d84fd99625872"/>
      <w:bookmarkStart w:id="565" w:name="_Toc451803423"/>
      <w:r>
        <w:t>Class Union Type</w:t>
      </w:r>
      <w:bookmarkEnd w:id="564"/>
      <w:bookmarkEnd w:id="565"/>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3B6022A0" w14:textId="77777777" w:rsidR="00355696" w:rsidRDefault="002B3E15" w:rsidP="00DB6006">
      <w:pPr>
        <w:pStyle w:val="BodyText"/>
      </w:pPr>
      <w:r>
        <w:t xml:space="preserve">A Union is a type that has an extent which is the complete union of the extents of all types that specialize the Union. </w:t>
      </w:r>
    </w:p>
    <w:p w14:paraId="63511BB9" w14:textId="77777777" w:rsidR="00355696" w:rsidRDefault="00355696" w:rsidP="00DB6006">
      <w:pPr>
        <w:pStyle w:val="BodyText"/>
      </w:pPr>
    </w:p>
    <w:p w14:paraId="7FB48B1F" w14:textId="721D263E" w:rsidR="002B3E15" w:rsidRDefault="002B3E15" w:rsidP="00DB6006">
      <w:pPr>
        <w:pStyle w:val="BodyText"/>
      </w:pPr>
      <w:r>
        <w:lastRenderedPageBreak/>
        <w:t xml:space="preserve">[MathWorld] Given two sets A and B, the union is the set that contains elements or objects that belong to either A or to B or to both.  We write A È B </w:t>
      </w:r>
    </w:p>
    <w:p w14:paraId="4C4A255D" w14:textId="77777777" w:rsidR="002B3E15" w:rsidRDefault="002B3E15" w:rsidP="00DB6006">
      <w:pPr>
        <w:pStyle w:val="Heading4"/>
      </w:pPr>
      <w:r>
        <w:t>Direct Supertypes</w:t>
      </w:r>
    </w:p>
    <w:p w14:paraId="5388396D" w14:textId="77777777" w:rsidR="002B3E15" w:rsidRDefault="007507A0" w:rsidP="00DB6006">
      <w:pPr>
        <w:ind w:left="360"/>
      </w:pPr>
      <w:hyperlink w:anchor="_dfe1514224ca21cedba7b2b29802db50" w:history="1">
        <w:r w:rsidR="002B3E15">
          <w:rPr>
            <w:rStyle w:val="Hyperlink"/>
          </w:rPr>
          <w:t>Type</w:t>
        </w:r>
      </w:hyperlink>
    </w:p>
    <w:p w14:paraId="2C0FDFDE" w14:textId="77777777" w:rsidR="002B3E15" w:rsidRDefault="002B3E15" w:rsidP="00DB6006">
      <w:pPr>
        <w:pStyle w:val="Code0"/>
      </w:pPr>
      <w:r w:rsidRPr="00043180">
        <w:rPr>
          <w:b/>
          <w:sz w:val="24"/>
          <w:szCs w:val="24"/>
        </w:rPr>
        <w:t>package</w:t>
      </w:r>
      <w:r>
        <w:t xml:space="preserve"> SIMF Conceptual Model::Types</w:t>
      </w:r>
    </w:p>
    <w:p w14:paraId="780C163F" w14:textId="77777777" w:rsidR="002B3E15" w:rsidRDefault="002B3E15" w:rsidP="00DB6006"/>
    <w:p w14:paraId="02BE5D7C" w14:textId="77777777" w:rsidR="002B3E15" w:rsidRDefault="002B3E15" w:rsidP="00DB6006">
      <w:pPr>
        <w:spacing w:after="200" w:line="276" w:lineRule="auto"/>
        <w:rPr>
          <w:b/>
          <w:bCs/>
          <w:color w:val="365F91"/>
          <w:sz w:val="40"/>
          <w:szCs w:val="40"/>
        </w:rPr>
      </w:pPr>
      <w:r>
        <w:br w:type="page"/>
      </w:r>
    </w:p>
    <w:p w14:paraId="5C15156B" w14:textId="77777777" w:rsidR="002B3E15" w:rsidRDefault="002B3E15" w:rsidP="00DB6006">
      <w:pPr>
        <w:pStyle w:val="Heading2"/>
      </w:pPr>
      <w:bookmarkStart w:id="566" w:name="_Toc451803424"/>
      <w:r>
        <w:lastRenderedPageBreak/>
        <w:t>SIMF Conceptual Model::Values</w:t>
      </w:r>
      <w:bookmarkEnd w:id="566"/>
    </w:p>
    <w:p w14:paraId="2FE38CA1" w14:textId="77777777" w:rsidR="002B3E15" w:rsidRDefault="002B3E15" w:rsidP="00DB6006">
      <w:r>
        <w:t>The values package defines the concepts of values and quantities expressed in units.</w:t>
      </w:r>
    </w:p>
    <w:p w14:paraId="4796D667" w14:textId="77777777" w:rsidR="002B3E15" w:rsidRDefault="002B3E15" w:rsidP="00DB6006">
      <w:r>
        <w:t xml:space="preserve"> </w:t>
      </w:r>
    </w:p>
    <w:p w14:paraId="00AC0610" w14:textId="77777777" w:rsidR="002B3E15" w:rsidRDefault="002B3E15" w:rsidP="00DB6006">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627142B7" w14:textId="77777777" w:rsidR="002B3E15" w:rsidRDefault="002B3E15" w:rsidP="00DB6006">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2E195B72" w14:textId="77777777" w:rsidR="002B3E15" w:rsidRDefault="002B3E15" w:rsidP="00DB6006">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DD5F81D" w14:textId="77777777" w:rsidR="002B3E15" w:rsidRDefault="002B3E15" w:rsidP="00DB6006">
      <w:r>
        <w:rPr>
          <w:b/>
          <w:bCs/>
          <w:u w:val="single"/>
        </w:rPr>
        <w:t>VIM [JCGM 200-2008] concepts of quantities and units</w:t>
      </w:r>
    </w:p>
    <w:p w14:paraId="349C1FE4" w14:textId="77777777" w:rsidR="002B3E15" w:rsidRDefault="002B3E15" w:rsidP="00DB6006">
      <w:r>
        <w:t>VIM defines</w:t>
      </w:r>
    </w:p>
    <w:p w14:paraId="64803FDF" w14:textId="77777777" w:rsidR="002B3E15" w:rsidRDefault="002B3E15" w:rsidP="00DB6006">
      <w:pPr>
        <w:pStyle w:val="ListParagraph"/>
        <w:numPr>
          <w:ilvl w:val="0"/>
          <w:numId w:val="29"/>
        </w:numPr>
        <w:spacing w:after="0"/>
        <w:contextualSpacing/>
      </w:pPr>
      <w:r>
        <w:t>quantity: property of a phenomenon, body, or substance, where the property has a magnitude that can be expressed as a number and a reference [ed. to a unit]</w:t>
      </w:r>
    </w:p>
    <w:p w14:paraId="271F4A3F" w14:textId="77777777" w:rsidR="002B3E15" w:rsidRDefault="002B3E15" w:rsidP="00DB6006">
      <w:pPr>
        <w:pStyle w:val="ListParagraph"/>
        <w:numPr>
          <w:ilvl w:val="0"/>
          <w:numId w:val="29"/>
        </w:numPr>
        <w:spacing w:after="0"/>
        <w:contextualSpacing/>
      </w:pPr>
      <w:r>
        <w:t>kind of quantity (kind): aspect common to mutually comparable quantities</w:t>
      </w:r>
    </w:p>
    <w:p w14:paraId="76700C81" w14:textId="77777777" w:rsidR="002B3E15" w:rsidRDefault="002B3E15" w:rsidP="00DB6006">
      <w:pPr>
        <w:pStyle w:val="ListParagraph"/>
        <w:numPr>
          <w:ilvl w:val="0"/>
          <w:numId w:val="29"/>
        </w:numPr>
        <w:spacing w:after="0"/>
        <w:contextualSpacing/>
      </w:pPr>
      <w:r>
        <w:t>measurement unit (unit): real scalar quantity, defined and adopted by convention, with which any other quantity of the same kind can be compared to express the ratio of the two quantities as a number</w:t>
      </w:r>
    </w:p>
    <w:p w14:paraId="439CA4DA" w14:textId="77777777" w:rsidR="002B3E15" w:rsidRDefault="002B3E15" w:rsidP="00DB6006">
      <w:r>
        <w:rPr>
          <w:b/>
          <w:bCs/>
          <w:u w:val="single"/>
        </w:rPr>
        <w:t>SIMF concepts of quantities and units</w:t>
      </w:r>
    </w:p>
    <w:p w14:paraId="6B6D1FED" w14:textId="77777777" w:rsidR="002B3E15" w:rsidRDefault="002B3E15" w:rsidP="00DB6006">
      <w:r>
        <w:t>SIMF uses the VIM concepts to define "quantity values" and types to capture the quantity kind and unit. Types are defined for each Unit. The goals for this type based approach are:</w:t>
      </w:r>
    </w:p>
    <w:p w14:paraId="546EB40B" w14:textId="77777777" w:rsidR="002B3E15" w:rsidRDefault="002B3E15" w:rsidP="00DB6006">
      <w:pPr>
        <w:pStyle w:val="ListParagraph"/>
        <w:numPr>
          <w:ilvl w:val="0"/>
          <w:numId w:val="30"/>
        </w:numPr>
        <w:spacing w:after="0"/>
        <w:contextualSpacing/>
      </w:pPr>
      <w:r>
        <w:t>That it is clearly grounded in semantics as defined in VIM</w:t>
      </w:r>
    </w:p>
    <w:p w14:paraId="35FDE808" w14:textId="77777777" w:rsidR="002B3E15" w:rsidRDefault="002B3E15" w:rsidP="00DB6006">
      <w:pPr>
        <w:pStyle w:val="ListParagraph"/>
        <w:numPr>
          <w:ilvl w:val="0"/>
          <w:numId w:val="30"/>
        </w:numPr>
        <w:spacing w:after="0"/>
        <w:contextualSpacing/>
      </w:pPr>
      <w:r>
        <w:t>That a type may be used to specify the range of a property or relation involving unit based values.</w:t>
      </w:r>
    </w:p>
    <w:p w14:paraId="68BB532B" w14:textId="77777777" w:rsidR="002B3E15" w:rsidRDefault="002B3E15" w:rsidP="00DB6006">
      <w:pPr>
        <w:pStyle w:val="ListParagraph"/>
        <w:numPr>
          <w:ilvl w:val="0"/>
          <w:numId w:val="30"/>
        </w:numPr>
        <w:spacing w:after="0"/>
        <w:contextualSpacing/>
      </w:pPr>
      <w:r>
        <w:t>That a quantity value (e.g. 5 grams) be representable as a simple number with a type.</w:t>
      </w:r>
    </w:p>
    <w:p w14:paraId="757297C5" w14:textId="77777777" w:rsidR="002B3E15" w:rsidRDefault="002B3E15" w:rsidP="00DB6006">
      <w:pPr>
        <w:pStyle w:val="ListParagraph"/>
        <w:numPr>
          <w:ilvl w:val="0"/>
          <w:numId w:val="30"/>
        </w:numPr>
        <w:spacing w:after="0"/>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48356A22" w14:textId="77777777" w:rsidR="002B3E15" w:rsidRDefault="002B3E15" w:rsidP="00DB6006">
      <w:pPr>
        <w:pStyle w:val="ListParagraph"/>
        <w:numPr>
          <w:ilvl w:val="0"/>
          <w:numId w:val="30"/>
        </w:numPr>
        <w:spacing w:after="0"/>
        <w:contextualSpacing/>
      </w:pPr>
      <w:r>
        <w:t>That external models and schema may have unit specifications asserted without changing the schema.</w:t>
      </w:r>
    </w:p>
    <w:p w14:paraId="44358713" w14:textId="77777777" w:rsidR="002B3E15" w:rsidRDefault="002B3E15" w:rsidP="00DB6006">
      <w:pPr>
        <w:pStyle w:val="ListParagraph"/>
        <w:numPr>
          <w:ilvl w:val="0"/>
          <w:numId w:val="30"/>
        </w:numPr>
        <w:spacing w:after="0"/>
        <w:contextualSpacing/>
      </w:pPr>
      <w:r>
        <w:t>That a quantity of an entity be able to be referenced without a specific quantity value being known (e.g. John’s weight).</w:t>
      </w:r>
    </w:p>
    <w:p w14:paraId="548BACE2" w14:textId="77777777" w:rsidR="002B3E15" w:rsidRDefault="002B3E15" w:rsidP="00DB6006">
      <w:pPr>
        <w:pStyle w:val="ListParagraph"/>
        <w:numPr>
          <w:ilvl w:val="0"/>
          <w:numId w:val="30"/>
        </w:numPr>
        <w:spacing w:after="0"/>
        <w:contextualSpacing/>
      </w:pPr>
      <w:r>
        <w:t>That systems of units such as [ISO-80000] or [OMG QUDV] (A part of SysML) be able to be directly referenced as the definition of a unit.</w:t>
      </w:r>
    </w:p>
    <w:p w14:paraId="0D7430CC" w14:textId="77777777" w:rsidR="002B3E15" w:rsidRDefault="002B3E15" w:rsidP="00DB6006">
      <w:r>
        <w:t>SIMF defines three types to realize the above goals: Quantity Kind, Unit Type, Base Unit Type. SIMF also defines Quantity Values, which are instances of unit types.</w:t>
      </w:r>
    </w:p>
    <w:p w14:paraId="3D80BBA8" w14:textId="77777777" w:rsidR="002B3E15" w:rsidRDefault="002B3E15" w:rsidP="00DB6006">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0EABE2B1" w14:textId="77777777" w:rsidR="002B3E15" w:rsidRDefault="002B3E15" w:rsidP="00DB6006">
      <w:r>
        <w:t xml:space="preserve">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w:t>
      </w:r>
      <w:r>
        <w:lastRenderedPageBreak/>
        <w:t>compatible types regardless of representation. Please see the specification of the value types, attributes and relationships for more detail.</w:t>
      </w:r>
    </w:p>
    <w:p w14:paraId="73245ECA" w14:textId="77777777" w:rsidR="002B3E15" w:rsidRDefault="002B3E15" w:rsidP="00DB6006">
      <w:r>
        <w:t xml:space="preserve"> </w:t>
      </w:r>
    </w:p>
    <w:p w14:paraId="555557F4" w14:textId="77777777" w:rsidR="002B3E15" w:rsidRDefault="002B3E15" w:rsidP="00DB6006">
      <w:r>
        <w:rPr>
          <w:b/>
          <w:bCs/>
          <w:u w:val="single"/>
        </w:rPr>
        <w:t>Example:</w:t>
      </w:r>
    </w:p>
    <w:p w14:paraId="461C0D1F" w14:textId="77777777" w:rsidR="002B3E15" w:rsidRDefault="002B3E15" w:rsidP="00DB6006">
      <w:pPr>
        <w:pStyle w:val="ListParagraph"/>
        <w:numPr>
          <w:ilvl w:val="0"/>
          <w:numId w:val="31"/>
        </w:numPr>
        <w:spacing w:after="0"/>
        <w:contextualSpacing/>
      </w:pPr>
      <w:r>
        <w:t>A specification for a road segment has a property “Speed limit”.</w:t>
      </w:r>
    </w:p>
    <w:p w14:paraId="3D30442A" w14:textId="77777777" w:rsidR="002B3E15" w:rsidRDefault="002B3E15" w:rsidP="00DB6006">
      <w:pPr>
        <w:pStyle w:val="ListParagraph"/>
        <w:numPr>
          <w:ilvl w:val="0"/>
          <w:numId w:val="31"/>
        </w:numPr>
        <w:spacing w:after="0"/>
        <w:contextualSpacing/>
      </w:pPr>
      <w:r>
        <w:t>The type of this property in a reference conceptual model is “Speed:Quantity Kind”.</w:t>
      </w:r>
    </w:p>
    <w:p w14:paraId="7FB3DA4B" w14:textId="77777777" w:rsidR="002B3E15" w:rsidRDefault="002B3E15" w:rsidP="00DB6006">
      <w:pPr>
        <w:pStyle w:val="ListParagraph"/>
        <w:numPr>
          <w:ilvl w:val="0"/>
          <w:numId w:val="31"/>
        </w:numPr>
        <w:spacing w:after="0"/>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31CA63B0" w14:textId="77777777" w:rsidR="002B3E15" w:rsidRDefault="002B3E15" w:rsidP="00DB6006">
      <w:pPr>
        <w:pStyle w:val="ListParagraph"/>
        <w:numPr>
          <w:ilvl w:val="0"/>
          <w:numId w:val="31"/>
        </w:numPr>
        <w:spacing w:after="0"/>
        <w:contextualSpacing/>
      </w:pPr>
      <w:r>
        <w:t>Miles per hour is also defined as a subtype of Speed.</w:t>
      </w:r>
    </w:p>
    <w:p w14:paraId="3C5F14E7" w14:textId="77777777" w:rsidR="002B3E15" w:rsidRDefault="002B3E15" w:rsidP="00DB6006">
      <w:pPr>
        <w:pStyle w:val="ListParagraph"/>
        <w:numPr>
          <w:ilvl w:val="0"/>
          <w:numId w:val="31"/>
        </w:numPr>
        <w:spacing w:after="0"/>
        <w:contextualSpacing/>
      </w:pPr>
      <w:r>
        <w:t>A physical schema defines “Speed-KPH: Integer”.</w:t>
      </w:r>
    </w:p>
    <w:p w14:paraId="26B1C413" w14:textId="77777777" w:rsidR="002B3E15" w:rsidRDefault="002B3E15" w:rsidP="00DB6006">
      <w:pPr>
        <w:pStyle w:val="ListParagraph"/>
        <w:numPr>
          <w:ilvl w:val="0"/>
          <w:numId w:val="31"/>
        </w:numPr>
        <w:spacing w:after="0"/>
        <w:contextualSpacing/>
      </w:pPr>
      <w:r>
        <w:t>A SIMF mapping rule maps “Speed limit” to “Speed-KPH” and asserts a type of “Kilometer per Hour” on the “Speed-KPH” end.</w:t>
      </w:r>
    </w:p>
    <w:p w14:paraId="0CBBE4CC" w14:textId="77777777" w:rsidR="002B3E15" w:rsidRDefault="002B3E15" w:rsidP="00DB6006">
      <w:pPr>
        <w:pStyle w:val="ListParagraph"/>
        <w:numPr>
          <w:ilvl w:val="0"/>
          <w:numId w:val="31"/>
        </w:numPr>
        <w:spacing w:after="0"/>
        <w:contextualSpacing/>
      </w:pPr>
      <w:r>
        <w:t>A data file defines a road “Route One” with a speed limit of 100:KPH-Int.</w:t>
      </w:r>
    </w:p>
    <w:p w14:paraId="1F451C0F" w14:textId="77777777" w:rsidR="002B3E15" w:rsidRDefault="002B3E15" w:rsidP="00DB6006">
      <w:pPr>
        <w:pStyle w:val="ListParagraph"/>
        <w:numPr>
          <w:ilvl w:val="0"/>
          <w:numId w:val="31"/>
        </w:numPr>
        <w:spacing w:after="0"/>
        <w:contextualSpacing/>
      </w:pPr>
      <w:r>
        <w:t>When converted to a U.S. application this speed limit of route one can be viewed as 62:MPH-Int.</w:t>
      </w:r>
    </w:p>
    <w:p w14:paraId="39523CE6" w14:textId="77777777" w:rsidR="002B3E15" w:rsidRDefault="002B3E15" w:rsidP="00DB6006">
      <w:pPr>
        <w:pStyle w:val="Heading3"/>
      </w:pPr>
      <w:bookmarkStart w:id="567" w:name="_Toc451803425"/>
      <w:r>
        <w:t>Diagram: Values</w:t>
      </w:r>
      <w:bookmarkEnd w:id="567"/>
    </w:p>
    <w:p w14:paraId="22F7080B" w14:textId="77777777" w:rsidR="002B3E15" w:rsidRDefault="002B3E15" w:rsidP="00DB6006">
      <w:pPr>
        <w:jc w:val="center"/>
        <w:rPr>
          <w:rFonts w:cs="Arial"/>
        </w:rPr>
      </w:pPr>
      <w:r>
        <w:rPr>
          <w:noProof/>
        </w:rPr>
        <w:drawing>
          <wp:inline distT="0" distB="0" distL="0" distR="0" wp14:anchorId="4095FDD4" wp14:editId="55379591">
            <wp:extent cx="6188075" cy="3959037"/>
            <wp:effectExtent l="0" t="0" r="0" b="0"/>
            <wp:docPr id="506" name="Picture -2016488076.png" descr="-2016488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2016488076.png"/>
                    <pic:cNvPicPr/>
                  </pic:nvPicPr>
                  <pic:blipFill>
                    <a:blip r:embed="rId53" cstate="print"/>
                    <a:stretch>
                      <a:fillRect/>
                    </a:stretch>
                  </pic:blipFill>
                  <pic:spPr>
                    <a:xfrm>
                      <a:off x="0" y="0"/>
                      <a:ext cx="6188075" cy="3959037"/>
                    </a:xfrm>
                    <a:prstGeom prst="rect">
                      <a:avLst/>
                    </a:prstGeom>
                  </pic:spPr>
                </pic:pic>
              </a:graphicData>
            </a:graphic>
          </wp:inline>
        </w:drawing>
      </w:r>
    </w:p>
    <w:p w14:paraId="79FC4238" w14:textId="77777777" w:rsidR="002B3E15" w:rsidRDefault="002B3E15" w:rsidP="00DB6006">
      <w:pPr>
        <w:pStyle w:val="Figure"/>
        <w:widowControl/>
        <w:numPr>
          <w:ilvl w:val="0"/>
          <w:numId w:val="8"/>
        </w:numPr>
        <w:suppressAutoHyphens w:val="0"/>
        <w:overflowPunct/>
        <w:autoSpaceDE/>
        <w:autoSpaceDN/>
        <w:adjustRightInd/>
        <w:spacing w:before="120" w:after="120"/>
        <w:jc w:val="center"/>
        <w:textAlignment w:val="auto"/>
      </w:pPr>
      <w:r>
        <w:t>Values</w:t>
      </w:r>
    </w:p>
    <w:p w14:paraId="5D854F56" w14:textId="77777777" w:rsidR="002B3E15" w:rsidRDefault="002B3E15" w:rsidP="00DB6006">
      <w:r>
        <w:t xml:space="preserve"> </w:t>
      </w:r>
    </w:p>
    <w:p w14:paraId="5E416CC8" w14:textId="77777777" w:rsidR="002B3E15" w:rsidRDefault="002B3E15" w:rsidP="00DB6006"/>
    <w:p w14:paraId="0EF72CFF" w14:textId="77777777" w:rsidR="002B3E15" w:rsidRDefault="002B3E15" w:rsidP="00DB6006">
      <w:pPr>
        <w:pStyle w:val="Heading3"/>
      </w:pPr>
      <w:bookmarkStart w:id="568" w:name="_52ed2117f7361b1761fcf927a3c83dfc"/>
      <w:bookmarkStart w:id="569" w:name="_Toc451803426"/>
      <w:r>
        <w:t>Class Base Unit Type</w:t>
      </w:r>
      <w:bookmarkEnd w:id="568"/>
      <w:bookmarkEnd w:id="569"/>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7F8BB468" w14:textId="77777777" w:rsidR="00355696" w:rsidRDefault="002B3E15" w:rsidP="00DB6006">
      <w:pPr>
        <w:pStyle w:val="BodyText"/>
      </w:pPr>
      <w:r>
        <w:t>One unit type of a quantity kind may be marked as the base unit within a system of units. The base unit provides the basis for conversions between units of the same quantity kind. The base unit always has a ratio of one and an offset of zero.</w:t>
      </w:r>
    </w:p>
    <w:p w14:paraId="472A4B96" w14:textId="77777777" w:rsidR="00355696" w:rsidRDefault="00355696" w:rsidP="00DB6006">
      <w:pPr>
        <w:pStyle w:val="BodyText"/>
      </w:pPr>
    </w:p>
    <w:p w14:paraId="45624563" w14:textId="77777777" w:rsidR="00355696" w:rsidRDefault="002B3E15" w:rsidP="00DB6006">
      <w:pPr>
        <w:pStyle w:val="BodyText"/>
      </w:pPr>
      <w:r>
        <w:lastRenderedPageBreak/>
        <w:t xml:space="preserve">Type of a [JCGM 200:2008] measurement unit that is adopted by convention for a base quantity </w:t>
      </w:r>
    </w:p>
    <w:p w14:paraId="0FC6AD9C" w14:textId="77777777" w:rsidR="00355696" w:rsidRDefault="00355696" w:rsidP="00DB6006">
      <w:pPr>
        <w:pStyle w:val="BodyText"/>
      </w:pPr>
    </w:p>
    <w:p w14:paraId="3B85DB2C" w14:textId="660CAFF1" w:rsidR="002B3E15" w:rsidRDefault="002B3E15" w:rsidP="00DB6006">
      <w:pPr>
        <w:pStyle w:val="BodyText"/>
      </w:pPr>
      <w:r>
        <w:t>There ma be at most one base unit for a quantity kind within a system of units.</w:t>
      </w:r>
    </w:p>
    <w:p w14:paraId="19360B17" w14:textId="77777777" w:rsidR="002B3E15" w:rsidRDefault="002B3E15" w:rsidP="00DB6006">
      <w:pPr>
        <w:pStyle w:val="Heading4"/>
      </w:pPr>
      <w:r>
        <w:t>Direct Supertypes</w:t>
      </w:r>
    </w:p>
    <w:p w14:paraId="49543E9B" w14:textId="77777777" w:rsidR="002B3E15" w:rsidRDefault="007507A0" w:rsidP="00DB6006">
      <w:pPr>
        <w:ind w:left="360"/>
      </w:pPr>
      <w:hyperlink w:anchor="_9a97d5f73bf658c81147f5fab194bf88" w:history="1">
        <w:r w:rsidR="002B3E15">
          <w:rPr>
            <w:rStyle w:val="Hyperlink"/>
          </w:rPr>
          <w:t>Unit Type</w:t>
        </w:r>
      </w:hyperlink>
    </w:p>
    <w:p w14:paraId="3FF2A490" w14:textId="77777777" w:rsidR="002B3E15" w:rsidRDefault="002B3E15" w:rsidP="00DB6006">
      <w:pPr>
        <w:pStyle w:val="Code0"/>
      </w:pPr>
      <w:r w:rsidRPr="00043180">
        <w:rPr>
          <w:b/>
          <w:sz w:val="24"/>
          <w:szCs w:val="24"/>
        </w:rPr>
        <w:t>package</w:t>
      </w:r>
      <w:r>
        <w:t xml:space="preserve"> SIMF Conceptual Model::Values</w:t>
      </w:r>
    </w:p>
    <w:p w14:paraId="5AA00380" w14:textId="77777777" w:rsidR="002B3E15" w:rsidRDefault="002B3E15" w:rsidP="00DB6006"/>
    <w:p w14:paraId="47B32183" w14:textId="77777777" w:rsidR="002B3E15" w:rsidRDefault="002B3E15" w:rsidP="00DB6006">
      <w:pPr>
        <w:pStyle w:val="Heading3"/>
      </w:pPr>
      <w:bookmarkStart w:id="570" w:name="_df091dcd4a477818614bbff45ebae1b4"/>
      <w:bookmarkStart w:id="571" w:name="_Toc451803427"/>
      <w:r>
        <w:t>Class Boolean</w:t>
      </w:r>
      <w:bookmarkEnd w:id="570"/>
      <w:bookmarkEnd w:id="571"/>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14:paraId="3E197A87" w14:textId="77777777" w:rsidR="002B3E15" w:rsidRDefault="002B3E15" w:rsidP="00DB6006">
      <w:pPr>
        <w:pStyle w:val="BodyText"/>
      </w:pPr>
      <w:r>
        <w:t>A value that may be true or false.</w:t>
      </w:r>
    </w:p>
    <w:p w14:paraId="727E6202" w14:textId="77777777" w:rsidR="002B3E15" w:rsidRDefault="002B3E15" w:rsidP="00DB6006">
      <w:pPr>
        <w:pStyle w:val="Heading4"/>
      </w:pPr>
      <w:r>
        <w:t>Direct Supertypes</w:t>
      </w:r>
    </w:p>
    <w:p w14:paraId="7582E62D" w14:textId="77777777" w:rsidR="002B3E15" w:rsidRDefault="007507A0" w:rsidP="00DB6006">
      <w:pPr>
        <w:ind w:left="360"/>
      </w:pPr>
      <w:hyperlink w:anchor="_035e014ea6fe30370c344201d32a790f" w:history="1">
        <w:r w:rsidR="002B3E15">
          <w:rPr>
            <w:rStyle w:val="Hyperlink"/>
          </w:rPr>
          <w:t>Primitive Value</w:t>
        </w:r>
      </w:hyperlink>
    </w:p>
    <w:p w14:paraId="39C54B80" w14:textId="77777777" w:rsidR="002B3E15" w:rsidRDefault="002B3E15" w:rsidP="00DB6006">
      <w:pPr>
        <w:pStyle w:val="Code0"/>
      </w:pPr>
      <w:r w:rsidRPr="00043180">
        <w:rPr>
          <w:b/>
          <w:sz w:val="24"/>
          <w:szCs w:val="24"/>
        </w:rPr>
        <w:t>package</w:t>
      </w:r>
      <w:r>
        <w:t xml:space="preserve"> SIMF Conceptual Model::Values</w:t>
      </w:r>
    </w:p>
    <w:p w14:paraId="60EE50C7" w14:textId="77777777" w:rsidR="002B3E15" w:rsidRDefault="002B3E15" w:rsidP="00DB6006"/>
    <w:p w14:paraId="319DD5FC" w14:textId="77777777" w:rsidR="002B3E15" w:rsidRDefault="002B3E15" w:rsidP="00DB6006">
      <w:pPr>
        <w:pStyle w:val="Heading3"/>
      </w:pPr>
      <w:bookmarkStart w:id="572" w:name="_f5a86db7bd9636f0fa472c3859bc9c3c"/>
      <w:bookmarkStart w:id="573" w:name="_Toc451803428"/>
      <w:r>
        <w:t>Class Number</w:t>
      </w:r>
      <w:bookmarkEnd w:id="572"/>
      <w:bookmarkEnd w:id="573"/>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14:paraId="0F26E969" w14:textId="77777777" w:rsidR="002B3E15" w:rsidRDefault="002B3E15" w:rsidP="00DB6006">
      <w:pPr>
        <w:pStyle w:val="BodyText"/>
      </w:pPr>
      <w:r>
        <w:t>The concept of a number that may be expressed in any way.</w:t>
      </w:r>
    </w:p>
    <w:p w14:paraId="62D511D9" w14:textId="77777777" w:rsidR="002B3E15" w:rsidRDefault="002B3E15" w:rsidP="00DB6006">
      <w:pPr>
        <w:pStyle w:val="Heading4"/>
      </w:pPr>
      <w:r>
        <w:t>Direct Supertypes</w:t>
      </w:r>
    </w:p>
    <w:p w14:paraId="231A8E39" w14:textId="77777777" w:rsidR="002B3E15" w:rsidRDefault="007507A0" w:rsidP="00DB6006">
      <w:pPr>
        <w:ind w:left="360"/>
      </w:pPr>
      <w:hyperlink w:anchor="_035e014ea6fe30370c344201d32a790f" w:history="1">
        <w:r w:rsidR="002B3E15">
          <w:rPr>
            <w:rStyle w:val="Hyperlink"/>
          </w:rPr>
          <w:t>Primitive Value</w:t>
        </w:r>
      </w:hyperlink>
    </w:p>
    <w:p w14:paraId="4CCED2C2" w14:textId="77777777" w:rsidR="002B3E15" w:rsidRDefault="002B3E15" w:rsidP="00DB6006">
      <w:pPr>
        <w:pStyle w:val="Code0"/>
      </w:pPr>
      <w:r w:rsidRPr="00043180">
        <w:rPr>
          <w:b/>
          <w:sz w:val="24"/>
          <w:szCs w:val="24"/>
        </w:rPr>
        <w:t>package</w:t>
      </w:r>
      <w:r>
        <w:t xml:space="preserve"> SIMF Conceptual Model::Values</w:t>
      </w:r>
    </w:p>
    <w:p w14:paraId="35784334" w14:textId="77777777" w:rsidR="002B3E15" w:rsidRDefault="002B3E15" w:rsidP="00DB6006"/>
    <w:p w14:paraId="61B6FCDA" w14:textId="77777777" w:rsidR="002B3E15" w:rsidRDefault="002B3E15" w:rsidP="00DB6006">
      <w:pPr>
        <w:pStyle w:val="Heading3"/>
      </w:pPr>
      <w:bookmarkStart w:id="574" w:name="_035e014ea6fe30370c344201d32a790f"/>
      <w:bookmarkStart w:id="575" w:name="_Toc451803429"/>
      <w:r>
        <w:t>Class Primitive Value</w:t>
      </w:r>
      <w:bookmarkEnd w:id="574"/>
      <w:bookmarkEnd w:id="575"/>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14:paraId="440F24AA" w14:textId="77777777" w:rsidR="002B3E15" w:rsidRDefault="002B3E15" w:rsidP="00DB6006">
      <w:pPr>
        <w:pStyle w:val="Heading4"/>
      </w:pPr>
      <w:r>
        <w:t>Direct Supertypes</w:t>
      </w:r>
    </w:p>
    <w:p w14:paraId="13FE7610" w14:textId="77777777" w:rsidR="002B3E15" w:rsidRDefault="007507A0" w:rsidP="00DB6006">
      <w:pPr>
        <w:ind w:left="360"/>
      </w:pPr>
      <w:hyperlink w:anchor="_a739673c8d53da123e392b7e5059ceec" w:history="1">
        <w:r w:rsidR="002B3E15">
          <w:rPr>
            <w:rStyle w:val="Hyperlink"/>
          </w:rPr>
          <w:t>Value</w:t>
        </w:r>
      </w:hyperlink>
    </w:p>
    <w:p w14:paraId="2403F14C" w14:textId="77777777" w:rsidR="002B3E15" w:rsidRDefault="002B3E15" w:rsidP="00DB6006">
      <w:pPr>
        <w:pStyle w:val="Code0"/>
      </w:pPr>
      <w:r w:rsidRPr="00043180">
        <w:rPr>
          <w:b/>
          <w:sz w:val="24"/>
          <w:szCs w:val="24"/>
        </w:rPr>
        <w:t>package</w:t>
      </w:r>
      <w:r>
        <w:t xml:space="preserve"> SIMF Conceptual Model::Values</w:t>
      </w:r>
    </w:p>
    <w:p w14:paraId="464CADE7" w14:textId="77777777" w:rsidR="002B3E15" w:rsidRDefault="002B3E15" w:rsidP="00DB6006">
      <w:pPr>
        <w:pStyle w:val="Heading4"/>
      </w:pPr>
      <w:r>
        <w:t>Attributes</w:t>
      </w:r>
    </w:p>
    <w:p w14:paraId="06B840BA" w14:textId="77777777" w:rsidR="002B3E15" w:rsidRDefault="002B3E15" w:rsidP="00DB6006">
      <w:pPr>
        <w:pStyle w:val="BodyText2"/>
      </w:pPr>
      <w:r>
        <w:rPr>
          <w:noProof/>
          <w:lang w:bidi="ar-SA"/>
        </w:rPr>
        <w:drawing>
          <wp:inline distT="0" distB="0" distL="0" distR="0" wp14:anchorId="5071B690" wp14:editId="357598D1">
            <wp:extent cx="152400" cy="152400"/>
            <wp:effectExtent l="0" t="0" r="0" b="0"/>
            <wp:docPr id="50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14:paraId="76C57200" w14:textId="77777777" w:rsidR="00355696" w:rsidRDefault="002B3E15" w:rsidP="00DB6006">
      <w:pPr>
        <w:pStyle w:val="BodyText"/>
      </w:pPr>
      <w:r>
        <w:t>Textual form of the value, if any. All primitive types, including numbers, should have a text value - the textual representation of the value. Numbers assume base 10 for a textual value.</w:t>
      </w:r>
    </w:p>
    <w:p w14:paraId="6597CFD2" w14:textId="53FEF337" w:rsidR="002B3E15" w:rsidRDefault="002B3E15" w:rsidP="00DB6006">
      <w:pPr>
        <w:pStyle w:val="BodyText"/>
      </w:pPr>
      <w:r>
        <w:t>Mapping engines are responsible for mapping all primitive value types.</w:t>
      </w:r>
    </w:p>
    <w:p w14:paraId="0C0CAA99" w14:textId="77777777" w:rsidR="002B3E15" w:rsidRDefault="002B3E15" w:rsidP="00DB6006"/>
    <w:p w14:paraId="5CF953FF" w14:textId="77777777" w:rsidR="002B3E15" w:rsidRDefault="002B3E15" w:rsidP="00DB6006">
      <w:pPr>
        <w:pStyle w:val="Heading3"/>
      </w:pPr>
      <w:bookmarkStart w:id="576" w:name="_ca1c56b440439615024c837658185d15"/>
      <w:bookmarkStart w:id="577" w:name="_Toc451803430"/>
      <w:r>
        <w:t>Class Quantity kind</w:t>
      </w:r>
      <w:bookmarkEnd w:id="576"/>
      <w:bookmarkEnd w:id="577"/>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CE4EDEA" w14:textId="77777777" w:rsidR="00355696" w:rsidRDefault="002B3E15" w:rsidP="00DB6006">
      <w:pPr>
        <w:pStyle w:val="BodyText"/>
      </w:pPr>
      <w:r>
        <w:t>[JCGM 200:2008]  A Quantity Kind is an aspect common to mutually comparable quantities represented by one or more units. Units with a common quantity kind may be algorithmically converted to any other unit of that quantity kind. e.g. temperature.</w:t>
      </w:r>
    </w:p>
    <w:p w14:paraId="71416889" w14:textId="77777777" w:rsidR="00355696" w:rsidRDefault="00355696" w:rsidP="00DB6006">
      <w:pPr>
        <w:pStyle w:val="BodyText"/>
      </w:pPr>
    </w:p>
    <w:p w14:paraId="6418421D" w14:textId="2588195A" w:rsidR="002B3E15" w:rsidRDefault="002B3E15" w:rsidP="00DB6006">
      <w:pPr>
        <w:pStyle w:val="BodyText"/>
      </w:pPr>
      <w:r>
        <w:t>Quantity kinds are a supertype of unit types which are then a type of all quantity values, Quantity values are mutually comparable with all other quantity values categorized by the same quantity kind.</w:t>
      </w:r>
    </w:p>
    <w:p w14:paraId="11AD42A2" w14:textId="77777777" w:rsidR="002B3E15" w:rsidRDefault="002B3E15" w:rsidP="00DB6006">
      <w:pPr>
        <w:pStyle w:val="Heading4"/>
      </w:pPr>
      <w:r>
        <w:t>Direct Supertypes</w:t>
      </w:r>
    </w:p>
    <w:p w14:paraId="3EE1EA23" w14:textId="77777777" w:rsidR="002B3E15" w:rsidRDefault="007507A0" w:rsidP="00DB6006">
      <w:pPr>
        <w:ind w:left="360"/>
      </w:pPr>
      <w:hyperlink w:anchor="_b08132d9b30f1d47632a28aa6e4894bf" w:history="1">
        <w:r w:rsidR="002B3E15">
          <w:rPr>
            <w:rStyle w:val="Hyperlink"/>
          </w:rPr>
          <w:t>Value Type</w:t>
        </w:r>
      </w:hyperlink>
    </w:p>
    <w:p w14:paraId="7BE01DC6" w14:textId="77777777" w:rsidR="002B3E15" w:rsidRDefault="002B3E15" w:rsidP="00DB6006">
      <w:pPr>
        <w:pStyle w:val="Code0"/>
      </w:pPr>
      <w:r w:rsidRPr="00043180">
        <w:rPr>
          <w:b/>
          <w:sz w:val="24"/>
          <w:szCs w:val="24"/>
        </w:rPr>
        <w:lastRenderedPageBreak/>
        <w:t>package</w:t>
      </w:r>
      <w:r>
        <w:t xml:space="preserve"> SIMF Conceptual Model::Values</w:t>
      </w:r>
    </w:p>
    <w:p w14:paraId="5FE325B2" w14:textId="77777777" w:rsidR="002B3E15" w:rsidRDefault="002B3E15" w:rsidP="00DB6006"/>
    <w:p w14:paraId="282A05BE" w14:textId="77777777" w:rsidR="002B3E15" w:rsidRDefault="002B3E15" w:rsidP="00DB6006">
      <w:pPr>
        <w:pStyle w:val="Heading3"/>
      </w:pPr>
      <w:bookmarkStart w:id="578" w:name="_746074a5bfbd6e26906da5d4bd0d2a7f"/>
      <w:bookmarkStart w:id="579" w:name="_Toc451803431"/>
      <w:r>
        <w:t>Class Quantity Value</w:t>
      </w:r>
      <w:bookmarkEnd w:id="578"/>
      <w:bookmarkEnd w:id="579"/>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3BCC94F7" w14:textId="77777777" w:rsidR="00355696" w:rsidRDefault="002B3E15" w:rsidP="00DB6006">
      <w:pPr>
        <w:pStyle w:val="BodyText"/>
      </w:pPr>
      <w:r>
        <w:t>A quantity value is a numeric magnitude with a unit type that may be used as the value of a quantity property as defined by [JCGM 200:2008]. The reference of the quantity is defined by the "unit reference" property of the Unit Type.</w:t>
      </w:r>
    </w:p>
    <w:p w14:paraId="4A0F4570" w14:textId="77777777" w:rsidR="00355696" w:rsidRDefault="00355696" w:rsidP="00DB6006">
      <w:pPr>
        <w:pStyle w:val="BodyText"/>
      </w:pPr>
    </w:p>
    <w:p w14:paraId="4212D163" w14:textId="77777777" w:rsidR="00355696" w:rsidRDefault="002B3E15" w:rsidP="00DB6006">
      <w:pPr>
        <w:pStyle w:val="BodyText"/>
      </w:pPr>
      <w:r>
        <w:t>Each quantity value has exactly one Quantity Kind as a type.</w:t>
      </w:r>
    </w:p>
    <w:p w14:paraId="4497D8E3" w14:textId="77777777" w:rsidR="00355696" w:rsidRDefault="00355696" w:rsidP="00DB6006">
      <w:pPr>
        <w:pStyle w:val="BodyText"/>
      </w:pPr>
    </w:p>
    <w:p w14:paraId="0DA7014E" w14:textId="77777777" w:rsidR="00355696" w:rsidRDefault="002B3E15" w:rsidP="00DB6006">
      <w:pPr>
        <w:pStyle w:val="BodyText"/>
      </w:pPr>
      <w:r>
        <w:t>In a physical model a quantity value must have a type that specifies its unit (e.g. "Gram") and may have a data type specifying its numeric representation (e.g. "Double").</w:t>
      </w:r>
    </w:p>
    <w:p w14:paraId="54F2B918" w14:textId="77777777" w:rsidR="00355696" w:rsidRDefault="00355696" w:rsidP="00DB6006">
      <w:pPr>
        <w:pStyle w:val="BodyText"/>
      </w:pPr>
    </w:p>
    <w:p w14:paraId="505A8627" w14:textId="77777777" w:rsidR="00355696" w:rsidRDefault="002B3E15" w:rsidP="00DB6006">
      <w:pPr>
        <w:pStyle w:val="BodyText"/>
      </w:pPr>
      <w:r>
        <w:t xml:space="preserve">[JCGM 200:2008]  A quantity is a property of a phenomenon, body, or substance, where the property has a magnitude that can be expressed as a number and a reference. </w:t>
      </w:r>
    </w:p>
    <w:p w14:paraId="1B849293" w14:textId="77777777" w:rsidR="00355696" w:rsidRDefault="00355696" w:rsidP="00DB6006">
      <w:pPr>
        <w:pStyle w:val="BodyText"/>
      </w:pPr>
    </w:p>
    <w:p w14:paraId="0B92CC03" w14:textId="77777777" w:rsidR="00355696" w:rsidRDefault="002B3E15" w:rsidP="00DB6006">
      <w:pPr>
        <w:pStyle w:val="BodyText"/>
      </w:pPr>
      <w:r>
        <w:t>Note: A quantity as defined here is a scalar. However, a vector or a tensor, the components of which are quantities, is also considered to be a quantity.</w:t>
      </w:r>
    </w:p>
    <w:p w14:paraId="0D268974" w14:textId="77777777" w:rsidR="00355696" w:rsidRDefault="00355696" w:rsidP="00DB6006">
      <w:pPr>
        <w:pStyle w:val="BodyText"/>
      </w:pPr>
    </w:p>
    <w:p w14:paraId="6F2B08F6" w14:textId="19A940C5" w:rsidR="002B3E15" w:rsidRDefault="002B3E15" w:rsidP="00DB6006">
      <w:pPr>
        <w:pStyle w:val="BodyText"/>
      </w:pPr>
      <w:r>
        <w:t>e.g. 5cm is an instance of the unit type "Centimeter"</w:t>
      </w:r>
    </w:p>
    <w:p w14:paraId="6103B562" w14:textId="77777777" w:rsidR="002B3E15" w:rsidRDefault="002B3E15" w:rsidP="00DB6006">
      <w:pPr>
        <w:pStyle w:val="Heading4"/>
      </w:pPr>
      <w:r>
        <w:t>Direct Supertypes</w:t>
      </w:r>
    </w:p>
    <w:p w14:paraId="66525FB8" w14:textId="77777777" w:rsidR="002B3E15" w:rsidRDefault="007507A0" w:rsidP="00DB6006">
      <w:pPr>
        <w:ind w:left="360"/>
      </w:pPr>
      <w:hyperlink w:anchor="_f5a86db7bd9636f0fa472c3859bc9c3c" w:history="1">
        <w:r w:rsidR="002B3E15">
          <w:rPr>
            <w:rStyle w:val="Hyperlink"/>
          </w:rPr>
          <w:t>Number</w:t>
        </w:r>
      </w:hyperlink>
    </w:p>
    <w:p w14:paraId="012EFE00" w14:textId="77777777" w:rsidR="002B3E15" w:rsidRDefault="002B3E15" w:rsidP="00DB6006">
      <w:pPr>
        <w:pStyle w:val="Code0"/>
      </w:pPr>
      <w:r w:rsidRPr="00043180">
        <w:rPr>
          <w:b/>
          <w:sz w:val="24"/>
          <w:szCs w:val="24"/>
        </w:rPr>
        <w:t>package</w:t>
      </w:r>
      <w:r>
        <w:t xml:space="preserve"> SIMF Conceptual Model::Values</w:t>
      </w:r>
    </w:p>
    <w:p w14:paraId="02D2E58D" w14:textId="77777777" w:rsidR="002B3E15" w:rsidRDefault="002B3E15" w:rsidP="00DB6006">
      <w:pPr>
        <w:pStyle w:val="Heading4"/>
      </w:pPr>
      <w:r>
        <w:t>Associations</w:t>
      </w:r>
    </w:p>
    <w:p w14:paraId="6FBCF164" w14:textId="77777777" w:rsidR="002B3E15" w:rsidRDefault="002B3E15" w:rsidP="00DB6006">
      <w:pPr>
        <w:ind w:left="605" w:hanging="245"/>
      </w:pPr>
      <w:r>
        <w:rPr>
          <w:noProof/>
        </w:rPr>
        <w:drawing>
          <wp:inline distT="0" distB="0" distL="0" distR="0" wp14:anchorId="7B744FFB" wp14:editId="382D4A05">
            <wp:extent cx="152400" cy="152400"/>
            <wp:effectExtent l="0" t="0" r="0" b="0"/>
            <wp:docPr id="51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3E85843F" w14:textId="77777777" w:rsidR="002B3E15" w:rsidRDefault="002B3E15" w:rsidP="00DB6006"/>
    <w:p w14:paraId="232F3A3B" w14:textId="77777777" w:rsidR="002B3E15" w:rsidRDefault="002B3E15" w:rsidP="00DB6006">
      <w:pPr>
        <w:pStyle w:val="Heading3"/>
      </w:pPr>
      <w:bookmarkStart w:id="580" w:name="_c45ef7f888b6cd49959c41f59ce6bb71"/>
      <w:bookmarkStart w:id="581" w:name="_Toc451803432"/>
      <w:r>
        <w:t>Association Referenced System of Units</w:t>
      </w:r>
      <w:bookmarkEnd w:id="580"/>
      <w:bookmarkEnd w:id="581"/>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65D9BF00" w14:textId="77777777" w:rsidR="002B3E15" w:rsidRDefault="002B3E15" w:rsidP="00DB6006">
      <w:pPr>
        <w:pStyle w:val="Code0"/>
      </w:pPr>
      <w:r w:rsidRPr="00043180">
        <w:rPr>
          <w:b/>
          <w:sz w:val="24"/>
          <w:szCs w:val="24"/>
        </w:rPr>
        <w:t>package</w:t>
      </w:r>
      <w:r>
        <w:t xml:space="preserve"> SIMF Conceptual Model::Values</w:t>
      </w:r>
    </w:p>
    <w:p w14:paraId="6D814D78" w14:textId="77777777" w:rsidR="002B3E15" w:rsidRDefault="002B3E15" w:rsidP="00DB6006">
      <w:pPr>
        <w:pStyle w:val="Heading4"/>
      </w:pPr>
      <w:r>
        <w:t>Association Ends</w:t>
      </w:r>
    </w:p>
    <w:p w14:paraId="1485F912" w14:textId="77777777" w:rsidR="002B3E15" w:rsidRDefault="002B3E15" w:rsidP="00DB6006">
      <w:pPr>
        <w:ind w:firstLine="720"/>
      </w:pPr>
      <w:r>
        <w:rPr>
          <w:noProof/>
        </w:rPr>
        <w:drawing>
          <wp:inline distT="0" distB="0" distL="0" distR="0" wp14:anchorId="3C7D62C8" wp14:editId="314358A4">
            <wp:extent cx="152400" cy="152400"/>
            <wp:effectExtent l="0" t="0" r="0" b="0"/>
            <wp:docPr id="512"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6CD84B90" w14:textId="77777777" w:rsidR="00355696" w:rsidRDefault="002B3E15" w:rsidP="00DB6006">
      <w:pPr>
        <w:pStyle w:val="BodyText"/>
      </w:pPr>
      <w:r>
        <w:t>The system of units in which a unit is defined and is the basis for ratio and offset.</w:t>
      </w:r>
    </w:p>
    <w:p w14:paraId="31E8CB90" w14:textId="77777777" w:rsidR="00355696" w:rsidRDefault="00355696" w:rsidP="00DB6006">
      <w:pPr>
        <w:pStyle w:val="BodyText"/>
      </w:pPr>
    </w:p>
    <w:p w14:paraId="16AB960A" w14:textId="77777777" w:rsidR="00355696" w:rsidRDefault="002B3E15" w:rsidP="00DB6006">
      <w:pPr>
        <w:pStyle w:val="BodyText"/>
      </w:pPr>
      <w:r>
        <w:t>By default the system of units is "si": http://www.iso.org/iso/iso_catalogue/catalogue_ics/catalogue_detail_ics.htm?csnumber=30669</w:t>
      </w:r>
    </w:p>
    <w:p w14:paraId="72B0E068" w14:textId="4AD63492" w:rsidR="002B3E15" w:rsidRDefault="002B3E15" w:rsidP="00DB6006">
      <w:pPr>
        <w:pStyle w:val="BodyText"/>
      </w:pPr>
    </w:p>
    <w:p w14:paraId="069DF0D1" w14:textId="77777777" w:rsidR="002B3E15" w:rsidRDefault="002B3E15" w:rsidP="00DB6006">
      <w:pPr>
        <w:ind w:firstLine="720"/>
      </w:pPr>
      <w:r>
        <w:rPr>
          <w:noProof/>
        </w:rPr>
        <w:drawing>
          <wp:inline distT="0" distB="0" distL="0" distR="0" wp14:anchorId="7FAC5814" wp14:editId="11BBE291">
            <wp:extent cx="152400" cy="152400"/>
            <wp:effectExtent l="0" t="0" r="0" b="0"/>
            <wp:docPr id="514"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742C3F4A" w14:textId="77777777" w:rsidR="002B3E15" w:rsidRDefault="002B3E15" w:rsidP="00DB6006"/>
    <w:p w14:paraId="6084F104" w14:textId="77777777" w:rsidR="002B3E15" w:rsidRDefault="002B3E15" w:rsidP="00DB6006">
      <w:pPr>
        <w:pStyle w:val="Heading3"/>
      </w:pPr>
      <w:bookmarkStart w:id="582" w:name="_7e22047cc4643bdb106af5bc777cd98a"/>
      <w:bookmarkStart w:id="583" w:name="_Toc451803433"/>
      <w:r>
        <w:lastRenderedPageBreak/>
        <w:t>Class System of Units</w:t>
      </w:r>
      <w:bookmarkEnd w:id="582"/>
      <w:bookmarkEnd w:id="583"/>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671F1F76" w14:textId="77777777" w:rsidR="002B3E15" w:rsidRDefault="002B3E15" w:rsidP="00DB6006">
      <w:pPr>
        <w:pStyle w:val="BodyText"/>
      </w:pPr>
      <w:r>
        <w:t xml:space="preserve">[JCGM 200:2008]  A set of base units and derived units, together with their multiples and submultiples, defined in accordance with given rules, for a given system of quantities </w:t>
      </w:r>
    </w:p>
    <w:p w14:paraId="3006D91F" w14:textId="77777777" w:rsidR="002B3E15" w:rsidRDefault="002B3E15" w:rsidP="00DB6006">
      <w:pPr>
        <w:pStyle w:val="Heading4"/>
      </w:pPr>
      <w:r>
        <w:t>Direct Supertypes</w:t>
      </w:r>
    </w:p>
    <w:p w14:paraId="11C43948" w14:textId="77777777" w:rsidR="002B3E15" w:rsidRDefault="007507A0" w:rsidP="00DB6006">
      <w:pPr>
        <w:ind w:left="360"/>
      </w:pPr>
      <w:hyperlink w:anchor="_66d62b068053cee3464e1e03e6035eed" w:history="1">
        <w:r w:rsidR="002B3E15">
          <w:rPr>
            <w:rStyle w:val="Hyperlink"/>
          </w:rPr>
          <w:t>Context</w:t>
        </w:r>
      </w:hyperlink>
    </w:p>
    <w:p w14:paraId="2FD6296B" w14:textId="77777777" w:rsidR="002B3E15" w:rsidRDefault="002B3E15" w:rsidP="00DB6006">
      <w:pPr>
        <w:pStyle w:val="Code0"/>
      </w:pPr>
      <w:r w:rsidRPr="00043180">
        <w:rPr>
          <w:b/>
          <w:sz w:val="24"/>
          <w:szCs w:val="24"/>
        </w:rPr>
        <w:t>package</w:t>
      </w:r>
      <w:r>
        <w:t xml:space="preserve"> SIMF Conceptual Model::Values</w:t>
      </w:r>
    </w:p>
    <w:p w14:paraId="45FFB26E" w14:textId="77777777" w:rsidR="002B3E15" w:rsidRDefault="002B3E15" w:rsidP="00DB6006">
      <w:pPr>
        <w:pStyle w:val="Heading4"/>
      </w:pPr>
      <w:r>
        <w:t>Associations</w:t>
      </w:r>
    </w:p>
    <w:p w14:paraId="7D6D0784" w14:textId="77777777" w:rsidR="002B3E15" w:rsidRDefault="002B3E15" w:rsidP="00DB6006">
      <w:pPr>
        <w:ind w:left="605" w:hanging="245"/>
      </w:pPr>
      <w:r>
        <w:rPr>
          <w:noProof/>
        </w:rPr>
        <w:drawing>
          <wp:inline distT="0" distB="0" distL="0" distR="0" wp14:anchorId="6FEF8C58" wp14:editId="53E80A99">
            <wp:extent cx="152400" cy="152400"/>
            <wp:effectExtent l="0" t="0" r="0" b="0"/>
            <wp:docPr id="51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14:paraId="5AC63FD3" w14:textId="77777777" w:rsidR="002B3E15" w:rsidRDefault="002B3E15" w:rsidP="00DB6006"/>
    <w:p w14:paraId="028B58A6" w14:textId="77777777" w:rsidR="002B3E15" w:rsidRDefault="002B3E15" w:rsidP="00DB6006">
      <w:pPr>
        <w:pStyle w:val="Heading3"/>
      </w:pPr>
      <w:bookmarkStart w:id="584" w:name="_0e6e6fe0a29fb43221940aa4118b04a2"/>
      <w:bookmarkStart w:id="585" w:name="_Toc451803434"/>
      <w:r>
        <w:t>Class Text</w:t>
      </w:r>
      <w:bookmarkEnd w:id="584"/>
      <w:bookmarkEnd w:id="585"/>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14:paraId="36D4875C" w14:textId="77777777" w:rsidR="002B3E15" w:rsidRDefault="002B3E15" w:rsidP="00DB6006">
      <w:pPr>
        <w:pStyle w:val="BodyText"/>
      </w:pPr>
      <w:r>
        <w:t>Text is a &lt;Value&gt; represented using symbols which have a meaning to stakeholders but otherwise have no formal semantic implication. Properties involving values may have a semantic implication.</w:t>
      </w:r>
    </w:p>
    <w:p w14:paraId="1259B0F7" w14:textId="77777777" w:rsidR="002B3E15" w:rsidRDefault="002B3E15" w:rsidP="00DB6006">
      <w:pPr>
        <w:pStyle w:val="Heading4"/>
      </w:pPr>
      <w:r>
        <w:t>Direct Supertypes</w:t>
      </w:r>
    </w:p>
    <w:p w14:paraId="15E6A45D" w14:textId="77777777" w:rsidR="002B3E15" w:rsidRDefault="007507A0" w:rsidP="00DB6006">
      <w:pPr>
        <w:ind w:left="360"/>
      </w:pPr>
      <w:hyperlink w:anchor="_035e014ea6fe30370c344201d32a790f" w:history="1">
        <w:r w:rsidR="002B3E15">
          <w:rPr>
            <w:rStyle w:val="Hyperlink"/>
          </w:rPr>
          <w:t>Primitive Value</w:t>
        </w:r>
      </w:hyperlink>
    </w:p>
    <w:p w14:paraId="4C3C32D7" w14:textId="77777777" w:rsidR="002B3E15" w:rsidRDefault="002B3E15" w:rsidP="00DB6006">
      <w:pPr>
        <w:pStyle w:val="Code0"/>
      </w:pPr>
      <w:r w:rsidRPr="00043180">
        <w:rPr>
          <w:b/>
          <w:sz w:val="24"/>
          <w:szCs w:val="24"/>
        </w:rPr>
        <w:t>package</w:t>
      </w:r>
      <w:r>
        <w:t xml:space="preserve"> SIMF Conceptual Model::Values</w:t>
      </w:r>
    </w:p>
    <w:p w14:paraId="3C773EA4" w14:textId="77777777" w:rsidR="002B3E15" w:rsidRDefault="002B3E15" w:rsidP="00DB6006"/>
    <w:p w14:paraId="45AAFFEE" w14:textId="77777777" w:rsidR="002B3E15" w:rsidRDefault="002B3E15" w:rsidP="00DB6006">
      <w:pPr>
        <w:pStyle w:val="Heading3"/>
      </w:pPr>
      <w:bookmarkStart w:id="586" w:name="_9a97d5f73bf658c81147f5fab194bf88"/>
      <w:bookmarkStart w:id="587" w:name="_Toc451803435"/>
      <w:r>
        <w:t>Class Unit Type</w:t>
      </w:r>
      <w:bookmarkEnd w:id="586"/>
      <w:bookmarkEnd w:id="587"/>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714A996F" w14:textId="77777777" w:rsidR="00355696" w:rsidRDefault="002B3E15" w:rsidP="00DB6006">
      <w:pPr>
        <w:pStyle w:val="BodyText"/>
      </w:pPr>
      <w:r>
        <w:t xml:space="preserve">A Unit type is a type of a quantity value referencing a specific unit. A Unit Type a required type of a property representing a quantity. </w:t>
      </w:r>
    </w:p>
    <w:p w14:paraId="05DA4600" w14:textId="77777777" w:rsidR="00355696" w:rsidRDefault="00355696" w:rsidP="00DB6006">
      <w:pPr>
        <w:pStyle w:val="BodyText"/>
      </w:pPr>
    </w:p>
    <w:p w14:paraId="4B8D9DC6" w14:textId="77777777" w:rsidR="00355696" w:rsidRDefault="002B3E15" w:rsidP="00DB6006">
      <w:pPr>
        <w:pStyle w:val="BodyText"/>
      </w:pPr>
      <w:r>
        <w:t>Each quantity value has a reference as defined by the "unit reference" property of the quantity value's  type.</w:t>
      </w:r>
    </w:p>
    <w:p w14:paraId="4BB04A86" w14:textId="77777777" w:rsidR="00355696" w:rsidRDefault="00355696" w:rsidP="00DB6006">
      <w:pPr>
        <w:pStyle w:val="BodyText"/>
      </w:pPr>
    </w:p>
    <w:p w14:paraId="21ED81B5" w14:textId="77777777" w:rsidR="00355696" w:rsidRDefault="002B3E15" w:rsidP="00DB6006">
      <w:pPr>
        <w:pStyle w:val="BodyText"/>
      </w:pPr>
      <w:r>
        <w:t>[JCGM 200:2008] A Unit is a real scalar quantity, defined and adopted by convention, with which any other quantity of the same quantity kind can be compared to express the ratio of the two quantities as a number. e.g. Degrees Centigrade, Miles.</w:t>
      </w:r>
    </w:p>
    <w:p w14:paraId="20A44A6C" w14:textId="77777777" w:rsidR="00355696" w:rsidRDefault="00355696" w:rsidP="00DB6006">
      <w:pPr>
        <w:pStyle w:val="BodyText"/>
      </w:pPr>
    </w:p>
    <w:p w14:paraId="6105DDF3" w14:textId="77777777" w:rsidR="00355696" w:rsidRDefault="002B3E15" w:rsidP="00DB6006">
      <w:pPr>
        <w:pStyle w:val="BodyText"/>
      </w:pPr>
      <w:r>
        <w:t>Each unit type represents refinement of a quantity kind using generalization and is thus substitutable for that quantity kind. Typically quantity kinds are used in conceptual models and unit types in physical or logical models.</w:t>
      </w:r>
    </w:p>
    <w:p w14:paraId="33A9C8DA" w14:textId="77777777" w:rsidR="00355696" w:rsidRDefault="00355696" w:rsidP="00DB6006">
      <w:pPr>
        <w:pStyle w:val="BodyText"/>
      </w:pPr>
    </w:p>
    <w:p w14:paraId="5C34B07C" w14:textId="77777777" w:rsidR="00355696" w:rsidRDefault="002B3E15" w:rsidP="00DB6006">
      <w:pPr>
        <w:pStyle w:val="BodyText"/>
      </w:pPr>
      <w:r>
        <w:t>Unit types may only subtype quantity kinds.</w:t>
      </w:r>
    </w:p>
    <w:p w14:paraId="3D94C11C" w14:textId="77777777" w:rsidR="00355696" w:rsidRDefault="00355696" w:rsidP="00DB6006">
      <w:pPr>
        <w:pStyle w:val="BodyText"/>
      </w:pPr>
    </w:p>
    <w:p w14:paraId="4C292BF2" w14:textId="6C636E8B" w:rsidR="002B3E15" w:rsidRDefault="002B3E15" w:rsidP="00DB6006">
      <w:pPr>
        <w:pStyle w:val="BodyText"/>
      </w:pPr>
      <w:r>
        <w:t>Note that unit types are not units, but the type of quantity values expressed in a common unit as defined in [JCGM 200:2008].</w:t>
      </w:r>
    </w:p>
    <w:p w14:paraId="6287BEA0" w14:textId="77777777" w:rsidR="002B3E15" w:rsidRDefault="002B3E15" w:rsidP="00DB6006">
      <w:pPr>
        <w:pStyle w:val="Heading4"/>
      </w:pPr>
      <w:r>
        <w:t>Direct Supertypes</w:t>
      </w:r>
    </w:p>
    <w:p w14:paraId="0CA8E68E" w14:textId="77777777" w:rsidR="002B3E15" w:rsidRDefault="007507A0" w:rsidP="00DB6006">
      <w:pPr>
        <w:ind w:left="360"/>
      </w:pPr>
      <w:hyperlink w:anchor="_b08132d9b30f1d47632a28aa6e4894bf" w:history="1">
        <w:r w:rsidR="002B3E15">
          <w:rPr>
            <w:rStyle w:val="Hyperlink"/>
          </w:rPr>
          <w:t>Value Type</w:t>
        </w:r>
      </w:hyperlink>
    </w:p>
    <w:p w14:paraId="46A194AD" w14:textId="77777777" w:rsidR="002B3E15" w:rsidRDefault="002B3E15" w:rsidP="00DB6006">
      <w:pPr>
        <w:pStyle w:val="Code0"/>
      </w:pPr>
      <w:r w:rsidRPr="00043180">
        <w:rPr>
          <w:b/>
          <w:sz w:val="24"/>
          <w:szCs w:val="24"/>
        </w:rPr>
        <w:t>package</w:t>
      </w:r>
      <w:r>
        <w:t xml:space="preserve"> SIMF Conceptual Model::Values</w:t>
      </w:r>
    </w:p>
    <w:p w14:paraId="3FD18870" w14:textId="77777777" w:rsidR="002B3E15" w:rsidRDefault="002B3E15" w:rsidP="00DB6006">
      <w:pPr>
        <w:pStyle w:val="Heading4"/>
      </w:pPr>
      <w:r>
        <w:t>Attributes</w:t>
      </w:r>
    </w:p>
    <w:p w14:paraId="646C177D" w14:textId="77777777" w:rsidR="002B3E15" w:rsidRDefault="002B3E15" w:rsidP="00DB6006">
      <w:pPr>
        <w:pStyle w:val="BodyText2"/>
      </w:pPr>
      <w:r>
        <w:rPr>
          <w:noProof/>
          <w:lang w:bidi="ar-SA"/>
        </w:rPr>
        <w:drawing>
          <wp:inline distT="0" distB="0" distL="0" distR="0" wp14:anchorId="07EB6887" wp14:editId="6D15A775">
            <wp:extent cx="152400" cy="152400"/>
            <wp:effectExtent l="0" t="0" r="0" b="0"/>
            <wp:docPr id="518"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21CDF858" w14:textId="77777777" w:rsidR="002B3E15" w:rsidRDefault="002B3E15" w:rsidP="00DB6006">
      <w:pPr>
        <w:pStyle w:val="BodyText"/>
      </w:pPr>
      <w:r>
        <w:lastRenderedPageBreak/>
        <w:t>the multiplier by which to multiple the referenced unit to convert to the base unit within a system of units.</w:t>
      </w:r>
    </w:p>
    <w:p w14:paraId="75BD0AF4" w14:textId="77777777" w:rsidR="002B3E15" w:rsidRDefault="002B3E15" w:rsidP="00DB6006">
      <w:pPr>
        <w:pStyle w:val="BodyText2"/>
      </w:pPr>
      <w:r>
        <w:rPr>
          <w:noProof/>
          <w:lang w:bidi="ar-SA"/>
        </w:rPr>
        <w:drawing>
          <wp:inline distT="0" distB="0" distL="0" distR="0" wp14:anchorId="72C617FB" wp14:editId="3492E85A">
            <wp:extent cx="152400" cy="152400"/>
            <wp:effectExtent l="0" t="0" r="0" b="0"/>
            <wp:docPr id="520"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05A1B50" w14:textId="77777777" w:rsidR="002B3E15" w:rsidRDefault="002B3E15" w:rsidP="00DB6006">
      <w:pPr>
        <w:pStyle w:val="BodyText"/>
      </w:pPr>
      <w:r>
        <w:t>the difference between zero in the referenced unit and zero in the base unit after the ratio is applied within a system of units.</w:t>
      </w:r>
    </w:p>
    <w:p w14:paraId="4BD6C2D3" w14:textId="77777777" w:rsidR="002B3E15" w:rsidRDefault="002B3E15" w:rsidP="00DB6006">
      <w:pPr>
        <w:pStyle w:val="BodyText2"/>
      </w:pPr>
      <w:r>
        <w:rPr>
          <w:noProof/>
          <w:lang w:bidi="ar-SA"/>
        </w:rPr>
        <w:drawing>
          <wp:inline distT="0" distB="0" distL="0" distR="0" wp14:anchorId="02E89B64" wp14:editId="309E04E0">
            <wp:extent cx="152400" cy="152400"/>
            <wp:effectExtent l="0" t="0" r="0" b="0"/>
            <wp:docPr id="522"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08FCEEC0" w14:textId="77777777" w:rsidR="002B3E15" w:rsidRDefault="002B3E15" w:rsidP="00DB6006">
      <w:pPr>
        <w:pStyle w:val="BodyText"/>
      </w:pPr>
      <w:r>
        <w:t>the accepted symbol for the unit referenced by the unit type</w:t>
      </w:r>
    </w:p>
    <w:p w14:paraId="6A5FE3E9" w14:textId="77777777" w:rsidR="002B3E15" w:rsidRDefault="002B3E15" w:rsidP="00DB6006">
      <w:pPr>
        <w:pStyle w:val="BodyText2"/>
      </w:pPr>
      <w:r>
        <w:rPr>
          <w:noProof/>
          <w:lang w:bidi="ar-SA"/>
        </w:rPr>
        <w:drawing>
          <wp:inline distT="0" distB="0" distL="0" distR="0" wp14:anchorId="392DCC09" wp14:editId="2CF94AC4">
            <wp:extent cx="152400" cy="152400"/>
            <wp:effectExtent l="0" t="0" r="0" b="0"/>
            <wp:docPr id="524" name="Picture -818623566.png" descr="-818623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818623566.png"/>
                    <pic:cNvPicPr/>
                  </pic:nvPicPr>
                  <pic:blipFill>
                    <a:blip r:embed="rId31"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0A8C849" w14:textId="77777777" w:rsidR="00355696" w:rsidRDefault="002B3E15" w:rsidP="00DB6006">
      <w:pPr>
        <w:pStyle w:val="BodyText"/>
      </w:pPr>
      <w:r>
        <w:t>The unit reference is the reference to a unit shared by all quantities values that are instances of a unit type.</w:t>
      </w:r>
    </w:p>
    <w:p w14:paraId="6F1C70CE" w14:textId="77777777" w:rsidR="00355696" w:rsidRDefault="00355696" w:rsidP="00DB6006">
      <w:pPr>
        <w:pStyle w:val="BodyText"/>
      </w:pPr>
    </w:p>
    <w:p w14:paraId="451172F0" w14:textId="77777777" w:rsidR="00355696" w:rsidRDefault="002B3E15" w:rsidP="00DB6006">
      <w:pPr>
        <w:pStyle w:val="BodyText"/>
      </w:pPr>
      <w:r>
        <w:t>[JCGM 200:2008] A reference can be a measurement unit, a measurement procedure, a reference material, or a combination of such. For magnitude of a quantity.</w:t>
      </w:r>
    </w:p>
    <w:p w14:paraId="63C377B0" w14:textId="77777777" w:rsidR="00355696" w:rsidRDefault="00355696" w:rsidP="00DB6006">
      <w:pPr>
        <w:pStyle w:val="BodyText"/>
      </w:pPr>
    </w:p>
    <w:p w14:paraId="7BB74944" w14:textId="497334F5" w:rsidR="002B3E15" w:rsidRDefault="002B3E15" w:rsidP="00DB6006">
      <w:pPr>
        <w:pStyle w:val="BodyText"/>
      </w:pPr>
      <w:r>
        <w:t>Typical references include ISO 8000 and OMG QUDV.</w:t>
      </w:r>
    </w:p>
    <w:p w14:paraId="4182BDEC" w14:textId="77777777" w:rsidR="002B3E15" w:rsidRDefault="002B3E15" w:rsidP="00DB6006">
      <w:pPr>
        <w:pStyle w:val="Heading4"/>
      </w:pPr>
      <w:r>
        <w:t>Associations</w:t>
      </w:r>
    </w:p>
    <w:p w14:paraId="4FBCE944" w14:textId="77777777" w:rsidR="002B3E15" w:rsidRDefault="002B3E15" w:rsidP="00DB6006">
      <w:pPr>
        <w:ind w:left="605" w:hanging="245"/>
      </w:pPr>
      <w:r>
        <w:rPr>
          <w:noProof/>
        </w:rPr>
        <w:drawing>
          <wp:inline distT="0" distB="0" distL="0" distR="0" wp14:anchorId="72B5FE58" wp14:editId="4AEB5833">
            <wp:extent cx="152400" cy="152400"/>
            <wp:effectExtent l="0" t="0" r="0" b="0"/>
            <wp:docPr id="526"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1D4DAA13" w14:textId="77777777" w:rsidR="002B3E15" w:rsidRDefault="002B3E15" w:rsidP="00DB6006">
      <w:pPr>
        <w:ind w:left="605" w:hanging="245"/>
      </w:pPr>
      <w:r>
        <w:rPr>
          <w:noProof/>
        </w:rPr>
        <w:drawing>
          <wp:inline distT="0" distB="0" distL="0" distR="0" wp14:anchorId="41A37B76" wp14:editId="37C43D07">
            <wp:extent cx="152400" cy="152400"/>
            <wp:effectExtent l="0" t="0" r="0" b="0"/>
            <wp:docPr id="528"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14:paraId="4782629C" w14:textId="77777777" w:rsidR="002B3E15" w:rsidRDefault="002B3E15" w:rsidP="00DB6006">
      <w:pPr>
        <w:ind w:left="605" w:hanging="245"/>
      </w:pPr>
      <w:r>
        <w:rPr>
          <w:noProof/>
        </w:rPr>
        <w:drawing>
          <wp:inline distT="0" distB="0" distL="0" distR="0" wp14:anchorId="7E66033D" wp14:editId="2A97493A">
            <wp:extent cx="152400" cy="152400"/>
            <wp:effectExtent l="0" t="0" r="0" b="0"/>
            <wp:docPr id="530" name="Picture -30534491.png" descr="-3053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534491.pn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B2A7A50" w14:textId="77777777" w:rsidR="00355696" w:rsidRDefault="002B3E15" w:rsidP="00DB6006">
      <w:pPr>
        <w:pStyle w:val="BodyText"/>
      </w:pPr>
      <w:r>
        <w:t>The system of units in which a unit is defined and is the basis for ratio and offset.</w:t>
      </w:r>
    </w:p>
    <w:p w14:paraId="79C9930F" w14:textId="77777777" w:rsidR="00355696" w:rsidRDefault="00355696" w:rsidP="00DB6006">
      <w:pPr>
        <w:pStyle w:val="BodyText"/>
      </w:pPr>
    </w:p>
    <w:p w14:paraId="52257735" w14:textId="77777777" w:rsidR="00355696" w:rsidRDefault="002B3E15" w:rsidP="00DB6006">
      <w:pPr>
        <w:pStyle w:val="BodyText"/>
      </w:pPr>
      <w:r>
        <w:t>By default the system of units is "si": http://www.iso.org/iso/iso_catalogue/catalogue_ics/catalogue_detail_ics.htm?csnumber=30669</w:t>
      </w:r>
    </w:p>
    <w:p w14:paraId="700DCDFD" w14:textId="451BAF6B" w:rsidR="002B3E15" w:rsidRDefault="002B3E15" w:rsidP="00DB6006">
      <w:pPr>
        <w:pStyle w:val="BodyText"/>
      </w:pPr>
    </w:p>
    <w:p w14:paraId="5CA46283" w14:textId="77777777" w:rsidR="002B3E15" w:rsidRDefault="002B3E15" w:rsidP="00DB6006"/>
    <w:p w14:paraId="29642251" w14:textId="77777777" w:rsidR="002B3E15" w:rsidRDefault="002B3E15" w:rsidP="00DB6006">
      <w:pPr>
        <w:pStyle w:val="Heading3"/>
      </w:pPr>
      <w:bookmarkStart w:id="588" w:name="_a739673c8d53da123e392b7e5059ceec"/>
      <w:bookmarkStart w:id="589" w:name="_Toc451803436"/>
      <w:r>
        <w:t>Class Value</w:t>
      </w:r>
      <w:bookmarkEnd w:id="588"/>
      <w:bookmarkEnd w:id="589"/>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7B6F9C95" w14:textId="77777777" w:rsidR="00355696" w:rsidRDefault="002B3E15" w:rsidP="00DB6006">
      <w:pPr>
        <w:pStyle w:val="BodyText"/>
      </w:pPr>
      <w:r>
        <w:t>A Value is an atomic piece of information without a specific lifetime or identity independent of the value. Values include numbers, strings and other atomic "primitive" data.</w:t>
      </w:r>
    </w:p>
    <w:p w14:paraId="69968CBD" w14:textId="77777777" w:rsidR="00355696" w:rsidRDefault="00355696" w:rsidP="00DB6006">
      <w:pPr>
        <w:pStyle w:val="BodyText"/>
      </w:pPr>
    </w:p>
    <w:p w14:paraId="01855865" w14:textId="03D6FC37" w:rsidR="002B3E15" w:rsidRDefault="002B3E15" w:rsidP="00DB6006">
      <w:pPr>
        <w:pStyle w:val="BodyText"/>
      </w:pPr>
      <w:r>
        <w:t>In UML values may be defined by the name of an instance specification with a value type.</w:t>
      </w:r>
    </w:p>
    <w:p w14:paraId="739CBB6F" w14:textId="77777777" w:rsidR="002B3E15" w:rsidRDefault="002B3E15" w:rsidP="00DB6006">
      <w:pPr>
        <w:pStyle w:val="Heading4"/>
      </w:pPr>
      <w:r>
        <w:t>Direct Supertypes</w:t>
      </w:r>
    </w:p>
    <w:p w14:paraId="5ECF79A0" w14:textId="77777777" w:rsidR="002B3E15" w:rsidRDefault="007507A0" w:rsidP="00DB6006">
      <w:pPr>
        <w:ind w:left="360"/>
      </w:pPr>
      <w:hyperlink w:anchor="_a52cb0ff6e414b3170b58afe10b6afcb" w:history="1">
        <w:r w:rsidR="002B3E15">
          <w:rPr>
            <w:rStyle w:val="Hyperlink"/>
          </w:rPr>
          <w:t>Anything</w:t>
        </w:r>
      </w:hyperlink>
    </w:p>
    <w:p w14:paraId="5879CE82" w14:textId="77777777" w:rsidR="002B3E15" w:rsidRDefault="002B3E15" w:rsidP="00DB6006">
      <w:pPr>
        <w:pStyle w:val="Code0"/>
      </w:pPr>
      <w:r w:rsidRPr="00043180">
        <w:rPr>
          <w:b/>
          <w:sz w:val="24"/>
          <w:szCs w:val="24"/>
        </w:rPr>
        <w:t>package</w:t>
      </w:r>
      <w:r>
        <w:t xml:space="preserve"> SIMF Conceptual Model::Values</w:t>
      </w:r>
    </w:p>
    <w:p w14:paraId="53F433D5" w14:textId="77777777" w:rsidR="002B3E15" w:rsidRDefault="002B3E15" w:rsidP="00DB6006"/>
    <w:p w14:paraId="5A754DB7" w14:textId="77777777" w:rsidR="002B3E15" w:rsidRDefault="002B3E15" w:rsidP="00DB6006">
      <w:pPr>
        <w:pStyle w:val="Heading3"/>
      </w:pPr>
      <w:bookmarkStart w:id="590" w:name="_b08132d9b30f1d47632a28aa6e4894bf"/>
      <w:bookmarkStart w:id="591" w:name="_Toc451803437"/>
      <w:r>
        <w:t>Class Value Type</w:t>
      </w:r>
      <w:bookmarkEnd w:id="590"/>
      <w:bookmarkEnd w:id="591"/>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61334F6D" w14:textId="77777777" w:rsidR="002B3E15" w:rsidRDefault="002B3E15" w:rsidP="00DB6006">
      <w:pPr>
        <w:pStyle w:val="BodyText"/>
      </w:pPr>
      <w:r>
        <w:t>A type categorizing values where a value is an atomic piece of information without a specific lifetime or identity independent of that value. Values include numbers, strings and other atomic "primitive" data.</w:t>
      </w:r>
    </w:p>
    <w:p w14:paraId="087B02A9" w14:textId="77777777" w:rsidR="002B3E15" w:rsidRDefault="002B3E15" w:rsidP="00DB6006">
      <w:pPr>
        <w:pStyle w:val="Heading4"/>
      </w:pPr>
      <w:r>
        <w:t>Direct Supertypes</w:t>
      </w:r>
    </w:p>
    <w:p w14:paraId="7221BCBF" w14:textId="77777777" w:rsidR="002B3E15" w:rsidRDefault="007507A0" w:rsidP="00DB6006">
      <w:pPr>
        <w:ind w:left="360"/>
      </w:pPr>
      <w:hyperlink w:anchor="_dfe1514224ca21cedba7b2b29802db50" w:history="1">
        <w:r w:rsidR="002B3E15">
          <w:rPr>
            <w:rStyle w:val="Hyperlink"/>
          </w:rPr>
          <w:t>Type</w:t>
        </w:r>
      </w:hyperlink>
    </w:p>
    <w:p w14:paraId="1352E3CD" w14:textId="77777777" w:rsidR="002B3E15" w:rsidRDefault="002B3E15" w:rsidP="00DB6006">
      <w:pPr>
        <w:pStyle w:val="Code0"/>
      </w:pPr>
      <w:r w:rsidRPr="00043180">
        <w:rPr>
          <w:b/>
          <w:sz w:val="24"/>
          <w:szCs w:val="24"/>
        </w:rPr>
        <w:t>package</w:t>
      </w:r>
      <w:r>
        <w:t xml:space="preserve"> SIMF Conceptual Model::Values</w:t>
      </w:r>
    </w:p>
    <w:p w14:paraId="6DF9DF0D" w14:textId="77777777" w:rsidR="002B3E15" w:rsidRDefault="002B3E15" w:rsidP="00DB6006">
      <w:pPr>
        <w:pStyle w:val="Heading4"/>
      </w:pPr>
      <w:r>
        <w:lastRenderedPageBreak/>
        <w:t>Associations</w:t>
      </w:r>
    </w:p>
    <w:p w14:paraId="25EEDCAD" w14:textId="77777777" w:rsidR="002B3E15" w:rsidRDefault="002B3E15" w:rsidP="00DB6006">
      <w:pPr>
        <w:ind w:left="605" w:hanging="245"/>
      </w:pPr>
      <w:r>
        <w:rPr>
          <w:noProof/>
        </w:rPr>
        <w:drawing>
          <wp:inline distT="0" distB="0" distL="0" distR="0" wp14:anchorId="08E0F889" wp14:editId="39AB57AB">
            <wp:extent cx="152400" cy="152400"/>
            <wp:effectExtent l="0" t="0" r="0" b="0"/>
            <wp:docPr id="532" name="Picture 59311413.png" descr="593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59311413.pn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14:paraId="5794A280" w14:textId="77777777" w:rsidR="002B3E15" w:rsidRDefault="002B3E15" w:rsidP="00DB6006"/>
    <w:p w14:paraId="7C2AF78A" w14:textId="77777777" w:rsidR="002B3E15" w:rsidRPr="00347871" w:rsidRDefault="002B3E15" w:rsidP="00DB6006"/>
    <w:p w14:paraId="176770AE" w14:textId="77777777" w:rsidR="002B3E15" w:rsidRDefault="002B3E15" w:rsidP="00DB6006"/>
    <w:p w14:paraId="765A8D50" w14:textId="77777777" w:rsidR="00D00A6C" w:rsidRDefault="00D00A6C" w:rsidP="003C5798">
      <w:pPr>
        <w:pStyle w:val="Heading1"/>
      </w:pPr>
      <w:bookmarkStart w:id="592" w:name="_Toc451803438"/>
      <w:r>
        <w:t>Foundational Assumptions</w:t>
      </w:r>
      <w:bookmarkEnd w:id="285"/>
      <w:r w:rsidR="003C5798">
        <w:t xml:space="preserve"> (Normative)</w:t>
      </w:r>
      <w:bookmarkEnd w:id="592"/>
    </w:p>
    <w:p w14:paraId="0AEC288E" w14:textId="77777777" w:rsidR="00D00A6C" w:rsidRDefault="00D00A6C" w:rsidP="003C5798">
      <w:pPr>
        <w:pStyle w:val="Heading2"/>
      </w:pPr>
      <w:bookmarkStart w:id="593" w:name="_Toc409726553"/>
      <w:bookmarkStart w:id="594" w:name="_Toc451803439"/>
      <w:r>
        <w:t>Multiple representations of overlapping concepts</w:t>
      </w:r>
      <w:bookmarkEnd w:id="593"/>
      <w:bookmarkEnd w:id="594"/>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595" w:name="_Toc409726554"/>
      <w:bookmarkStart w:id="596" w:name="_Toc451803440"/>
      <w:r>
        <w:t>Models</w:t>
      </w:r>
      <w:r w:rsidR="008064F5">
        <w:t xml:space="preserve"> may</w:t>
      </w:r>
      <w:r>
        <w:t xml:space="preserve"> include </w:t>
      </w:r>
      <w:bookmarkEnd w:id="595"/>
      <w:r w:rsidR="008064F5">
        <w:t>“ground facts”</w:t>
      </w:r>
      <w:bookmarkEnd w:id="596"/>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597" w:name="_Toc409726555"/>
      <w:bookmarkStart w:id="598" w:name="_Toc451803441"/>
      <w:r>
        <w:t>Conceptual Models</w:t>
      </w:r>
      <w:bookmarkEnd w:id="597"/>
      <w:bookmarkEnd w:id="598"/>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599" w:name="_Toc409726556"/>
      <w:bookmarkStart w:id="600" w:name="_Toc451803442"/>
      <w:r>
        <w:t>Identity and identifiers</w:t>
      </w:r>
      <w:bookmarkEnd w:id="599"/>
      <w:bookmarkEnd w:id="600"/>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14:paraId="26CAE1EF" w14:textId="77777777" w:rsidR="00D00A6C" w:rsidRDefault="00D00A6C" w:rsidP="003C5798">
      <w:pPr>
        <w:pStyle w:val="Heading2"/>
      </w:pPr>
      <w:bookmarkStart w:id="601" w:name="_Toc409726557"/>
      <w:bookmarkStart w:id="602" w:name="_Toc451803443"/>
      <w:r>
        <w:lastRenderedPageBreak/>
        <w:t>Facts</w:t>
      </w:r>
      <w:bookmarkEnd w:id="601"/>
      <w:r w:rsidR="008F1F94">
        <w:t xml:space="preserve"> &amp; propositions</w:t>
      </w:r>
      <w:bookmarkEnd w:id="602"/>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603" w:name="_Toc409726558"/>
      <w:bookmarkStart w:id="604" w:name="_Toc451803444"/>
      <w:r>
        <w:t>Representation</w:t>
      </w:r>
      <w:r w:rsidR="00D00A6C">
        <w:t xml:space="preserve">s of a </w:t>
      </w:r>
      <w:r w:rsidR="00602308">
        <w:t>concept</w:t>
      </w:r>
      <w:bookmarkEnd w:id="603"/>
      <w:bookmarkEnd w:id="604"/>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605" w:name="_Toc451803445"/>
      <w:r>
        <w:t xml:space="preserve">Represents </w:t>
      </w:r>
      <w:r w:rsidR="00D00A6C">
        <w:t>Relation</w:t>
      </w:r>
      <w:bookmarkEnd w:id="605"/>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606" w:name="_Ref409031897"/>
      <w:bookmarkStart w:id="607" w:name="_Toc409726559"/>
      <w:bookmarkStart w:id="608" w:name="_Toc451803446"/>
      <w:r>
        <w:t>R</w:t>
      </w:r>
      <w:r w:rsidR="003C5798">
        <w:t>epresentation</w:t>
      </w:r>
      <w:r>
        <w:t xml:space="preserve"> identifiers</w:t>
      </w:r>
      <w:bookmarkEnd w:id="606"/>
      <w:bookmarkEnd w:id="607"/>
      <w:bookmarkEnd w:id="608"/>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609" w:name="_Toc451803447"/>
      <w:r>
        <w:t>Example physical identifiers</w:t>
      </w:r>
      <w:bookmarkEnd w:id="609"/>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610" w:name="_Toc409726561"/>
      <w:bookmarkStart w:id="611" w:name="_Toc451803448"/>
      <w:r>
        <w:t>Sources</w:t>
      </w:r>
      <w:bookmarkEnd w:id="610"/>
      <w:bookmarkEnd w:id="611"/>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lastRenderedPageBreak/>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612" w:name="_Toc409726562"/>
      <w:bookmarkStart w:id="613" w:name="_Toc451803449"/>
      <w:r>
        <w:t>Ownership</w:t>
      </w:r>
      <w:bookmarkEnd w:id="612"/>
      <w:bookmarkEnd w:id="613"/>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614" w:name="_Toc409726563"/>
      <w:bookmarkStart w:id="615" w:name="_Toc451803450"/>
      <w:r>
        <w:t>Lifetime and context of facts</w:t>
      </w:r>
      <w:bookmarkEnd w:id="614"/>
      <w:bookmarkEnd w:id="615"/>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4"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616" w:name="_Toc377132570"/>
      <w:bookmarkStart w:id="617" w:name="_Toc451803451"/>
      <w:bookmarkEnd w:id="286"/>
      <w:r w:rsidRPr="00854FE0">
        <w:lastRenderedPageBreak/>
        <w:t xml:space="preserve">Mapping to </w:t>
      </w:r>
      <w:r w:rsidR="00AD73EE" w:rsidRPr="00854FE0">
        <w:t xml:space="preserve">OWL 2 </w:t>
      </w:r>
      <w:r w:rsidRPr="00854FE0">
        <w:t>(normative)</w:t>
      </w:r>
      <w:bookmarkEnd w:id="616"/>
      <w:bookmarkEnd w:id="617"/>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18" w:name="_Toc418599509"/>
      <w:bookmarkStart w:id="619" w:name="_Toc451803452"/>
      <w:r>
        <w:t>Class</w:t>
      </w:r>
      <w:bookmarkEnd w:id="618"/>
      <w:bookmarkEnd w:id="619"/>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20" w:name="_Toc418599510"/>
      <w:bookmarkStart w:id="621" w:name="_Toc451803453"/>
      <w:r>
        <w:t>Class Generalization</w:t>
      </w:r>
      <w:bookmarkEnd w:id="620"/>
      <w:bookmarkEnd w:id="621"/>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22" w:name="_Toc418599511"/>
      <w:bookmarkStart w:id="623" w:name="_Toc451803454"/>
      <w:r>
        <w:t>Class with Datatype Property</w:t>
      </w:r>
      <w:bookmarkEnd w:id="622"/>
      <w:bookmarkEnd w:id="623"/>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t>Ontology(&lt;http://nomagic.com/ontology/example-case/case-02&gt;</w:t>
      </w:r>
    </w:p>
    <w:p w14:paraId="5DFF90A6" w14:textId="77777777" w:rsidR="00AD73EE" w:rsidRPr="009912FD" w:rsidRDefault="00AD73EE" w:rsidP="00AD73EE">
      <w:pPr>
        <w:ind w:firstLine="720"/>
        <w:rPr>
          <w:rStyle w:val="code"/>
        </w:rPr>
      </w:pPr>
      <w:r w:rsidRPr="009912FD">
        <w:rPr>
          <w:rStyle w:val="code"/>
        </w:rPr>
        <w:lastRenderedPageBreak/>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58"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24" w:name="_Toc418599512"/>
      <w:bookmarkStart w:id="625" w:name="_Toc451803455"/>
      <w:r>
        <w:t>Class with Self-Referential Object Property</w:t>
      </w:r>
      <w:bookmarkEnd w:id="624"/>
      <w:bookmarkEnd w:id="625"/>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26" w:name="_Toc418599513"/>
      <w:bookmarkStart w:id="627" w:name="_Toc451803456"/>
      <w:r>
        <w:t>Class with Object Property</w:t>
      </w:r>
      <w:bookmarkEnd w:id="626"/>
      <w:bookmarkEnd w:id="627"/>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lastRenderedPageBreak/>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628" w:name="_Toc418599514"/>
      <w:bookmarkStart w:id="629" w:name="_Toc451803457"/>
      <w:r>
        <w:t>&lt;&lt;Anything&gt;&gt;</w:t>
      </w:r>
      <w:r w:rsidR="00AD73EE">
        <w:t xml:space="preserve"> with Datatype Property</w:t>
      </w:r>
      <w:bookmarkEnd w:id="628"/>
      <w:bookmarkEnd w:id="629"/>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62"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630" w:name="_Toc418599515"/>
      <w:bookmarkStart w:id="631" w:name="_Toc451803458"/>
      <w:r>
        <w:lastRenderedPageBreak/>
        <w:t>&lt;&lt;Anything&gt;&gt;</w:t>
      </w:r>
      <w:r w:rsidR="00AD73EE">
        <w:t>with Self-Referential Object Property</w:t>
      </w:r>
      <w:bookmarkEnd w:id="630"/>
      <w:bookmarkEnd w:id="631"/>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632" w:name="_Toc418599516"/>
      <w:bookmarkStart w:id="633" w:name="_Toc451803459"/>
      <w:r>
        <w:t>&lt;&lt;Anything&gt;&gt;</w:t>
      </w:r>
      <w:r w:rsidR="00AD73EE">
        <w:t xml:space="preserve"> with Object Property</w:t>
      </w:r>
      <w:bookmarkEnd w:id="632"/>
      <w:bookmarkEnd w:id="633"/>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34" w:name="_Toc418599517"/>
      <w:bookmarkStart w:id="635" w:name="_Toc451803460"/>
      <w:r>
        <w:t>Class with Object Property without Range</w:t>
      </w:r>
      <w:bookmarkEnd w:id="634"/>
      <w:bookmarkEnd w:id="635"/>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lastRenderedPageBreak/>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36" w:name="_Toc418599518"/>
      <w:bookmarkStart w:id="637" w:name="_Toc451803461"/>
      <w:r>
        <w:t>Class with Subproperty</w:t>
      </w:r>
      <w:bookmarkEnd w:id="636"/>
      <w:bookmarkEnd w:id="637"/>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38" w:name="_Toc418599519"/>
      <w:bookmarkStart w:id="639" w:name="_Toc451803462"/>
      <w:r>
        <w:lastRenderedPageBreak/>
        <w:t>Class with Universal Quantification Constraint on Property I</w:t>
      </w:r>
      <w:bookmarkEnd w:id="638"/>
      <w:bookmarkEnd w:id="639"/>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40" w:name="_Toc418599520"/>
      <w:bookmarkStart w:id="641" w:name="_Toc451803463"/>
      <w:r>
        <w:t>Class with Universal Quantification Constraint on Property II</w:t>
      </w:r>
      <w:bookmarkEnd w:id="640"/>
      <w:bookmarkEnd w:id="641"/>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lastRenderedPageBreak/>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642" w:name="_Toc418599521"/>
      <w:bookmarkStart w:id="643" w:name="_Toc451803464"/>
      <w:r>
        <w:t>Class with Existential Quantification Constraint on Property</w:t>
      </w:r>
      <w:bookmarkEnd w:id="642"/>
      <w:bookmarkEnd w:id="643"/>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lastRenderedPageBreak/>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644" w:name="_Toc418599522"/>
      <w:bookmarkStart w:id="645" w:name="_Toc451803465"/>
      <w:r>
        <w:t>&lt;&lt;Anything&gt;&gt;</w:t>
      </w:r>
      <w:r w:rsidR="00AD73EE">
        <w:t xml:space="preserve"> with Self-Referential Subproperty</w:t>
      </w:r>
      <w:bookmarkEnd w:id="644"/>
      <w:bookmarkEnd w:id="645"/>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646" w:name="_Toc418599523"/>
      <w:bookmarkStart w:id="647" w:name="_Toc451803466"/>
      <w:r>
        <w:t>&lt;&lt;Anything&gt;&gt;</w:t>
      </w:r>
      <w:r w:rsidR="00AD73EE">
        <w:t xml:space="preserve"> Holder with Subproperty</w:t>
      </w:r>
      <w:bookmarkEnd w:id="646"/>
      <w:bookmarkEnd w:id="647"/>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lastRenderedPageBreak/>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48" w:name="_Toc418599524"/>
      <w:bookmarkStart w:id="649" w:name="_Toc451803467"/>
      <w:r>
        <w:t>Class with Subproperty without a Range</w:t>
      </w:r>
      <w:bookmarkEnd w:id="648"/>
      <w:bookmarkEnd w:id="649"/>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lastRenderedPageBreak/>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50" w:name="_Toc418599525"/>
      <w:bookmarkStart w:id="651" w:name="_Toc451803468"/>
      <w:r>
        <w:t>Class with Necessary and Sufficient Property</w:t>
      </w:r>
      <w:bookmarkEnd w:id="650"/>
      <w:bookmarkEnd w:id="651"/>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lastRenderedPageBreak/>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652" w:name="_Toc418599526"/>
      <w:bookmarkStart w:id="653" w:name="_Toc451803469"/>
      <w:r>
        <w:t>Class With Property Having Unspecified Multiplicity</w:t>
      </w:r>
      <w:bookmarkEnd w:id="652"/>
      <w:bookmarkEnd w:id="653"/>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654" w:name="_Ref434161212"/>
      <w:bookmarkStart w:id="655" w:name="_Toc434831738"/>
      <w:bookmarkStart w:id="656" w:name="_Toc377132571"/>
      <w:r>
        <w:br w:type="page"/>
      </w:r>
    </w:p>
    <w:p w14:paraId="3E6B9B10" w14:textId="05D8A31A" w:rsidR="000C09CE" w:rsidRDefault="000C09CE" w:rsidP="000C09CE">
      <w:pPr>
        <w:pStyle w:val="Heading1"/>
      </w:pPr>
      <w:bookmarkStart w:id="657" w:name="_Toc451803470"/>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654"/>
      <w:bookmarkEnd w:id="655"/>
      <w:bookmarkEnd w:id="657"/>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15C1E799" w14:textId="77777777" w:rsidR="00F35C3F" w:rsidRDefault="00F35C3F" w:rsidP="00F35C3F">
      <w:pPr>
        <w:pStyle w:val="Heading2"/>
      </w:pPr>
      <w:bookmarkStart w:id="658" w:name="_Toc451803471"/>
      <w:bookmarkStart w:id="659" w:name="_Toc434831764"/>
      <w:bookmarkStart w:id="660" w:name="_Toc409726580"/>
      <w:r>
        <w:t>Introduction</w:t>
      </w:r>
      <w:bookmarkEnd w:id="658"/>
    </w:p>
    <w:p w14:paraId="4ADE8A1C" w14:textId="77777777" w:rsidR="00F35C3F" w:rsidRDefault="00F35C3F" w:rsidP="00F35C3F">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7777777" w:rsidR="00F35C3F" w:rsidRDefault="00F35C3F" w:rsidP="00F35C3F">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77777777" w:rsidR="00F35C3F" w:rsidRDefault="00F35C3F" w:rsidP="00F35C3F">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0F68D05B" w14:textId="77777777" w:rsidR="00F35C3F" w:rsidRPr="007344FC" w:rsidRDefault="00F35C3F" w:rsidP="00F35C3F">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87CD9FF" w14:textId="77777777" w:rsidR="00F35C3F" w:rsidRDefault="00F35C3F" w:rsidP="00F35C3F">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38C3B812" w14:textId="77777777" w:rsidR="00F35C3F" w:rsidRDefault="00F35C3F" w:rsidP="00F35C3F">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156621ED" w14:textId="77777777" w:rsidR="00F35C3F" w:rsidRDefault="00F35C3F" w:rsidP="00F35C3F">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661" w:name="_Toc433820050"/>
      <w:bookmarkStart w:id="662" w:name="_Toc451803472"/>
      <w:r>
        <w:t>Classes</w:t>
      </w:r>
      <w:bookmarkEnd w:id="661"/>
      <w:bookmarkEnd w:id="662"/>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fldSimple w:instr=" SEQ Figure \* ARABIC ">
        <w:r>
          <w:rPr>
            <w:noProof/>
          </w:rPr>
          <w:t>5</w:t>
        </w:r>
      </w:fldSimple>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663" w:name="_Toc433820051"/>
      <w:bookmarkStart w:id="664" w:name="_Toc451803473"/>
      <w:r>
        <w:t>Instances</w:t>
      </w:r>
      <w:bookmarkEnd w:id="663"/>
      <w:bookmarkEnd w:id="664"/>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fldSimple w:instr=" SEQ Figure \* ARABIC ">
        <w:r>
          <w:rPr>
            <w:noProof/>
          </w:rPr>
          <w:t>6</w:t>
        </w:r>
      </w:fldSimple>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665" w:name="_Toc433820052"/>
      <w:bookmarkStart w:id="666" w:name="_Toc451803474"/>
      <w:r>
        <w:lastRenderedPageBreak/>
        <w:t xml:space="preserve">Class </w:t>
      </w:r>
      <w:bookmarkEnd w:id="665"/>
      <w:r>
        <w:t>Generalization</w:t>
      </w:r>
      <w:bookmarkEnd w:id="666"/>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fldSimple w:instr=" SEQ Figure \* ARABIC ">
        <w:r>
          <w:rPr>
            <w:noProof/>
          </w:rPr>
          <w:t>7</w:t>
        </w:r>
      </w:fldSimple>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fldSimple w:instr=" SEQ Figure \* ARABIC ">
        <w:r>
          <w:rPr>
            <w:noProof/>
          </w:rPr>
          <w:t>8</w:t>
        </w:r>
      </w:fldSimple>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lastRenderedPageBreak/>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667" w:name="_Toc449687402"/>
      <w:r>
        <w:t>Overlapping and Incomplete Subclasses</w:t>
      </w:r>
      <w:bookmarkEnd w:id="667"/>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fldSimple w:instr=" SEQ Figure \* ARABIC ">
        <w:r>
          <w:rPr>
            <w:noProof/>
          </w:rPr>
          <w:t>9</w:t>
        </w:r>
      </w:fldSimple>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fldSimple w:instr=" SEQ Figure \* ARABIC ">
        <w:r>
          <w:rPr>
            <w:noProof/>
          </w:rPr>
          <w:t>10</w:t>
        </w:r>
      </w:fldSimple>
      <w:r>
        <w:t xml:space="preserve">   Incomplete and overlapping subclasses in standard UML notation</w:t>
      </w:r>
    </w:p>
    <w:p w14:paraId="2D336160" w14:textId="77777777" w:rsidR="00F35C3F" w:rsidRDefault="00F35C3F" w:rsidP="00F35C3F">
      <w:pPr>
        <w:pStyle w:val="Heading4"/>
      </w:pPr>
      <w:bookmarkStart w:id="668" w:name="_Toc449687403"/>
      <w:r>
        <w:t>Disjoint and Incomplete Subclasses</w:t>
      </w:r>
      <w:bookmarkEnd w:id="668"/>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lastRenderedPageBreak/>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fldSimple w:instr=" SEQ Figure \* ARABIC ">
        <w:r>
          <w:rPr>
            <w:noProof/>
          </w:rPr>
          <w:t>11</w:t>
        </w:r>
      </w:fldSimple>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2E3A71B9" w14:textId="77777777" w:rsidR="00F35C3F" w:rsidRDefault="00F35C3F" w:rsidP="00F35C3F"/>
    <w:p w14:paraId="132989DF" w14:textId="77777777" w:rsidR="00F35C3F" w:rsidRDefault="00F35C3F" w:rsidP="00F35C3F">
      <w:pPr>
        <w:keepNext/>
      </w:pPr>
      <w:r>
        <w:rPr>
          <w:noProof/>
        </w:rPr>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fldSimple w:instr=" SEQ Figure \* ARABIC ">
        <w:r>
          <w:rPr>
            <w:noProof/>
          </w:rPr>
          <w:t>12</w:t>
        </w:r>
      </w:fldSimple>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023BC747" w14:textId="77777777" w:rsidR="00F35C3F" w:rsidRDefault="00F35C3F" w:rsidP="00F35C3F"/>
    <w:p w14:paraId="4A5893CF" w14:textId="77777777" w:rsidR="00F35C3F" w:rsidRDefault="00F35C3F" w:rsidP="00F35C3F">
      <w:r>
        <w:rPr>
          <w:noProof/>
        </w:rPr>
        <w:lastRenderedPageBreak/>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432B3BB3" w14:textId="77777777" w:rsidR="00F35C3F" w:rsidRDefault="00F35C3F" w:rsidP="00F35C3F">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669" w:name="_Ref305774787"/>
      <w:bookmarkStart w:id="670" w:name="_Ref305774797"/>
      <w:bookmarkStart w:id="671" w:name="_Ref305774820"/>
      <w:bookmarkStart w:id="672" w:name="_Ref305774828"/>
      <w:bookmarkStart w:id="673" w:name="_Ref305774884"/>
      <w:bookmarkStart w:id="674" w:name="_Ref305774907"/>
      <w:bookmarkStart w:id="675" w:name="_Toc449687404"/>
      <w:r>
        <w:t>Complete and Overlapping Subclasses</w:t>
      </w:r>
      <w:bookmarkEnd w:id="669"/>
      <w:bookmarkEnd w:id="670"/>
      <w:bookmarkEnd w:id="671"/>
      <w:bookmarkEnd w:id="672"/>
      <w:bookmarkEnd w:id="673"/>
      <w:bookmarkEnd w:id="674"/>
      <w:bookmarkEnd w:id="675"/>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r w:rsidRPr="00326487">
        <w:rPr>
          <w:noProof/>
        </w:rPr>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fldSimple w:instr=" SEQ Figure \* ARABIC ">
        <w:r>
          <w:rPr>
            <w:noProof/>
          </w:rPr>
          <w:t>14</w:t>
        </w:r>
      </w:fldSimple>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r>
        <w:rPr>
          <w:noProof/>
        </w:rPr>
        <w:lastRenderedPageBreak/>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fldSimple w:instr=" SEQ Figure \* ARABIC ">
        <w:r>
          <w:rPr>
            <w:noProof/>
          </w:rPr>
          <w:t>15</w:t>
        </w:r>
      </w:fldSimple>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676" w:name="_Toc449687405"/>
      <w:r>
        <w:t>Disjoint and Complete Subclasses</w:t>
      </w:r>
      <w:bookmarkEnd w:id="676"/>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r w:rsidRPr="00326487">
        <w:rPr>
          <w:noProof/>
        </w:rPr>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4C953A82" w14:textId="77777777" w:rsidR="00F35C3F" w:rsidRDefault="00F35C3F" w:rsidP="00F35C3F">
      <w:pPr>
        <w:pStyle w:val="Caption"/>
      </w:pPr>
      <w:r>
        <w:t xml:space="preserve">Figure </w:t>
      </w:r>
      <w:fldSimple w:instr=" SEQ Figure \* ARABIC ">
        <w:r>
          <w:rPr>
            <w:noProof/>
          </w:rPr>
          <w:t>16</w:t>
        </w:r>
      </w:fldSimple>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lastRenderedPageBreak/>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fldSimple w:instr=" SEQ Figure \* ARABIC ">
        <w:r>
          <w:rPr>
            <w:noProof/>
          </w:rPr>
          <w:t>17</w:t>
        </w:r>
      </w:fldSimple>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677" w:name="_Toc433820053"/>
      <w:bookmarkStart w:id="678" w:name="_Toc451803475"/>
      <w:r>
        <w:rPr>
          <w:noProof/>
        </w:rPr>
        <w:t>Properties</w:t>
      </w:r>
      <w:bookmarkEnd w:id="677"/>
      <w:bookmarkEnd w:id="678"/>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fldSimple w:instr=" SEQ Figure \* ARABIC ">
        <w:r>
          <w:rPr>
            <w:noProof/>
          </w:rPr>
          <w:t>18</w:t>
        </w:r>
      </w:fldSimple>
      <w:r>
        <w:t xml:space="preserve"> Example of Properties</w:t>
      </w:r>
    </w:p>
    <w:p w14:paraId="0060B993" w14:textId="77777777" w:rsidR="00F35C3F" w:rsidRDefault="00F35C3F" w:rsidP="00F35C3F">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195BFBD0" w14:textId="77777777" w:rsidR="00F35C3F" w:rsidRDefault="00F35C3F" w:rsidP="00F35C3F">
      <w:pPr>
        <w:pStyle w:val="Heading3"/>
      </w:pPr>
      <w:bookmarkStart w:id="679" w:name="_Toc433820054"/>
      <w:bookmarkStart w:id="680" w:name="_Toc451803476"/>
      <w:r>
        <w:t>Associations</w:t>
      </w:r>
      <w:bookmarkEnd w:id="679"/>
      <w:bookmarkEnd w:id="680"/>
    </w:p>
    <w:p w14:paraId="78D8233D" w14:textId="77777777" w:rsidR="00F35C3F" w:rsidRDefault="00F35C3F" w:rsidP="00F35C3F">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w:t>
      </w:r>
      <w:r>
        <w:lastRenderedPageBreak/>
        <w:t xml:space="preserve">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fldSimple w:instr=" SEQ Figure \* ARABIC ">
        <w:r>
          <w:rPr>
            <w:noProof/>
          </w:rPr>
          <w:t>19</w:t>
        </w:r>
      </w:fldSimple>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681" w:name="_Toc433820055"/>
      <w:bookmarkStart w:id="682" w:name="_Toc451803477"/>
      <w:r>
        <w:rPr>
          <w:noProof/>
        </w:rPr>
        <w:t>Property and association end hierarchies</w:t>
      </w:r>
      <w:bookmarkEnd w:id="681"/>
      <w:bookmarkEnd w:id="682"/>
    </w:p>
    <w:p w14:paraId="42EBD706" w14:textId="77777777" w:rsidR="00F35C3F" w:rsidRDefault="00F35C3F" w:rsidP="00F35C3F">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fldSimple w:instr=" SEQ Figure \* ARABIC ">
        <w:r>
          <w:rPr>
            <w:noProof/>
          </w:rPr>
          <w:t>20</w:t>
        </w:r>
      </w:fldSimple>
      <w:r>
        <w:t xml:space="preserve"> Example of Association End Hierarchy</w:t>
      </w:r>
    </w:p>
    <w:p w14:paraId="7A5798E3" w14:textId="77777777" w:rsidR="00F35C3F" w:rsidRDefault="00F35C3F" w:rsidP="00F35C3F">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683" w:name="_Toc433820056"/>
      <w:bookmarkStart w:id="684" w:name="_Toc451803478"/>
      <w:r>
        <w:rPr>
          <w:noProof/>
        </w:rPr>
        <w:lastRenderedPageBreak/>
        <w:t>Association Classes</w:t>
      </w:r>
      <w:bookmarkEnd w:id="683"/>
      <w:bookmarkEnd w:id="684"/>
    </w:p>
    <w:p w14:paraId="37AECD4D" w14:textId="77777777"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fldSimple w:instr=" SEQ Figure \* ARABIC ">
        <w:r>
          <w:rPr>
            <w:noProof/>
          </w:rPr>
          <w:t>21</w:t>
        </w:r>
      </w:fldSimple>
      <w:r>
        <w:t xml:space="preserve"> Association Class Example</w:t>
      </w:r>
    </w:p>
    <w:p w14:paraId="1CA8FC45" w14:textId="77777777" w:rsidR="00F35C3F" w:rsidRDefault="00F35C3F" w:rsidP="00F35C3F">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685" w:name="_Toc451803479"/>
      <w:bookmarkStart w:id="686" w:name="_Toc434831740"/>
      <w:bookmarkStart w:id="687" w:name="_Toc325638289"/>
      <w:r>
        <w:rPr>
          <w:noProof/>
        </w:rPr>
        <w:lastRenderedPageBreak/>
        <w:t>Annotation</w:t>
      </w:r>
      <w:bookmarkEnd w:id="685"/>
    </w:p>
    <w:p w14:paraId="2770A4BE" w14:textId="77777777"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fldSimple w:instr=" SEQ Figure \* ARABIC ">
        <w:r>
          <w:rPr>
            <w:noProof/>
          </w:rPr>
          <w:t>22</w:t>
        </w:r>
      </w:fldSimple>
      <w:r>
        <w:t xml:space="preserve"> Annotation Examples</w:t>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688" w:name="_Toc451803480"/>
      <w:r>
        <w:rPr>
          <w:noProof/>
        </w:rPr>
        <w:lastRenderedPageBreak/>
        <w:t>Specific kinds of classes</w:t>
      </w:r>
      <w:bookmarkEnd w:id="686"/>
      <w:bookmarkEnd w:id="687"/>
      <w:bookmarkEnd w:id="688"/>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fldSimple w:instr=" SEQ Figure \* ARABIC ">
        <w:r>
          <w:rPr>
            <w:noProof/>
          </w:rPr>
          <w:t>22</w:t>
        </w:r>
      </w:fldSimple>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7A9E27A" w14:textId="77777777" w:rsidR="00F35C3F" w:rsidRDefault="00F35C3F" w:rsidP="00F35C3F">
      <w:pPr>
        <w:pStyle w:val="BodyText"/>
      </w:pPr>
      <w:r>
        <w:t>Note: UML realizations are included to support unions across external models because UML generalization can not be used across external models due to the ownership of generalization.</w:t>
      </w:r>
    </w:p>
    <w:p w14:paraId="4B6266F1" w14:textId="387E08C0" w:rsidR="00F35C3F" w:rsidRDefault="00F35C3F" w:rsidP="00F35C3F">
      <w:pPr>
        <w:pStyle w:val="BodyText"/>
      </w:pPr>
      <w:r>
        <w:t>An anonymous union class always implies a complete subclass generalization</w:t>
      </w:r>
      <w:r w:rsidR="00D11804">
        <w:t>.</w:t>
      </w:r>
      <w:r w:rsidRPr="007D1B70">
        <w:rPr>
          <w:b/>
        </w:rPr>
        <w:t xml:space="preserve"> </w:t>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fldSimple w:instr=" SEQ Figure \* ARABIC ">
        <w:r>
          <w:rPr>
            <w:noProof/>
          </w:rPr>
          <w:t>23</w:t>
        </w:r>
      </w:fldSimple>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For intersection, The SIMF profile considers UML generalization and UML realization equivalent. 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p>
    <w:p w14:paraId="6EE4155A" w14:textId="77777777" w:rsidR="00F35C3F" w:rsidRDefault="00F35C3F" w:rsidP="00F35C3F">
      <w:pPr>
        <w:pStyle w:val="Heading4"/>
      </w:pPr>
      <w:r>
        <w:t>Context specific types and &lt;&lt;Classifies&gt;&gt;</w:t>
      </w:r>
    </w:p>
    <w:p w14:paraId="3F141D73" w14:textId="77777777" w:rsidR="00F35C3F" w:rsidRDefault="00F35C3F" w:rsidP="00F35C3F">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320B7C24" w14:textId="77777777" w:rsidR="00F35C3F" w:rsidRDefault="00F35C3F" w:rsidP="00F35C3F">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fldSimple w:instr=" SEQ Figure \* ARABIC ">
        <w:r>
          <w:rPr>
            <w:noProof/>
          </w:rPr>
          <w:t>22</w:t>
        </w:r>
      </w:fldSimple>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lastRenderedPageBreak/>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17298224" w14:textId="77777777" w:rsidR="00F35C3F" w:rsidRDefault="00F35C3F" w:rsidP="00F35C3F">
      <w:pPr>
        <w:pStyle w:val="Caption"/>
        <w:jc w:val="center"/>
      </w:pPr>
      <w:r>
        <w:t xml:space="preserve">Figure </w:t>
      </w:r>
      <w:fldSimple w:instr=" SEQ Figure \* ARABIC ">
        <w:r>
          <w:rPr>
            <w:noProof/>
          </w:rPr>
          <w:t>23</w:t>
        </w:r>
      </w:fldSimple>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F35C3F" w:rsidP="00F35C3F">
      <w:pPr>
        <w:pStyle w:val="BodyText"/>
      </w:pPr>
      <w:r>
        <w:rPr>
          <w:noProof/>
        </w:rPr>
        <mc:AlternateContent>
          <mc:Choice Requires="wps">
            <w:drawing>
              <wp:anchor distT="0" distB="0" distL="114300" distR="114300" simplePos="0" relativeHeight="251658752"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EA24EA" w:rsidRPr="00B4226D" w:rsidRDefault="00EA24EA"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1" o:spid="_x0000_s1026" type="#_x0000_t202" style="position:absolute;margin-left:285.25pt;margin-top:93.85pt;width:205.2pt;height:28.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" stroked="f">
                <v:path arrowok="t"/>
                <v:textbox style="mso-fit-shape-to-text:t" inset="0,0,0,0">
                  <w:txbxContent>
                    <w:p w14:paraId="0FABC98D" w14:textId="77777777" w:rsidR="00EA24EA" w:rsidRPr="00B4226D" w:rsidRDefault="00EA24EA" w:rsidP="00F35C3F">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5680"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r>
        <w:rPr>
          <w:noProof/>
        </w:rPr>
        <w:drawing>
          <wp:anchor distT="0" distB="0" distL="114300" distR="114300" simplePos="0" relativeHeight="25166182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896"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EA24EA" w:rsidRPr="00E034DA" w:rsidRDefault="00EA24EA"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5" o:spid="_x0000_s1027" type="#_x0000_t202" style="position:absolute;margin-left:-.2pt;margin-top:87.8pt;width:110.3pt;height:38.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" stroked="f">
                <v:path arrowok="t"/>
                <v:textbox style="mso-fit-shape-to-text:t" inset="0,0,0,0">
                  <w:txbxContent>
                    <w:p w14:paraId="4C5FE430" w14:textId="77777777" w:rsidR="00EA24EA" w:rsidRPr="00E034DA" w:rsidRDefault="00EA24EA" w:rsidP="00F35C3F">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By convention quantity kinds are used in fully concept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689" w:name="_Toc434831741"/>
      <w:bookmarkStart w:id="690" w:name="_Toc325638290"/>
      <w:bookmarkStart w:id="691" w:name="_Toc451803481"/>
      <w:bookmarkStart w:id="692" w:name="_Toc418599502"/>
      <w:r>
        <w:t>Assertions about concepts</w:t>
      </w:r>
      <w:bookmarkEnd w:id="689"/>
      <w:bookmarkEnd w:id="690"/>
      <w:bookmarkEnd w:id="691"/>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692"/>
    </w:p>
    <w:p w14:paraId="3092EB67" w14:textId="77777777" w:rsidR="00F35C3F" w:rsidRDefault="00F35C3F" w:rsidP="00F35C3F">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3774513E" w14:textId="77777777" w:rsidR="00F35C3F" w:rsidRDefault="00F35C3F" w:rsidP="00F35C3F">
      <w:pPr>
        <w:pStyle w:val="Heading4"/>
      </w:pPr>
      <w:r>
        <w:t>Cardinality</w:t>
      </w:r>
    </w:p>
    <w:p w14:paraId="045D83E1" w14:textId="77777777" w:rsidR="00F35C3F" w:rsidRDefault="00F35C3F" w:rsidP="00F35C3F"/>
    <w:p w14:paraId="129905BD" w14:textId="77777777" w:rsidR="00F35C3F" w:rsidRDefault="00F35C3F" w:rsidP="00F35C3F">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137DE394" w14:textId="77777777" w:rsidR="00F35C3F" w:rsidRDefault="00F35C3F" w:rsidP="00F35C3F">
      <w:r>
        <w:t>UML allows the cardinality of a property to be left unspecified. The concept modeling profile interprets unspecified cardinalities as being unconstrained - zero to many (“0..*”), this is consistent with our general rule that anything unsaid is unconstrained.</w:t>
      </w:r>
    </w:p>
    <w:p w14:paraId="5F9055EB" w14:textId="77777777" w:rsidR="00F35C3F" w:rsidRDefault="00F35C3F" w:rsidP="00F35C3F">
      <w:pPr>
        <w:pStyle w:val="Heading3"/>
      </w:pPr>
      <w:bookmarkStart w:id="693" w:name="_Toc434831742"/>
      <w:bookmarkStart w:id="694" w:name="_Toc325638291"/>
      <w:bookmarkStart w:id="695" w:name="_Toc451803482"/>
      <w:r>
        <w:t>Constraining properties and associations</w:t>
      </w:r>
      <w:bookmarkEnd w:id="693"/>
      <w:bookmarkEnd w:id="694"/>
      <w:bookmarkEnd w:id="695"/>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210AC8F2" w14:textId="77777777"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fldSimple w:instr=" SEQ Figure \* ARABIC ">
        <w:r>
          <w:rPr>
            <w:noProof/>
          </w:rPr>
          <w:t>27</w:t>
        </w:r>
      </w:fldSimple>
      <w:r>
        <w:t xml:space="preserve"> Phone constraint: A phone must have a hangup button</w:t>
      </w:r>
    </w:p>
    <w:p w14:paraId="2150C184" w14:textId="77777777" w:rsidR="00F35C3F" w:rsidRDefault="00F35C3F" w:rsidP="00F35C3F"/>
    <w:p w14:paraId="321C9BE0" w14:textId="77777777" w:rsidR="00F35C3F" w:rsidRDefault="00F35C3F" w:rsidP="00F35C3F">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fldSimple w:instr=" SEQ Figure \* ARABIC ">
        <w:r>
          <w:rPr>
            <w:noProof/>
          </w:rPr>
          <w:t>28</w:t>
        </w:r>
      </w:fldSimple>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77777777" w:rsidR="00F35C3F" w:rsidRDefault="00F35C3F" w:rsidP="00F35C3F">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fldSimple w:instr=" SEQ Figure \* ARABIC ">
        <w:r>
          <w:rPr>
            <w:noProof/>
          </w:rPr>
          <w:t>29</w:t>
        </w:r>
      </w:fldSimple>
      <w:r>
        <w:t xml:space="preserve"> Constraining a global property</w:t>
      </w:r>
    </w:p>
    <w:p w14:paraId="29D19BB1" w14:textId="77777777" w:rsidR="00F35C3F" w:rsidRDefault="00F35C3F" w:rsidP="00F35C3F">
      <w:r>
        <w:t xml:space="preserve">     </w:t>
      </w:r>
    </w:p>
    <w:p w14:paraId="0A3A4E69" w14:textId="77777777" w:rsidR="00F35C3F" w:rsidRDefault="00F35C3F" w:rsidP="00F35C3F">
      <w:pPr>
        <w:pStyle w:val="Heading3"/>
      </w:pPr>
      <w:bookmarkStart w:id="696" w:name="_Toc434831743"/>
      <w:bookmarkStart w:id="697" w:name="_Toc325638292"/>
      <w:bookmarkStart w:id="698" w:name="_Toc451803483"/>
      <w:r>
        <w:t>Tightening a property’s type</w:t>
      </w:r>
      <w:bookmarkEnd w:id="696"/>
      <w:bookmarkEnd w:id="697"/>
      <w:bookmarkEnd w:id="698"/>
    </w:p>
    <w:p w14:paraId="79DEC013" w14:textId="77777777"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717B8000" w14:textId="77777777" w:rsidR="00F35C3F" w:rsidRDefault="00F35C3F" w:rsidP="00F35C3F">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 xml:space="preserve">If the redefined property is given a name, a new </w:t>
      </w:r>
      <w:r>
        <w:rPr>
          <w:szCs w:val="24"/>
        </w:rPr>
        <w:lastRenderedPageBreak/>
        <w:t>property with the quantification is defined. If the redefined property does not have a name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fldSimple w:instr=" SEQ Figure \* ARABIC ">
        <w:r>
          <w:rPr>
            <w:noProof/>
          </w:rPr>
          <w:t>30</w:t>
        </w:r>
      </w:fldSimple>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fldSimple w:instr=" SEQ Figure \* ARABIC ">
        <w:r>
          <w:rPr>
            <w:noProof/>
          </w:rPr>
          <w:t>31</w:t>
        </w:r>
      </w:fldSimple>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r>
        <w:rPr>
          <w:noProof/>
        </w:rPr>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3BDD24A7" w14:textId="77777777" w:rsidR="00F35C3F" w:rsidRDefault="00F35C3F" w:rsidP="00F35C3F">
      <w:pPr>
        <w:pStyle w:val="Caption"/>
        <w:jc w:val="center"/>
      </w:pPr>
      <w:r>
        <w:t xml:space="preserve">Figure </w:t>
      </w:r>
      <w:fldSimple w:instr=" SEQ Figure \* ARABIC ">
        <w:r>
          <w:rPr>
            <w:noProof/>
          </w:rPr>
          <w:t>32</w:t>
        </w:r>
      </w:fldSimple>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699" w:name="_Toc434831744"/>
      <w:bookmarkStart w:id="700" w:name="_Toc325638293"/>
      <w:bookmarkStart w:id="701" w:name="_Toc451803484"/>
      <w:r>
        <w:lastRenderedPageBreak/>
        <w:t>Inferring a type from its properties</w:t>
      </w:r>
      <w:bookmarkEnd w:id="699"/>
      <w:bookmarkEnd w:id="700"/>
      <w:bookmarkEnd w:id="701"/>
    </w:p>
    <w:p w14:paraId="6978E88C" w14:textId="77777777" w:rsidR="00F35C3F" w:rsidRDefault="00F35C3F" w:rsidP="00F35C3F">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fldSimple w:instr=" SEQ Figure \* ARABIC ">
        <w:r>
          <w:rPr>
            <w:noProof/>
          </w:rPr>
          <w:t>33</w:t>
        </w:r>
      </w:fldSimple>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2FA44F9D" w14:textId="77777777"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14:paraId="4D8F002B" w14:textId="77777777" w:rsidR="00F35C3F" w:rsidRDefault="00F35C3F" w:rsidP="00F35C3F">
      <w:pPr>
        <w:pStyle w:val="BodyText"/>
      </w:pPr>
    </w:p>
    <w:p w14:paraId="02064C10" w14:textId="77777777" w:rsidR="00F35C3F" w:rsidRDefault="00F35C3F" w:rsidP="00F35C3F"/>
    <w:p w14:paraId="46A0BE81" w14:textId="77777777"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r>
        <w:rPr>
          <w:noProof/>
        </w:rPr>
        <w:lastRenderedPageBreak/>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53920"/>
                    </a:xfrm>
                    <a:prstGeom prst="rect">
                      <a:avLst/>
                    </a:prstGeom>
                  </pic:spPr>
                </pic:pic>
              </a:graphicData>
            </a:graphic>
          </wp:inline>
        </w:drawing>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fldSimple w:instr=" SEQ Figure \* ARABIC ">
        <w:r>
          <w:rPr>
            <w:noProof/>
          </w:rPr>
          <w:t>35</w:t>
        </w:r>
      </w:fldSimple>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702" w:name="_Toc451803485"/>
      <w:r>
        <w:t>Property Chain</w:t>
      </w:r>
      <w:bookmarkEnd w:id="702"/>
      <w:r>
        <w:br w:type="page"/>
      </w:r>
    </w:p>
    <w:p w14:paraId="105067AE" w14:textId="77777777" w:rsidR="00F35C3F" w:rsidRDefault="00F35C3F" w:rsidP="00F35C3F">
      <w:r>
        <w:lastRenderedPageBreak/>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 xml:space="preserve">A property chain is an ordered list of linked properties, therefore, it should have two or more “chain” tagged values.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77777777" w:rsidR="00F35C3F" w:rsidRDefault="00F35C3F" w:rsidP="00F35C3F">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04">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fldSimple w:instr=" SEQ Figure \* ARABIC ">
        <w:r>
          <w:rPr>
            <w:noProof/>
          </w:rPr>
          <w:t>34</w:t>
        </w:r>
      </w:fldSimple>
      <w:r>
        <w:t xml:space="preserve">   Property Chain Example</w:t>
      </w:r>
    </w:p>
    <w:p w14:paraId="1414C59F" w14:textId="77777777" w:rsidR="00F35C3F" w:rsidRDefault="00F35C3F" w:rsidP="00F35C3F">
      <w:pPr>
        <w:pStyle w:val="Heading3"/>
      </w:pPr>
      <w:bookmarkStart w:id="703" w:name="_Toc451803486"/>
      <w:r>
        <w:t>Equivalent Property</w:t>
      </w:r>
      <w:bookmarkEnd w:id="703"/>
    </w:p>
    <w:p w14:paraId="7BEE1370" w14:textId="77777777" w:rsidR="00F35C3F" w:rsidRDefault="00F35C3F" w:rsidP="00F35C3F">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r>
        <w:rPr>
          <w:bCs/>
          <w:szCs w:val="24"/>
        </w:rPr>
        <w:t xml:space="preserve">The following figure shows the equivalent properties in a diagram.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fldSimple w:instr=" SEQ Figure \* ARABIC ">
        <w:r>
          <w:rPr>
            <w:noProof/>
          </w:rPr>
          <w:t>35</w:t>
        </w:r>
      </w:fldSimple>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704" w:name="_Toc451803487"/>
      <w:r>
        <w:t>Equivalent Class</w:t>
      </w:r>
      <w:bookmarkEnd w:id="704"/>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06">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fldSimple w:instr=" SEQ Figure \* ARABIC ">
        <w:r>
          <w:rPr>
            <w:noProof/>
          </w:rPr>
          <w:t>36</w:t>
        </w:r>
      </w:fldSimple>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705" w:name="_Toc451803488"/>
      <w:r w:rsidRPr="00A35CB1">
        <w:lastRenderedPageBreak/>
        <w:t>SIMF Profile::</w:t>
      </w:r>
      <w:bookmarkStart w:id="706" w:name="_d2d56bcce84df043fa9fa38f291aab0e"/>
      <w:r w:rsidRPr="00A35CB1">
        <w:t>SIMF Concept Modeling Profile</w:t>
      </w:r>
      <w:bookmarkEnd w:id="706"/>
      <w:r>
        <w:t xml:space="preserve"> Reference</w:t>
      </w:r>
      <w:bookmarkEnd w:id="705"/>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707" w:name="_Toc451803489"/>
      <w:r w:rsidRPr="00A35CB1">
        <w:t>Diagram SIMF Conceptual Modeling Profile</w:t>
      </w:r>
      <w:bookmarkEnd w:id="707"/>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07"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708" w:name="_Toc451803490"/>
      <w:r w:rsidRPr="00A35CB1">
        <w:t xml:space="preserve">Stereotype </w:t>
      </w:r>
      <w:bookmarkStart w:id="709" w:name="_f98249aabdb650274599d4c673302390"/>
      <w:r w:rsidRPr="00A35CB1">
        <w:t>Annotation</w:t>
      </w:r>
      <w:bookmarkEnd w:id="708"/>
      <w:bookmarkEnd w:id="709"/>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710" w:name="_Toc451803491"/>
      <w:r w:rsidRPr="00A35CB1">
        <w:t xml:space="preserve">Stereotype </w:t>
      </w:r>
      <w:bookmarkStart w:id="711" w:name="_78cccb8676a335918ea57bcbf344cfcc"/>
      <w:r w:rsidRPr="00A35CB1">
        <w:t>Annotation Property</w:t>
      </w:r>
      <w:bookmarkEnd w:id="710"/>
      <w:bookmarkEnd w:id="711"/>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712" w:name="_Toc451803492"/>
      <w:r w:rsidRPr="00A35CB1">
        <w:t xml:space="preserve">Stereotype </w:t>
      </w:r>
      <w:bookmarkStart w:id="713" w:name="_f459985bc7226cae0c435ba1ba646a58"/>
      <w:r w:rsidRPr="00A35CB1">
        <w:t>Anything</w:t>
      </w:r>
      <w:bookmarkEnd w:id="712"/>
      <w:bookmarkEnd w:id="713"/>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 "global properties".</w:t>
      </w:r>
    </w:p>
    <w:p w14:paraId="6E928295" w14:textId="77777777" w:rsidR="00B1320D" w:rsidRDefault="00B1320D" w:rsidP="00B1320D">
      <w:pPr>
        <w:pStyle w:val="BodyText"/>
      </w:pPr>
      <w:r>
        <w:rPr>
          <w:rStyle w:val="IntenseEmphasis"/>
        </w:rPr>
        <w:t>Base Classes</w:t>
      </w:r>
    </w:p>
    <w:p w14:paraId="05A88C8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714" w:name="_Toc451803493"/>
      <w:r w:rsidRPr="00A35CB1">
        <w:t xml:space="preserve">Stereotype </w:t>
      </w:r>
      <w:bookmarkStart w:id="715" w:name="_4686a20cfb62a989a64bf970366bca68"/>
      <w:r w:rsidRPr="00A35CB1">
        <w:t>Base Unit Type</w:t>
      </w:r>
      <w:bookmarkEnd w:id="714"/>
      <w:bookmarkEnd w:id="715"/>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716" w:name="_Toc451803494"/>
      <w:r w:rsidRPr="00A35CB1">
        <w:t xml:space="preserve">Stereotype </w:t>
      </w:r>
      <w:bookmarkStart w:id="717" w:name="_34e602a3e6c4f12fd1baa7ab4b38b4de"/>
      <w:r w:rsidRPr="00A35CB1">
        <w:t>Classifies</w:t>
      </w:r>
      <w:bookmarkEnd w:id="716"/>
      <w:bookmarkEnd w:id="717"/>
    </w:p>
    <w:p w14:paraId="01C6D93A" w14:textId="77777777" w:rsidR="00355696" w:rsidRDefault="00B1320D" w:rsidP="00B1320D">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718" w:name="_Toc451803495"/>
      <w:r w:rsidRPr="00A35CB1">
        <w:lastRenderedPageBreak/>
        <w:t xml:space="preserve">Stereotype </w:t>
      </w:r>
      <w:bookmarkStart w:id="719" w:name="_11c8c7cf31b3536f390ad8b0eba88131"/>
      <w:r w:rsidRPr="00A35CB1">
        <w:t>Concept Model</w:t>
      </w:r>
      <w:bookmarkEnd w:id="718"/>
      <w:bookmarkEnd w:id="719"/>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720" w:name="_Toc451803496"/>
      <w:r w:rsidRPr="00A35CB1">
        <w:t xml:space="preserve">Stereotype </w:t>
      </w:r>
      <w:bookmarkStart w:id="721" w:name="_92c5758319739e3d6fefd649e3ca8bca"/>
      <w:r w:rsidRPr="00A35CB1">
        <w:t>Disjoint With</w:t>
      </w:r>
      <w:bookmarkEnd w:id="720"/>
      <w:bookmarkEnd w:id="721"/>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722" w:name="_Toc451803497"/>
      <w:r w:rsidRPr="00A35CB1">
        <w:t xml:space="preserve">Stereotype </w:t>
      </w:r>
      <w:bookmarkStart w:id="723" w:name="_646d029442aad85dac451ee697efef1c"/>
      <w:r w:rsidRPr="00A35CB1">
        <w:t>Enumerates</w:t>
      </w:r>
      <w:bookmarkEnd w:id="722"/>
      <w:bookmarkEnd w:id="723"/>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724" w:name="_Toc451803498"/>
      <w:r w:rsidRPr="00A35CB1">
        <w:t xml:space="preserve">Stereotype </w:t>
      </w:r>
      <w:bookmarkStart w:id="725" w:name="_8b565bbf3dce0a4bd94f0403e5e59865"/>
      <w:r w:rsidRPr="00A35CB1">
        <w:t>Equivalent Class</w:t>
      </w:r>
      <w:bookmarkEnd w:id="724"/>
      <w:bookmarkEnd w:id="725"/>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726" w:name="_Toc451803499"/>
      <w:r w:rsidRPr="00A35CB1">
        <w:t xml:space="preserve">Stereotype </w:t>
      </w:r>
      <w:bookmarkStart w:id="727" w:name="_36f5b7605ddbf56b1831c49db7afc07c"/>
      <w:r w:rsidRPr="00A35CB1">
        <w:t>Equivalent Property</w:t>
      </w:r>
      <w:bookmarkEnd w:id="726"/>
      <w:bookmarkEnd w:id="727"/>
    </w:p>
    <w:p w14:paraId="283BBE66" w14:textId="77777777" w:rsidR="00355696" w:rsidRDefault="00B1320D" w:rsidP="00B1320D">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77777777" w:rsidR="00355696" w:rsidRDefault="00B1320D" w:rsidP="00B1320D">
      <w:pPr>
        <w:ind w:left="1325"/>
      </w:pPr>
      <w:r>
        <w:lastRenderedPageBreak/>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728" w:name="_Toc451803500"/>
      <w:r w:rsidRPr="00A35CB1">
        <w:t xml:space="preserve">Stereotype </w:t>
      </w:r>
      <w:bookmarkStart w:id="729" w:name="_f5c92f315f4170413f3244eb91eaf5d3"/>
      <w:r w:rsidRPr="00A35CB1">
        <w:t>Equivalent To</w:t>
      </w:r>
      <w:bookmarkEnd w:id="728"/>
      <w:bookmarkEnd w:id="729"/>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730" w:name="_Toc451803501"/>
      <w:r w:rsidRPr="00A35CB1">
        <w:t xml:space="preserve">Stereotype </w:t>
      </w:r>
      <w:bookmarkStart w:id="731" w:name="_57d5acead118af36f52c313850902bc4"/>
      <w:r w:rsidRPr="00A35CB1">
        <w:t>External Reference</w:t>
      </w:r>
      <w:bookmarkEnd w:id="730"/>
      <w:bookmarkEnd w:id="731"/>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732" w:name="_Toc451803502"/>
      <w:r w:rsidRPr="00A35CB1">
        <w:t xml:space="preserve">Stereotype </w:t>
      </w:r>
      <w:bookmarkStart w:id="733" w:name="_ae6e78af7aa96b9a9649206b1b385a6d"/>
      <w:r w:rsidRPr="00A35CB1">
        <w:t>Has Value</w:t>
      </w:r>
      <w:bookmarkEnd w:id="732"/>
      <w:bookmarkEnd w:id="733"/>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734" w:name="_Toc451803503"/>
      <w:r w:rsidRPr="00A35CB1">
        <w:t xml:space="preserve">Stereotype </w:t>
      </w:r>
      <w:bookmarkStart w:id="735" w:name="_c85f7a7977c8902896d0f13618bb7564"/>
      <w:r w:rsidRPr="00A35CB1">
        <w:t>Information Model</w:t>
      </w:r>
      <w:bookmarkEnd w:id="734"/>
      <w:bookmarkEnd w:id="735"/>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736" w:name="_Toc451803504"/>
      <w:r w:rsidRPr="00A35CB1">
        <w:t xml:space="preserve">Stereotype </w:t>
      </w:r>
      <w:bookmarkStart w:id="737" w:name="_088181bfcbedc44cc5233efc77a06f8e"/>
      <w:r w:rsidRPr="00A35CB1">
        <w:t>Intersection</w:t>
      </w:r>
      <w:bookmarkEnd w:id="736"/>
      <w:bookmarkEnd w:id="737"/>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738" w:name="_Toc451803505"/>
      <w:r w:rsidRPr="00A35CB1">
        <w:t xml:space="preserve">Stereotype </w:t>
      </w:r>
      <w:bookmarkStart w:id="739" w:name="_ca6548e580f1f71e39252ef797b08bdc"/>
      <w:r w:rsidRPr="00A35CB1">
        <w:t>Is In Context</w:t>
      </w:r>
      <w:bookmarkEnd w:id="738"/>
      <w:bookmarkEnd w:id="739"/>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740" w:name="_Toc451803506"/>
      <w:r w:rsidRPr="00A35CB1">
        <w:t xml:space="preserve">Stereotype </w:t>
      </w:r>
      <w:bookmarkStart w:id="741" w:name="_86d8bba2473f751aaa57d08526f58037"/>
      <w:r w:rsidRPr="00A35CB1">
        <w:t>Model</w:t>
      </w:r>
      <w:bookmarkEnd w:id="740"/>
      <w:bookmarkEnd w:id="741"/>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742" w:name="_Toc451803507"/>
      <w:r w:rsidRPr="00A35CB1">
        <w:t xml:space="preserve">Stereotype </w:t>
      </w:r>
      <w:bookmarkStart w:id="743" w:name="_ff9d88b5b4c8f8e34d00ed75979eb71d"/>
      <w:r w:rsidRPr="00A35CB1">
        <w:t>Phase</w:t>
      </w:r>
      <w:bookmarkEnd w:id="742"/>
      <w:bookmarkEnd w:id="743"/>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744" w:name="_Toc451803508"/>
      <w:r w:rsidRPr="00A35CB1">
        <w:t xml:space="preserve">Stereotype </w:t>
      </w:r>
      <w:bookmarkStart w:id="745" w:name="_5a65582630d4261e75ccbf832ed383d0"/>
      <w:r w:rsidRPr="00A35CB1">
        <w:t>Quantity Kind</w:t>
      </w:r>
      <w:bookmarkEnd w:id="744"/>
      <w:bookmarkEnd w:id="745"/>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color w:val="000000"/>
        </w:rPr>
      </w:pPr>
    </w:p>
    <w:p w14:paraId="789A0ADF" w14:textId="6727405D" w:rsidR="00B1320D" w:rsidRDefault="00B1320D" w:rsidP="00B1320D">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746" w:name="_Toc451803509"/>
      <w:r w:rsidRPr="00A35CB1">
        <w:t xml:space="preserve">Stereotype </w:t>
      </w:r>
      <w:bookmarkStart w:id="747" w:name="_7eb9b01488b85cfcd94ce909e4efc52d"/>
      <w:r w:rsidRPr="00A35CB1">
        <w:t>Resource</w:t>
      </w:r>
      <w:bookmarkEnd w:id="746"/>
      <w:bookmarkEnd w:id="747"/>
    </w:p>
    <w:p w14:paraId="729E0F0D" w14:textId="77777777" w:rsidR="00B1320D" w:rsidRDefault="00B1320D" w:rsidP="00B1320D">
      <w:pPr>
        <w:pStyle w:val="BodyText"/>
        <w:rPr>
          <w:color w:val="000000"/>
        </w:rPr>
      </w:pPr>
      <w:r>
        <w:rPr>
          <w:color w:val="000000"/>
        </w:rPr>
        <w:t>A &lt;&lt;Resource&gt;&gt; is anything that can be referenced by an identifier in a model, ontology or vocabulary. This identifier is often an IRI.</w:t>
      </w:r>
    </w:p>
    <w:p w14:paraId="34B44E2C" w14:textId="77777777" w:rsidR="00B1320D" w:rsidRDefault="00B1320D" w:rsidP="00B1320D">
      <w:pPr>
        <w:pStyle w:val="BodyText"/>
      </w:pPr>
      <w:r>
        <w:rPr>
          <w:rStyle w:val="IntenseEmphasis"/>
        </w:rPr>
        <w:t>Base Classes</w:t>
      </w:r>
    </w:p>
    <w:p w14:paraId="0427CFEB"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748" w:name="_Toc451803510"/>
      <w:r w:rsidRPr="00A35CB1">
        <w:lastRenderedPageBreak/>
        <w:t xml:space="preserve">Stereotype </w:t>
      </w:r>
      <w:bookmarkStart w:id="749" w:name="_936a294b365a5f6c13dba92148345baf"/>
      <w:r w:rsidRPr="00A35CB1">
        <w:t>Role</w:t>
      </w:r>
      <w:bookmarkEnd w:id="748"/>
      <w:bookmarkEnd w:id="749"/>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4543EC2C" w14:textId="36759ECE" w:rsidR="00B1320D" w:rsidRDefault="00B1320D" w:rsidP="00B1320D">
      <w:pPr>
        <w:pStyle w:val="BodyText"/>
        <w:rPr>
          <w:color w:val="000000"/>
        </w:rPr>
      </w:pPr>
      <w:r>
        <w:rPr>
          <w:color w:val="000000"/>
        </w:rPr>
        <w:t xml:space="preserve">A role is a "non rigid sortal", 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750" w:name="_Toc451803511"/>
      <w:r w:rsidRPr="00A35CB1">
        <w:t xml:space="preserve">Stereotype </w:t>
      </w:r>
      <w:bookmarkStart w:id="751" w:name="_2bedb8310eac15a237a56d99f0fc4c64"/>
      <w:r w:rsidRPr="00A35CB1">
        <w:t>Sufficient</w:t>
      </w:r>
      <w:bookmarkEnd w:id="750"/>
      <w:bookmarkEnd w:id="751"/>
    </w:p>
    <w:p w14:paraId="043C7F40" w14:textId="77777777" w:rsidR="00B1320D" w:rsidRDefault="00B1320D" w:rsidP="00B1320D">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FEA7C57" w14:textId="77777777" w:rsidR="00B1320D" w:rsidRDefault="00B1320D" w:rsidP="00B1320D">
      <w:pPr>
        <w:pStyle w:val="BodyText"/>
      </w:pPr>
      <w:r>
        <w:rPr>
          <w:rStyle w:val="IntenseEmphasis"/>
        </w:rPr>
        <w:t>Base Classes</w:t>
      </w:r>
    </w:p>
    <w:p w14:paraId="01B0D10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752" w:name="_Toc451803512"/>
      <w:r w:rsidRPr="00A35CB1">
        <w:t xml:space="preserve">Stereotype </w:t>
      </w:r>
      <w:bookmarkStart w:id="753" w:name="_b72957409b495ae627b750ceb6159245"/>
      <w:r w:rsidRPr="00A35CB1">
        <w:t>Synonym</w:t>
      </w:r>
      <w:bookmarkEnd w:id="752"/>
      <w:bookmarkEnd w:id="753"/>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754" w:name="_Toc451803513"/>
      <w:r w:rsidRPr="00A35CB1">
        <w:t xml:space="preserve">Stereotype </w:t>
      </w:r>
      <w:bookmarkStart w:id="755" w:name="_488f368af4666f51701fb3b57caa97ba"/>
      <w:r w:rsidRPr="00A35CB1">
        <w:t>Union</w:t>
      </w:r>
      <w:bookmarkEnd w:id="754"/>
      <w:bookmarkEnd w:id="755"/>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355696" w:rsidP="00B1320D">
      <w:pPr>
        <w:pStyle w:val="BodyText"/>
        <w:rPr>
          <w:color w:val="000000"/>
        </w:rPr>
      </w:pPr>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756" w:name="_Toc451803514"/>
      <w:r w:rsidRPr="00A35CB1">
        <w:t xml:space="preserve">Stereotype </w:t>
      </w:r>
      <w:bookmarkStart w:id="757" w:name="_fff22704476e57332bbc8cc81106bf0e"/>
      <w:r w:rsidRPr="00A35CB1">
        <w:t>Unit Type</w:t>
      </w:r>
      <w:bookmarkEnd w:id="756"/>
      <w:bookmarkEnd w:id="757"/>
    </w:p>
    <w:p w14:paraId="338BFBD9" w14:textId="77777777" w:rsidR="00355696" w:rsidRDefault="00B1320D" w:rsidP="00B1320D">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4CC151AC" w14:textId="77777777" w:rsidR="00355696" w:rsidRDefault="00355696" w:rsidP="00B1320D">
      <w:pPr>
        <w:pStyle w:val="BodyText"/>
        <w:rPr>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Each unit type represents refinement of a quantity kind using generalization and is thus substitutable for that quantity kind. Typically quantity kinds are used in conceptual models and unit types in physical or logical models.</w:t>
      </w:r>
    </w:p>
    <w:p w14:paraId="3E1B6FC2" w14:textId="77777777" w:rsidR="00355696" w:rsidRDefault="00355696" w:rsidP="00B1320D">
      <w:pPr>
        <w:pStyle w:val="BodyText"/>
        <w:rPr>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758" w:name="_Toc451803515"/>
      <w:r w:rsidRPr="00A35CB1">
        <w:t xml:space="preserve">Stereotype </w:t>
      </w:r>
      <w:bookmarkStart w:id="759" w:name="_66c012755132097a23386c38f992f6b2"/>
      <w:r w:rsidRPr="00A35CB1">
        <w:t>Value Type</w:t>
      </w:r>
      <w:bookmarkEnd w:id="758"/>
      <w:bookmarkEnd w:id="759"/>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760" w:name="_Toc451803516"/>
      <w:r>
        <w:lastRenderedPageBreak/>
        <w:t xml:space="preserve">UML Profile – </w:t>
      </w:r>
      <w:r w:rsidR="009F3708">
        <w:t xml:space="preserve">SIMF </w:t>
      </w:r>
      <w:r>
        <w:t xml:space="preserve">Rules &amp; Model Mapping </w:t>
      </w:r>
      <w:bookmarkEnd w:id="659"/>
      <w:r w:rsidR="00336034">
        <w:t>Semantics</w:t>
      </w:r>
      <w:bookmarkEnd w:id="760"/>
    </w:p>
    <w:p w14:paraId="4C10DFB8" w14:textId="3BCD5413"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 and intended to be implemented with a rules engine.</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08C8D25A" w14:textId="77777777"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43208462" w14:textId="755030AD" w:rsidR="00F1118C" w:rsidRDefault="00E9331B" w:rsidP="000C09CE">
      <w:pPr>
        <w:pStyle w:val="Heading3"/>
      </w:pPr>
      <w:bookmarkStart w:id="761" w:name="_Toc451803517"/>
      <w:bookmarkStart w:id="762" w:name="_Toc434831765"/>
      <w:r>
        <w:t>Structure of Rule</w:t>
      </w:r>
      <w:r w:rsidR="00F1118C">
        <w:t xml:space="preserve"> Specifications</w:t>
      </w:r>
      <w:bookmarkEnd w:id="761"/>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fldSimple w:instr=" SEQ Figure \* ARABIC ">
        <w:r w:rsidR="00EB5376">
          <w:rPr>
            <w:noProof/>
          </w:rPr>
          <w:t>24</w:t>
        </w:r>
      </w:fldSimple>
      <w:r>
        <w:t>. Structure of Rule Specifications</w:t>
      </w:r>
    </w:p>
    <w:p w14:paraId="2222D96B" w14:textId="509B719F"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included</w:t>
      </w:r>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A &lt;&lt;Mapping Rule&gt;&gt; creates a correspondence between different representations of the same facts</w:t>
      </w:r>
      <w:r w:rsidR="00267D77">
        <w:t xml:space="preserve"> using &lt;&lt;Map&gt;&gt; rules</w:t>
      </w:r>
      <w:r>
        <w:t>.</w:t>
      </w:r>
    </w:p>
    <w:p w14:paraId="1B3A7E38" w14:textId="460EDC26" w:rsidR="009F3708" w:rsidRDefault="009F3708" w:rsidP="000C09CE">
      <w:pPr>
        <w:pStyle w:val="Heading3"/>
      </w:pPr>
      <w:bookmarkStart w:id="763" w:name="_Toc451803518"/>
      <w:r>
        <w:t>Rule Model</w:t>
      </w:r>
      <w:bookmarkEnd w:id="763"/>
    </w:p>
    <w:p w14:paraId="2E08F4AD" w14:textId="77777777" w:rsidR="009F3708" w:rsidRDefault="009F3708" w:rsidP="009F3708">
      <w:pPr>
        <w:pStyle w:val="BodyText"/>
      </w:pPr>
      <w:r>
        <w:t>&lt;&lt;Rule model&gt;&gt; is a stereotype of a package to indicate that the contents should be asserted and validated 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fldSimple w:instr=" SEQ Figure \* ARABIC ">
        <w:r w:rsidR="00EB5376">
          <w:rPr>
            <w:noProof/>
          </w:rPr>
          <w:t>25</w:t>
        </w:r>
      </w:fldSimple>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764" w:name="_Toc451803519"/>
      <w:r>
        <w:t>Representations</w:t>
      </w:r>
      <w:bookmarkEnd w:id="762"/>
      <w:bookmarkEnd w:id="764"/>
    </w:p>
    <w:p w14:paraId="570955E3" w14:textId="77777777"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fldSimple w:instr=" SEQ Figure \* ARABIC ">
        <w:r w:rsidR="00EB5376">
          <w:rPr>
            <w:noProof/>
          </w:rPr>
          <w:t>26</w:t>
        </w:r>
      </w:fldSimple>
      <w:r>
        <w:t xml:space="preserve"> Activity Mapping Summary Example</w:t>
      </w:r>
    </w:p>
    <w:p w14:paraId="4606D7E7" w14:textId="77777777"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w:t>
      </w:r>
      <w:r w:rsidR="00283921">
        <w:t>is</w:t>
      </w:r>
      <w:r>
        <w:t xml:space="preserve"> diagram also shows that that there is a more detailed activity map rule which will map the properties and relationships between these types.</w:t>
      </w:r>
    </w:p>
    <w:p w14:paraId="0F9591DC" w14:textId="77777777"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This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activity,</w:t>
      </w:r>
      <w:r w:rsidR="00283921">
        <w:t>;</w:t>
      </w:r>
      <w:r>
        <w:t xml:space="preserve"> &lt;&lt;Represents&gt;&gt; relations provide type-safety for mappings. </w:t>
      </w:r>
    </w:p>
    <w:p w14:paraId="78096FB2" w14:textId="77777777"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insependently).</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765" w:name="_Ref451681601"/>
      <w:r>
        <w:t xml:space="preserve">Figure </w:t>
      </w:r>
      <w:fldSimple w:instr=" SEQ Figure \* ARABIC ">
        <w:r w:rsidR="00EB5376">
          <w:rPr>
            <w:noProof/>
          </w:rPr>
          <w:t>27</w:t>
        </w:r>
      </w:fldSimple>
      <w:bookmarkEnd w:id="765"/>
      <w:r>
        <w:t xml:space="preserve"> {map all} Example</w:t>
      </w:r>
    </w:p>
    <w:p w14:paraId="2135F487" w14:textId="10A5864F" w:rsidR="009F3708" w:rsidRPr="009F3708" w:rsidRDefault="009F3708" w:rsidP="009F3708">
      <w:pPr>
        <w:pStyle w:val="Caption"/>
        <w:rPr>
          <w:b w:val="0"/>
        </w:rPr>
      </w:pPr>
      <w:r w:rsidRPr="009F3708">
        <w:rPr>
          <w:b w:val="0"/>
        </w:rPr>
        <w:t>In</w:t>
      </w:r>
      <w:r w:rsidR="00F1048B">
        <w:rPr>
          <w:b w:val="0"/>
        </w:rPr>
        <w:t xml:space="preserve"> </w:t>
      </w:r>
      <w:r w:rsidR="00F1048B">
        <w:rPr>
          <w:b w:val="0"/>
        </w:rPr>
        <w:fldChar w:fldCharType="begin"/>
      </w:r>
      <w:r w:rsidR="00F1048B">
        <w:rPr>
          <w:b w:val="0"/>
        </w:rPr>
        <w:instrText xml:space="preserve"> REF _Ref451681601 \h </w:instrText>
      </w:r>
      <w:r w:rsidR="00F1048B">
        <w:rPr>
          <w:b w:val="0"/>
        </w:rPr>
      </w:r>
      <w:r w:rsidR="00F1048B">
        <w:rPr>
          <w:b w:val="0"/>
        </w:rPr>
        <w:fldChar w:fldCharType="separate"/>
      </w:r>
      <w:r w:rsidR="00F1048B">
        <w:t xml:space="preserve">Figure </w:t>
      </w:r>
      <w:r w:rsidR="00F1048B">
        <w:rPr>
          <w:noProof/>
        </w:rPr>
        <w:t>27</w:t>
      </w:r>
      <w:r w:rsidR="00F1048B">
        <w:rPr>
          <w:b w:val="0"/>
        </w:rPr>
        <w:fldChar w:fldCharType="end"/>
      </w:r>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766" w:name="_Toc434831766"/>
      <w:bookmarkStart w:id="767" w:name="_Toc451803520"/>
      <w:r>
        <w:t>Mapping Rules</w:t>
      </w:r>
      <w:bookmarkEnd w:id="766"/>
      <w:bookmarkEnd w:id="767"/>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77777777"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rsidR="00283921">
        <w:t>ping</w:t>
      </w:r>
      <w:r>
        <w:t xml:space="preserve"> Rule&gt;&gt;.</w:t>
      </w:r>
      <w:r w:rsidR="007E3EC0">
        <w:t xml:space="preserve"> However, note that Mapping Rules may specialize other rules – in which case they include the more </w:t>
      </w:r>
      <w:r w:rsidR="007E3EC0">
        <w:lastRenderedPageBreak/>
        <w:t>general rule but may restrict the &lt;&lt;Match&gt;&gt; elements. Mapping rules may also &lt;&lt;Subsume&gt;&gt; other rules, in which case they take precedence over the other rule.</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fldSimple w:instr=" SEQ Figure \* ARABIC ">
        <w:r w:rsidR="00EB5376">
          <w:rPr>
            <w:noProof/>
          </w:rPr>
          <w:t>28</w:t>
        </w:r>
      </w:fldSimple>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768" w:name="_Ref451676025"/>
      <w:r>
        <w:t xml:space="preserve">Figure </w:t>
      </w:r>
      <w:fldSimple w:instr=" SEQ Figure \* ARABIC ">
        <w:r w:rsidR="00EB5376">
          <w:rPr>
            <w:noProof/>
          </w:rPr>
          <w:t>29</w:t>
        </w:r>
      </w:fldSimple>
      <w:bookmarkEnd w:id="768"/>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lastRenderedPageBreak/>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769" w:name="_Ref451682491"/>
      <w:r>
        <w:t xml:space="preserve">Figure </w:t>
      </w:r>
      <w:fldSimple w:instr=" SEQ Figure \* ARABIC ">
        <w:r>
          <w:rPr>
            <w:noProof/>
          </w:rPr>
          <w:t>30</w:t>
        </w:r>
      </w:fldSimple>
      <w:bookmarkEnd w:id="769"/>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770" w:name="_Toc451803521"/>
      <w:bookmarkStart w:id="771" w:name="_Toc434831767"/>
      <w:r>
        <w:t>&lt;&lt;Match&gt;&gt; Elements</w:t>
      </w:r>
      <w:bookmarkEnd w:id="770"/>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772" w:name="_Ref451676166"/>
      <w:r>
        <w:t xml:space="preserve">Figure </w:t>
      </w:r>
      <w:fldSimple w:instr=" SEQ Figure \* ARABIC ">
        <w:r w:rsidR="00EB5376">
          <w:rPr>
            <w:noProof/>
          </w:rPr>
          <w:t>31</w:t>
        </w:r>
      </w:fldSimple>
      <w:bookmarkEnd w:id="772"/>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773" w:name="_Toc451803522"/>
      <w:r>
        <w:t>Pattern element t</w:t>
      </w:r>
      <w:r w:rsidR="000C09CE">
        <w:t>raversals and patterns</w:t>
      </w:r>
      <w:bookmarkEnd w:id="771"/>
      <w:bookmarkEnd w:id="773"/>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fldSimple w:instr=" SEQ Figure \* ARABIC ">
        <w:r w:rsidR="00EB5376">
          <w:rPr>
            <w:noProof/>
          </w:rPr>
          <w:t>32</w:t>
        </w:r>
      </w:fldSimple>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774" w:name="_Toc451803523"/>
      <w:bookmarkStart w:id="775" w:name="_Toc434831768"/>
      <w:r>
        <w:t>Multiplicity constraints in patterns</w:t>
      </w:r>
      <w:bookmarkEnd w:id="774"/>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fldSimple w:instr=" SEQ Figure \* ARABIC ">
        <w:r>
          <w:rPr>
            <w:noProof/>
          </w:rPr>
          <w:t>37</w:t>
        </w:r>
      </w:fldSimple>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776" w:name="_Toc451803524"/>
      <w:r>
        <w:t>Subsets</w:t>
      </w:r>
      <w:bookmarkEnd w:id="775"/>
      <w:r w:rsidR="00BF6EB9">
        <w:t xml:space="preserve"> of Pattern Elements</w:t>
      </w:r>
      <w:bookmarkEnd w:id="776"/>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fldSimple w:instr=" SEQ Figure \* ARABIC ">
        <w:r w:rsidR="00EB5376">
          <w:rPr>
            <w:noProof/>
          </w:rPr>
          <w:t>33</w:t>
        </w:r>
      </w:fldSimple>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fldSimple w:instr=" SEQ Figure \* ARABIC ">
        <w:r w:rsidR="00EB5376">
          <w:rPr>
            <w:noProof/>
          </w:rPr>
          <w:t>34</w:t>
        </w:r>
      </w:fldSimple>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fldSimple w:instr=" SEQ Figure \* ARABIC ">
        <w:r w:rsidR="00EB5376">
          <w:rPr>
            <w:noProof/>
          </w:rPr>
          <w:t>35</w:t>
        </w:r>
      </w:fldSimple>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777" w:name="_Toc451803525"/>
      <w:bookmarkStart w:id="778" w:name="_Toc434831769"/>
      <w:r>
        <w:t xml:space="preserve">&lt;&lt;Pattern Element&gt;&gt; </w:t>
      </w:r>
      <w:r w:rsidR="005D155A">
        <w:t xml:space="preserve">computations and </w:t>
      </w:r>
      <w:r w:rsidR="000C09CE">
        <w:t>constraints</w:t>
      </w:r>
      <w:bookmarkEnd w:id="777"/>
      <w:r w:rsidR="000C09CE">
        <w:t xml:space="preserve"> </w:t>
      </w:r>
      <w:bookmarkEnd w:id="778"/>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fldSimple w:instr=" SEQ Figure \* ARABIC ">
        <w:r w:rsidR="00EB5376">
          <w:rPr>
            <w:noProof/>
          </w:rPr>
          <w:t>36</w:t>
        </w:r>
      </w:fldSimple>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779" w:name="_Toc451803526"/>
      <w:bookmarkStart w:id="780" w:name="_Toc434831770"/>
      <w:r>
        <w:t xml:space="preserve">&lt;&lt;Pattern Element&gt;&gt; </w:t>
      </w:r>
      <w:r w:rsidR="00553A69">
        <w:t>s</w:t>
      </w:r>
      <w:r>
        <w:t>trength</w:t>
      </w:r>
      <w:bookmarkEnd w:id="779"/>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781" w:name="_Toc451803527"/>
      <w:r>
        <w:t>&lt;&lt;Pattern Element&gt;&gt; strength=Assert</w:t>
      </w:r>
      <w:bookmarkEnd w:id="781"/>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782" w:name="_Toc451803528"/>
      <w:r>
        <w:t>&lt;&lt;Pattern Element&gt;&gt; strength=Exists</w:t>
      </w:r>
      <w:bookmarkEnd w:id="782"/>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fldSimple w:instr=" SEQ Figure \* ARABIC ">
        <w:r w:rsidR="00EB5376">
          <w:rPr>
            <w:noProof/>
          </w:rPr>
          <w:t>38</w:t>
        </w:r>
      </w:fldSimple>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783" w:name="_Toc451803529"/>
      <w:r>
        <w:t>&lt;&lt;Pattern Element&gt;&gt; strength=Default</w:t>
      </w:r>
      <w:bookmarkEnd w:id="783"/>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fldSimple w:instr=" SEQ Figure \* ARABIC ">
        <w:r w:rsidR="00EB5376">
          <w:rPr>
            <w:noProof/>
          </w:rPr>
          <w:t>39</w:t>
        </w:r>
      </w:fldSimple>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784" w:name="_Toc451803530"/>
      <w:r>
        <w:t>&lt;&lt;Pattern Element&gt;&gt; quantifier</w:t>
      </w:r>
      <w:bookmarkEnd w:id="784"/>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fldSimple w:instr=" SEQ Figure \* ARABIC ">
        <w:r w:rsidR="00EB5376">
          <w:rPr>
            <w:noProof/>
          </w:rPr>
          <w:t>40</w:t>
        </w:r>
      </w:fldSimple>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785" w:name="_Toc451803531"/>
      <w:r>
        <w:t>&lt;&lt;Pattern Element&gt;&gt; explicit</w:t>
      </w:r>
      <w:bookmarkEnd w:id="785"/>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fldSimple w:instr=" SEQ Figure \* ARABIC ">
        <w:r w:rsidR="00EB5376">
          <w:rPr>
            <w:noProof/>
          </w:rPr>
          <w:t>41</w:t>
        </w:r>
      </w:fldSimple>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786" w:name="_Toc434831771"/>
      <w:bookmarkStart w:id="787" w:name="_Toc451803532"/>
      <w:bookmarkEnd w:id="780"/>
      <w:r>
        <w:t>Property Chains</w:t>
      </w:r>
      <w:bookmarkEnd w:id="786"/>
      <w:bookmarkEnd w:id="787"/>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fldSimple w:instr=" SEQ Figure \* ARABIC ">
        <w:r w:rsidR="00EB5376">
          <w:rPr>
            <w:noProof/>
          </w:rPr>
          <w:t>44</w:t>
        </w:r>
      </w:fldSimple>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fldSimple w:instr=" SEQ Figure \* ARABIC ">
        <w:r w:rsidR="00EB5376">
          <w:rPr>
            <w:noProof/>
          </w:rPr>
          <w:t>45</w:t>
        </w:r>
      </w:fldSimple>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788" w:name="_Toc451803533"/>
      <w:r w:rsidRPr="00440DE3">
        <w:t>Pattern Precedence</w:t>
      </w:r>
      <w:bookmarkEnd w:id="788"/>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fldSimple w:instr=" SEQ Figure \* ARABIC ">
        <w:r w:rsidR="00EB5376">
          <w:rPr>
            <w:noProof/>
          </w:rPr>
          <w:t>46</w:t>
        </w:r>
      </w:fldSimple>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fldSimple w:instr=" SEQ Figure \* ARABIC ">
        <w:r w:rsidR="00EB5376">
          <w:rPr>
            <w:noProof/>
          </w:rPr>
          <w:t>47</w:t>
        </w:r>
      </w:fldSimple>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789" w:name="_Toc451803534"/>
      <w:r w:rsidRPr="00440DE3">
        <w:lastRenderedPageBreak/>
        <w:t>Generic Rules</w:t>
      </w:r>
      <w:bookmarkEnd w:id="789"/>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790" w:name="_Ref451680436"/>
      <w:r>
        <w:t xml:space="preserve">Figure </w:t>
      </w:r>
      <w:fldSimple w:instr=" SEQ Figure \* ARABIC ">
        <w:r w:rsidR="00EB5376">
          <w:rPr>
            <w:noProof/>
          </w:rPr>
          <w:t>48</w:t>
        </w:r>
      </w:fldSimple>
      <w:bookmarkEnd w:id="790"/>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791" w:name="_Toc451803535"/>
      <w:r>
        <w:t>Facades and Representation Computations</w:t>
      </w:r>
      <w:bookmarkEnd w:id="791"/>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fldSimple w:instr=" SEQ Figure \* ARABIC ">
        <w:r>
          <w:rPr>
            <w:noProof/>
          </w:rPr>
          <w:t>42</w:t>
        </w:r>
      </w:fldSimple>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fldSimple w:instr=" SEQ Figure \* ARABIC ">
        <w:r>
          <w:rPr>
            <w:noProof/>
          </w:rPr>
          <w:t>43</w:t>
        </w:r>
      </w:fldSimple>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792" w:name="_Ref451166605"/>
      <w:bookmarkStart w:id="793" w:name="_Ref451166652"/>
      <w:bookmarkEnd w:id="656"/>
      <w:bookmarkEnd w:id="660"/>
      <w:r>
        <w:br w:type="page"/>
      </w:r>
    </w:p>
    <w:p w14:paraId="42C55A14" w14:textId="11DB6395" w:rsidR="00B1320D" w:rsidRPr="00A35CB1" w:rsidRDefault="00B1320D" w:rsidP="00B1320D">
      <w:pPr>
        <w:pStyle w:val="Heading2"/>
      </w:pPr>
      <w:bookmarkStart w:id="794" w:name="_Toc451803536"/>
      <w:r w:rsidRPr="00A35CB1">
        <w:lastRenderedPageBreak/>
        <w:t>SIMF Profile::</w:t>
      </w:r>
      <w:bookmarkStart w:id="795" w:name="_b0f9439b30691265617a3ee3ed1e61f8"/>
      <w:r w:rsidRPr="00A35CB1">
        <w:t>SIMF Rules Profile</w:t>
      </w:r>
      <w:bookmarkEnd w:id="795"/>
      <w:r>
        <w:t xml:space="preserve"> Reference</w:t>
      </w:r>
      <w:bookmarkEnd w:id="794"/>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796" w:name="_Toc451803537"/>
      <w:r w:rsidRPr="00A35CB1">
        <w:t>Diagram SIMF Rules Profile</w:t>
      </w:r>
      <w:bookmarkEnd w:id="796"/>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34"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797" w:name="_Toc451803538"/>
      <w:r w:rsidRPr="00A35CB1">
        <w:t xml:space="preserve">Stereotype </w:t>
      </w:r>
      <w:bookmarkStart w:id="798" w:name="_73c16bf1afaed060666e013901b7dd82"/>
      <w:r w:rsidRPr="00A35CB1">
        <w:t>Facade</w:t>
      </w:r>
      <w:bookmarkEnd w:id="797"/>
      <w:bookmarkEnd w:id="798"/>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799" w:name="_Toc451803539"/>
      <w:r w:rsidRPr="00A35CB1">
        <w:t xml:space="preserve">Stereotype </w:t>
      </w:r>
      <w:bookmarkStart w:id="800" w:name="_604b7a6bba8ab02c143cc1067a7ecb3f"/>
      <w:r w:rsidRPr="00A35CB1">
        <w:t>Map</w:t>
      </w:r>
      <w:bookmarkEnd w:id="799"/>
      <w:bookmarkEnd w:id="800"/>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801" w:name="_Toc451803540"/>
      <w:r w:rsidRPr="00A35CB1">
        <w:t xml:space="preserve">Stereotype </w:t>
      </w:r>
      <w:bookmarkStart w:id="802" w:name="_88466830d981762a31ea6c9ac097c68a"/>
      <w:r w:rsidRPr="00A35CB1">
        <w:t>Mapping Rule</w:t>
      </w:r>
      <w:bookmarkEnd w:id="801"/>
      <w:bookmarkEnd w:id="802"/>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803" w:name="_Toc451803541"/>
      <w:r w:rsidRPr="00A35CB1">
        <w:t xml:space="preserve">Stereotype </w:t>
      </w:r>
      <w:bookmarkStart w:id="804" w:name="_38cad84944408a275b849f886d388de4"/>
      <w:r w:rsidRPr="00A35CB1">
        <w:t>Match</w:t>
      </w:r>
      <w:bookmarkEnd w:id="803"/>
      <w:bookmarkEnd w:id="804"/>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805" w:name="_Toc451803542"/>
      <w:r w:rsidRPr="00A35CB1">
        <w:t xml:space="preserve">Stereotype </w:t>
      </w:r>
      <w:bookmarkStart w:id="806" w:name="_2ab083e7636c6f2e537ce538d10aef76"/>
      <w:r w:rsidRPr="00A35CB1">
        <w:t>Pattern Element</w:t>
      </w:r>
      <w:bookmarkEnd w:id="805"/>
      <w:bookmarkEnd w:id="806"/>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807" w:name="_Toc451803543"/>
      <w:r w:rsidRPr="00A35CB1">
        <w:t xml:space="preserve">Enumeration </w:t>
      </w:r>
      <w:bookmarkStart w:id="808" w:name="_8c74a7b021860f73d95790003eef7ac0"/>
      <w:r w:rsidRPr="00A35CB1">
        <w:t>Pattern Element Strength</w:t>
      </w:r>
      <w:bookmarkEnd w:id="807"/>
      <w:bookmarkEnd w:id="808"/>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809" w:name="_Toc451803544"/>
      <w:r w:rsidRPr="00A35CB1">
        <w:lastRenderedPageBreak/>
        <w:t xml:space="preserve">Enumeration </w:t>
      </w:r>
      <w:bookmarkStart w:id="810" w:name="_d25a58e40827d1a1b5e534e6ec96ec9e"/>
      <w:r w:rsidRPr="00A35CB1">
        <w:t>Quantifier</w:t>
      </w:r>
      <w:bookmarkEnd w:id="809"/>
      <w:bookmarkEnd w:id="810"/>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43"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811" w:name="_Toc451803545"/>
      <w:r w:rsidRPr="00A35CB1">
        <w:t xml:space="preserve">Stereotype </w:t>
      </w:r>
      <w:bookmarkStart w:id="812" w:name="_f97b56e4ab40216fe4730a48341aa787"/>
      <w:r w:rsidRPr="00A35CB1">
        <w:t>Represents</w:t>
      </w:r>
      <w:bookmarkEnd w:id="811"/>
      <w:bookmarkEnd w:id="812"/>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813" w:name="_Toc451803546"/>
      <w:r w:rsidRPr="00A35CB1">
        <w:t xml:space="preserve">Stereotype </w:t>
      </w:r>
      <w:bookmarkStart w:id="814" w:name="_f91bc6f19e52cdd1d12a777a1f2c8c68"/>
      <w:r w:rsidRPr="00A35CB1">
        <w:t>Rule</w:t>
      </w:r>
      <w:bookmarkEnd w:id="813"/>
      <w:bookmarkEnd w:id="814"/>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815" w:name="_Toc451803547"/>
      <w:r w:rsidRPr="00A35CB1">
        <w:t xml:space="preserve">Stereotype </w:t>
      </w:r>
      <w:bookmarkStart w:id="816" w:name="_0e6b4590279ac6f6ffa6d3b1c9a9cfa5"/>
      <w:r w:rsidRPr="00A35CB1">
        <w:t>Rule Model</w:t>
      </w:r>
      <w:bookmarkEnd w:id="815"/>
      <w:bookmarkEnd w:id="816"/>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817" w:name="_Toc451803548"/>
      <w:r w:rsidRPr="00A35CB1">
        <w:t xml:space="preserve">Stereotype </w:t>
      </w:r>
      <w:bookmarkStart w:id="818" w:name="_112a415a816b7acb7ed7f07fd89cb63a"/>
      <w:r w:rsidRPr="00A35CB1">
        <w:t>Subset of</w:t>
      </w:r>
      <w:bookmarkEnd w:id="817"/>
      <w:bookmarkEnd w:id="818"/>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3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819" w:name="_Toc451803549"/>
      <w:r w:rsidRPr="00A35CB1">
        <w:lastRenderedPageBreak/>
        <w:t xml:space="preserve">Stereotype </w:t>
      </w:r>
      <w:bookmarkStart w:id="820" w:name="_978aa128209fd3c95207cc91c707ef32"/>
      <w:r w:rsidRPr="00A35CB1">
        <w:t>Subsumes</w:t>
      </w:r>
      <w:bookmarkEnd w:id="819"/>
      <w:bookmarkEnd w:id="820"/>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821" w:name="_Toc451803550"/>
      <w:r w:rsidRPr="00A35CB1">
        <w:t>SIMF Profile::</w:t>
      </w:r>
      <w:bookmarkStart w:id="822" w:name="_57f447f181d86ca858c6752d08003952"/>
      <w:r w:rsidRPr="00A35CB1">
        <w:t>SIMF Computation Rules</w:t>
      </w:r>
      <w:bookmarkEnd w:id="821"/>
      <w:bookmarkEnd w:id="822"/>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823" w:name="_Toc451803551"/>
      <w:r w:rsidRPr="00A35CB1">
        <w:t>Diagram SIMF Computation Rules</w:t>
      </w:r>
      <w:bookmarkEnd w:id="823"/>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35"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824" w:name="_Toc451803552"/>
      <w:r w:rsidRPr="00A35CB1">
        <w:t xml:space="preserve">Class </w:t>
      </w:r>
      <w:bookmarkStart w:id="825" w:name="_4dcf4b5884925d444819a469fd70ce00"/>
      <w:r w:rsidRPr="00A35CB1">
        <w:t>ExistsRule</w:t>
      </w:r>
      <w:bookmarkEnd w:id="824"/>
      <w:bookmarkEnd w:id="825"/>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826" w:name="_Toc451803553"/>
      <w:r w:rsidRPr="00A35CB1">
        <w:t xml:space="preserve">Class </w:t>
      </w:r>
      <w:bookmarkStart w:id="827" w:name="_484cfaf11b717803a5dfed5261713884"/>
      <w:r w:rsidRPr="00A35CB1">
        <w:t>List First</w:t>
      </w:r>
      <w:bookmarkEnd w:id="826"/>
      <w:bookmarkEnd w:id="827"/>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828" w:name="_Toc451803554"/>
      <w:r w:rsidRPr="00A35CB1">
        <w:t xml:space="preserve">Class </w:t>
      </w:r>
      <w:bookmarkStart w:id="829" w:name="_788fab166dc4f7ae3b25071be27cb5d7"/>
      <w:r w:rsidRPr="00A35CB1">
        <w:t>MapID</w:t>
      </w:r>
      <w:bookmarkEnd w:id="828"/>
      <w:bookmarkEnd w:id="829"/>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830" w:name="_Toc451803555"/>
      <w:r w:rsidRPr="00A35CB1">
        <w:t xml:space="preserve">Class </w:t>
      </w:r>
      <w:bookmarkStart w:id="831" w:name="_7b2ad80ba8e04ff9ff1cb7b89d9ea1d3"/>
      <w:r w:rsidRPr="00A35CB1">
        <w:t>Rule Computation</w:t>
      </w:r>
      <w:bookmarkEnd w:id="830"/>
      <w:bookmarkEnd w:id="831"/>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832" w:name="_Toc451803556"/>
      <w:r w:rsidRPr="00A35CB1">
        <w:t xml:space="preserve">Class </w:t>
      </w:r>
      <w:bookmarkStart w:id="833" w:name="_b0fb97257aadb64b98244f139972622b"/>
      <w:r w:rsidRPr="00A35CB1">
        <w:t>Summarize</w:t>
      </w:r>
      <w:bookmarkEnd w:id="832"/>
      <w:bookmarkEnd w:id="833"/>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7507A0"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36"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834" w:name="_Toc451803557"/>
      <w:r>
        <w:lastRenderedPageBreak/>
        <w:t xml:space="preserve">Profile mapping to </w:t>
      </w:r>
      <w:r w:rsidR="0018758F">
        <w:t>SIMF Model</w:t>
      </w:r>
      <w:r>
        <w:t xml:space="preserve"> (Normative)</w:t>
      </w:r>
      <w:bookmarkEnd w:id="792"/>
      <w:bookmarkEnd w:id="793"/>
      <w:bookmarkEnd w:id="834"/>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835" w:name="_Toc451803558"/>
      <w:r>
        <w:t>SIMFProfileToModelMapping::High level representation</w:t>
      </w:r>
      <w:bookmarkEnd w:id="835"/>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836" w:name="_Toc451803559"/>
      <w:r>
        <w:t>Diagram: Anything</w:t>
      </w:r>
      <w:bookmarkEnd w:id="836"/>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7"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837" w:name="_Toc451803560"/>
      <w:r>
        <w:t>Diagram: Classes</w:t>
      </w:r>
      <w:bookmarkEnd w:id="837"/>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8"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838" w:name="_Toc451803561"/>
      <w:r>
        <w:lastRenderedPageBreak/>
        <w:t>Diagram: Lexical Structure</w:t>
      </w:r>
      <w:bookmarkEnd w:id="838"/>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39"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839" w:name="_Toc451803562"/>
      <w:r>
        <w:lastRenderedPageBreak/>
        <w:t>Diagram: Patterns</w:t>
      </w:r>
      <w:bookmarkEnd w:id="839"/>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0"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840" w:name="_Toc451803563"/>
      <w:r>
        <w:t>Diagram: Relationships</w:t>
      </w:r>
      <w:bookmarkEnd w:id="840"/>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1"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841" w:name="_Toc451803564"/>
      <w:r>
        <w:lastRenderedPageBreak/>
        <w:t>Diagram: Rules</w:t>
      </w:r>
      <w:bookmarkEnd w:id="841"/>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2"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842" w:name="_Toc451803565"/>
      <w:r>
        <w:lastRenderedPageBreak/>
        <w:t>Diagram: Types</w:t>
      </w:r>
      <w:bookmarkEnd w:id="842"/>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3"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843" w:name="_Toc451803566"/>
      <w:r>
        <w:lastRenderedPageBreak/>
        <w:t>Diagram: Values</w:t>
      </w:r>
      <w:bookmarkEnd w:id="843"/>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4"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844" w:name="_Toc451803567"/>
      <w:r>
        <w:lastRenderedPageBreak/>
        <w:t>SIMFProfileToModelMapping::Mapping rules</w:t>
      </w:r>
      <w:bookmarkEnd w:id="844"/>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845" w:name="_d8ad01faf8e5302a0d73c522f35776d5"/>
      <w:bookmarkStart w:id="846" w:name="_Toc451803568"/>
      <w:r>
        <w:t>Class Annotation value mapping</w:t>
      </w:r>
      <w:bookmarkEnd w:id="845"/>
      <w:bookmarkEnd w:id="846"/>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5"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847" w:name="_7896d198b6a73a137ef5d33db96fadd9"/>
      <w:bookmarkStart w:id="848" w:name="_Toc451803569"/>
      <w:r>
        <w:lastRenderedPageBreak/>
        <w:t>Class Association mapping</w:t>
      </w:r>
      <w:bookmarkEnd w:id="847"/>
      <w:bookmarkEnd w:id="848"/>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6"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849" w:name="_5939a525580e0038224bbfa40dafc7bc"/>
      <w:bookmarkStart w:id="850" w:name="_Toc451803570"/>
      <w:r>
        <w:t>Class Class mapping</w:t>
      </w:r>
      <w:bookmarkEnd w:id="849"/>
      <w:bookmarkEnd w:id="850"/>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7"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851" w:name="_9da763b040b6468e5e304af5c81aced3"/>
      <w:bookmarkStart w:id="852" w:name="_Toc451803571"/>
      <w:r>
        <w:t>Class Class property mapping</w:t>
      </w:r>
      <w:bookmarkEnd w:id="851"/>
      <w:bookmarkEnd w:id="852"/>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8"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853" w:name="_e25e753a613262e6005bea731d253cc7"/>
      <w:bookmarkStart w:id="854" w:name="_Toc451803572"/>
      <w:r>
        <w:lastRenderedPageBreak/>
        <w:t>Class Containment mapping</w:t>
      </w:r>
      <w:bookmarkEnd w:id="853"/>
      <w:bookmarkEnd w:id="854"/>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49"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855" w:name="_7ae71c143ad7af7d74723578b6f9712f"/>
      <w:bookmarkStart w:id="856" w:name="_Toc451803573"/>
      <w:r>
        <w:t>Class Enumeration mapping</w:t>
      </w:r>
      <w:bookmarkEnd w:id="855"/>
      <w:bookmarkEnd w:id="856"/>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0"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857" w:name="_c5303dd854004c6effd91bf51b769371"/>
      <w:bookmarkStart w:id="858" w:name="_Toc451803574"/>
      <w:r>
        <w:lastRenderedPageBreak/>
        <w:t>Class Equivalent property chain mapping</w:t>
      </w:r>
      <w:bookmarkEnd w:id="857"/>
      <w:bookmarkEnd w:id="858"/>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1"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859" w:name="_4c5421ad492f4798dccfbe5904a30478"/>
      <w:bookmarkStart w:id="860" w:name="_Toc451803575"/>
      <w:r>
        <w:t>Class Equivalent property mapping</w:t>
      </w:r>
      <w:bookmarkEnd w:id="859"/>
      <w:bookmarkEnd w:id="860"/>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2"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861" w:name="_6f38449199c370477c1d49920b399493"/>
      <w:bookmarkStart w:id="862" w:name="_Toc451803576"/>
      <w:r>
        <w:lastRenderedPageBreak/>
        <w:t>Class Equivalent with mapping</w:t>
      </w:r>
      <w:bookmarkEnd w:id="861"/>
      <w:bookmarkEnd w:id="862"/>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3"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863" w:name="_9af85530b89085cebf9fbb7cdc234bbf"/>
      <w:bookmarkStart w:id="864" w:name="_Toc451803577"/>
      <w:r>
        <w:t>Class Generalization mapping</w:t>
      </w:r>
      <w:bookmarkEnd w:id="863"/>
      <w:bookmarkEnd w:id="864"/>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4"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865" w:name="_1750ff60174be625e712162e1ea43d7c"/>
      <w:bookmarkStart w:id="866" w:name="_Toc451803578"/>
      <w:r>
        <w:lastRenderedPageBreak/>
        <w:t>Class Generalization set covering mapping</w:t>
      </w:r>
      <w:bookmarkEnd w:id="865"/>
      <w:bookmarkEnd w:id="866"/>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5"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867" w:name="_1159e23f5dd1fa271eae56eb2320f7e3"/>
      <w:bookmarkStart w:id="868" w:name="_Toc451803579"/>
      <w:r>
        <w:lastRenderedPageBreak/>
        <w:t>Class Generalization set disjoint mapping</w:t>
      </w:r>
      <w:bookmarkEnd w:id="867"/>
      <w:bookmarkEnd w:id="868"/>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6"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869" w:name="_798f40d68481f84b6e7484b88919a606"/>
      <w:bookmarkStart w:id="870" w:name="_Toc451803580"/>
      <w:r>
        <w:lastRenderedPageBreak/>
        <w:t>Class Is in context mapping</w:t>
      </w:r>
      <w:bookmarkEnd w:id="869"/>
      <w:bookmarkEnd w:id="870"/>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7"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871" w:name="_243088513e9025c4744664728dd0fb03"/>
      <w:bookmarkStart w:id="872" w:name="_Toc451803581"/>
      <w:r>
        <w:t>Class Mapping rule mapping</w:t>
      </w:r>
      <w:bookmarkEnd w:id="871"/>
      <w:bookmarkEnd w:id="872"/>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8"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873" w:name="_fbf06486cf43e2b8c4fa936b8e2e030c"/>
      <w:bookmarkStart w:id="874" w:name="_Toc451803582"/>
      <w:r>
        <w:t>Class Named element Mapping</w:t>
      </w:r>
      <w:bookmarkEnd w:id="873"/>
      <w:bookmarkEnd w:id="874"/>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59"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875" w:name="_2e91f93b80324a2afef1c902aaeb4b3d"/>
      <w:bookmarkStart w:id="876" w:name="_Toc451803583"/>
      <w:r>
        <w:lastRenderedPageBreak/>
        <w:t>Class Pattern property mapping</w:t>
      </w:r>
      <w:bookmarkEnd w:id="875"/>
      <w:bookmarkEnd w:id="876"/>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0"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877" w:name="_4f7d5a773cb788daa4c3e6f62e80dc9a"/>
      <w:bookmarkStart w:id="878" w:name="_Toc451803584"/>
      <w:r>
        <w:lastRenderedPageBreak/>
        <w:t>Class Property hierarchy mapping</w:t>
      </w:r>
      <w:bookmarkEnd w:id="877"/>
      <w:bookmarkEnd w:id="878"/>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1"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879" w:name="_3478fa12e0e32ab5633ae4a56099123a"/>
      <w:bookmarkStart w:id="880" w:name="_Toc451803585"/>
      <w:r>
        <w:lastRenderedPageBreak/>
        <w:t>Class Synonym mapping</w:t>
      </w:r>
      <w:bookmarkEnd w:id="879"/>
      <w:bookmarkEnd w:id="880"/>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2"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881" w:name="_Toc451803586"/>
      <w:r>
        <w:lastRenderedPageBreak/>
        <w:t>Concept Index</w:t>
      </w:r>
      <w:bookmarkEnd w:id="881"/>
    </w:p>
    <w:p w14:paraId="5630AA89" w14:textId="77777777" w:rsidR="0034545B" w:rsidRDefault="00803548" w:rsidP="00803548">
      <w:pPr>
        <w:pStyle w:val="BodyText"/>
        <w:rPr>
          <w:noProof/>
        </w:rPr>
        <w:sectPr w:rsidR="0034545B" w:rsidSect="0034545B">
          <w:footerReference w:type="even" r:id="rId163"/>
          <w:footerReference w:type="default" r:id="rId164"/>
          <w:pgSz w:w="11905" w:h="15840"/>
          <w:pgMar w:top="1080" w:right="720" w:bottom="1656" w:left="1440" w:header="720" w:footer="1080" w:gutter="0"/>
          <w:cols w:space="720"/>
        </w:sectPr>
      </w:pPr>
      <w:r>
        <w:fldChar w:fldCharType="begin"/>
      </w:r>
      <w:r>
        <w:instrText xml:space="preserve"> INDEX \c "2" \z "1033" </w:instrText>
      </w:r>
      <w:r>
        <w:fldChar w:fldCharType="separate"/>
      </w:r>
    </w:p>
    <w:p w14:paraId="240B21F6" w14:textId="77777777" w:rsidR="0034545B" w:rsidRDefault="0034545B">
      <w:pPr>
        <w:pStyle w:val="Index1"/>
        <w:tabs>
          <w:tab w:val="right" w:leader="dot" w:pos="4502"/>
        </w:tabs>
        <w:rPr>
          <w:noProof/>
        </w:rPr>
      </w:pPr>
      <w:r w:rsidRPr="00B728C6">
        <w:rPr>
          <w:rFonts w:cs="Arial"/>
          <w:noProof/>
        </w:rPr>
        <w:lastRenderedPageBreak/>
        <w:t>All</w:t>
      </w:r>
      <w:r>
        <w:rPr>
          <w:noProof/>
        </w:rPr>
        <w:t>, 70</w:t>
      </w:r>
    </w:p>
    <w:p w14:paraId="5A22AC30" w14:textId="77777777" w:rsidR="0034545B" w:rsidRDefault="0034545B">
      <w:pPr>
        <w:pStyle w:val="Index1"/>
        <w:tabs>
          <w:tab w:val="right" w:leader="dot" w:pos="4502"/>
        </w:tabs>
        <w:rPr>
          <w:noProof/>
        </w:rPr>
      </w:pPr>
      <w:r w:rsidRPr="00B728C6">
        <w:rPr>
          <w:rFonts w:cs="Arial"/>
          <w:noProof/>
        </w:rPr>
        <w:t>Annotation Property</w:t>
      </w:r>
      <w:r>
        <w:rPr>
          <w:noProof/>
        </w:rPr>
        <w:t>, 74</w:t>
      </w:r>
    </w:p>
    <w:p w14:paraId="7F3494C3" w14:textId="77777777" w:rsidR="0034545B" w:rsidRDefault="0034545B">
      <w:pPr>
        <w:pStyle w:val="Index1"/>
        <w:tabs>
          <w:tab w:val="right" w:leader="dot" w:pos="4502"/>
        </w:tabs>
        <w:rPr>
          <w:noProof/>
        </w:rPr>
      </w:pPr>
      <w:r w:rsidRPr="00B728C6">
        <w:rPr>
          <w:rFonts w:cs="Arial"/>
          <w:noProof/>
        </w:rPr>
        <w:t>Annotation Relationship Type</w:t>
      </w:r>
      <w:r>
        <w:rPr>
          <w:noProof/>
        </w:rPr>
        <w:t>, 75</w:t>
      </w:r>
    </w:p>
    <w:p w14:paraId="1F3BE930" w14:textId="77777777" w:rsidR="0034545B" w:rsidRDefault="0034545B">
      <w:pPr>
        <w:pStyle w:val="Index1"/>
        <w:tabs>
          <w:tab w:val="right" w:leader="dot" w:pos="4502"/>
        </w:tabs>
        <w:rPr>
          <w:noProof/>
        </w:rPr>
      </w:pPr>
      <w:r w:rsidRPr="00B728C6">
        <w:rPr>
          <w:rFonts w:cs="Arial"/>
          <w:noProof/>
        </w:rPr>
        <w:t>Annotation value mapping</w:t>
      </w:r>
      <w:r>
        <w:rPr>
          <w:noProof/>
        </w:rPr>
        <w:t>, 184</w:t>
      </w:r>
    </w:p>
    <w:p w14:paraId="586DA317" w14:textId="77777777" w:rsidR="0034545B" w:rsidRDefault="0034545B">
      <w:pPr>
        <w:pStyle w:val="Index1"/>
        <w:tabs>
          <w:tab w:val="right" w:leader="dot" w:pos="4502"/>
        </w:tabs>
        <w:rPr>
          <w:noProof/>
        </w:rPr>
      </w:pPr>
      <w:r w:rsidRPr="00B728C6">
        <w:rPr>
          <w:rFonts w:cs="Arial"/>
          <w:noProof/>
        </w:rPr>
        <w:t>Anything</w:t>
      </w:r>
      <w:r>
        <w:rPr>
          <w:noProof/>
        </w:rPr>
        <w:t>, 93</w:t>
      </w:r>
    </w:p>
    <w:p w14:paraId="01167C3B" w14:textId="77777777" w:rsidR="0034545B" w:rsidRDefault="0034545B">
      <w:pPr>
        <w:pStyle w:val="Index1"/>
        <w:tabs>
          <w:tab w:val="right" w:leader="dot" w:pos="4502"/>
        </w:tabs>
        <w:rPr>
          <w:noProof/>
        </w:rPr>
      </w:pPr>
      <w:r w:rsidRPr="00B728C6">
        <w:rPr>
          <w:rFonts w:cs="Arial"/>
          <w:noProof/>
        </w:rPr>
        <w:t>as facet</w:t>
      </w:r>
      <w:r>
        <w:rPr>
          <w:noProof/>
        </w:rPr>
        <w:t>, 85</w:t>
      </w:r>
    </w:p>
    <w:p w14:paraId="56A892DD" w14:textId="77777777" w:rsidR="0034545B" w:rsidRDefault="0034545B">
      <w:pPr>
        <w:pStyle w:val="Index1"/>
        <w:tabs>
          <w:tab w:val="right" w:leader="dot" w:pos="4502"/>
        </w:tabs>
        <w:rPr>
          <w:noProof/>
        </w:rPr>
      </w:pPr>
      <w:r w:rsidRPr="00B728C6">
        <w:rPr>
          <w:rFonts w:cs="Arial"/>
          <w:noProof/>
        </w:rPr>
        <w:t>Assert</w:t>
      </w:r>
      <w:r>
        <w:rPr>
          <w:noProof/>
        </w:rPr>
        <w:t>, 69</w:t>
      </w:r>
    </w:p>
    <w:p w14:paraId="1C17014E" w14:textId="77777777" w:rsidR="0034545B" w:rsidRDefault="0034545B">
      <w:pPr>
        <w:pStyle w:val="Index1"/>
        <w:tabs>
          <w:tab w:val="right" w:leader="dot" w:pos="4502"/>
        </w:tabs>
        <w:rPr>
          <w:noProof/>
        </w:rPr>
      </w:pPr>
      <w:r w:rsidRPr="00B728C6">
        <w:rPr>
          <w:rFonts w:cs="Arial"/>
          <w:noProof/>
        </w:rPr>
        <w:t>asserted by</w:t>
      </w:r>
      <w:r>
        <w:rPr>
          <w:noProof/>
        </w:rPr>
        <w:t>, 61</w:t>
      </w:r>
    </w:p>
    <w:p w14:paraId="3999C42F" w14:textId="77777777" w:rsidR="0034545B" w:rsidRDefault="0034545B">
      <w:pPr>
        <w:pStyle w:val="Index1"/>
        <w:tabs>
          <w:tab w:val="right" w:leader="dot" w:pos="4502"/>
        </w:tabs>
        <w:rPr>
          <w:noProof/>
        </w:rPr>
      </w:pPr>
      <w:r w:rsidRPr="00B728C6">
        <w:rPr>
          <w:rFonts w:cs="Arial"/>
          <w:noProof/>
        </w:rPr>
        <w:t>asserted type</w:t>
      </w:r>
      <w:r>
        <w:rPr>
          <w:noProof/>
        </w:rPr>
        <w:t>, 61</w:t>
      </w:r>
    </w:p>
    <w:p w14:paraId="5B08176A" w14:textId="77777777" w:rsidR="0034545B" w:rsidRDefault="0034545B">
      <w:pPr>
        <w:pStyle w:val="Index1"/>
        <w:tabs>
          <w:tab w:val="right" w:leader="dot" w:pos="4502"/>
        </w:tabs>
        <w:rPr>
          <w:noProof/>
        </w:rPr>
      </w:pPr>
      <w:r w:rsidRPr="00B728C6">
        <w:rPr>
          <w:rFonts w:cs="Arial"/>
          <w:noProof/>
        </w:rPr>
        <w:t>Assertion</w:t>
      </w:r>
      <w:r>
        <w:rPr>
          <w:noProof/>
        </w:rPr>
        <w:t>, 93</w:t>
      </w:r>
    </w:p>
    <w:p w14:paraId="60771D44" w14:textId="77777777" w:rsidR="0034545B" w:rsidRDefault="0034545B">
      <w:pPr>
        <w:pStyle w:val="Index1"/>
        <w:tabs>
          <w:tab w:val="right" w:leader="dot" w:pos="4502"/>
        </w:tabs>
        <w:rPr>
          <w:noProof/>
        </w:rPr>
      </w:pPr>
      <w:r w:rsidRPr="00B728C6">
        <w:rPr>
          <w:rFonts w:cs="Arial"/>
          <w:noProof/>
        </w:rPr>
        <w:t>Association mapping</w:t>
      </w:r>
      <w:r>
        <w:rPr>
          <w:noProof/>
        </w:rPr>
        <w:t>, 185</w:t>
      </w:r>
    </w:p>
    <w:p w14:paraId="54AA98C9" w14:textId="77777777" w:rsidR="0034545B" w:rsidRDefault="0034545B">
      <w:pPr>
        <w:pStyle w:val="Index1"/>
        <w:tabs>
          <w:tab w:val="right" w:leader="dot" w:pos="4502"/>
        </w:tabs>
        <w:rPr>
          <w:noProof/>
        </w:rPr>
      </w:pPr>
      <w:r w:rsidRPr="00B728C6">
        <w:rPr>
          <w:rFonts w:cs="Arial"/>
          <w:noProof/>
        </w:rPr>
        <w:t>at once</w:t>
      </w:r>
      <w:r>
        <w:rPr>
          <w:noProof/>
        </w:rPr>
        <w:t>, 79</w:t>
      </w:r>
    </w:p>
    <w:p w14:paraId="2FB4441E" w14:textId="77777777" w:rsidR="0034545B" w:rsidRDefault="0034545B">
      <w:pPr>
        <w:pStyle w:val="Index1"/>
        <w:tabs>
          <w:tab w:val="right" w:leader="dot" w:pos="4502"/>
        </w:tabs>
        <w:rPr>
          <w:noProof/>
        </w:rPr>
      </w:pPr>
      <w:r w:rsidRPr="00B728C6">
        <w:rPr>
          <w:rFonts w:cs="Arial"/>
          <w:noProof/>
        </w:rPr>
        <w:t>Base Unit Type</w:t>
      </w:r>
      <w:r>
        <w:rPr>
          <w:noProof/>
        </w:rPr>
        <w:t>, 102</w:t>
      </w:r>
    </w:p>
    <w:p w14:paraId="31A5F85C" w14:textId="77777777" w:rsidR="0034545B" w:rsidRDefault="0034545B">
      <w:pPr>
        <w:pStyle w:val="Index1"/>
        <w:tabs>
          <w:tab w:val="right" w:leader="dot" w:pos="4502"/>
        </w:tabs>
        <w:rPr>
          <w:noProof/>
        </w:rPr>
      </w:pPr>
      <w:r w:rsidRPr="00B728C6">
        <w:rPr>
          <w:rFonts w:cs="Arial"/>
          <w:noProof/>
        </w:rPr>
        <w:t>binding</w:t>
      </w:r>
      <w:r>
        <w:rPr>
          <w:noProof/>
        </w:rPr>
        <w:t>, 88</w:t>
      </w:r>
    </w:p>
    <w:p w14:paraId="4735A382" w14:textId="77777777" w:rsidR="0034545B" w:rsidRDefault="0034545B">
      <w:pPr>
        <w:pStyle w:val="Index1"/>
        <w:tabs>
          <w:tab w:val="right" w:leader="dot" w:pos="4502"/>
        </w:tabs>
        <w:rPr>
          <w:noProof/>
        </w:rPr>
      </w:pPr>
      <w:r w:rsidRPr="00B728C6">
        <w:rPr>
          <w:rFonts w:cs="Arial"/>
          <w:noProof/>
        </w:rPr>
        <w:t>Binding</w:t>
      </w:r>
      <w:r>
        <w:rPr>
          <w:noProof/>
        </w:rPr>
        <w:t>, 87</w:t>
      </w:r>
    </w:p>
    <w:p w14:paraId="6FCE9401" w14:textId="77777777" w:rsidR="0034545B" w:rsidRDefault="0034545B">
      <w:pPr>
        <w:pStyle w:val="Index1"/>
        <w:tabs>
          <w:tab w:val="right" w:leader="dot" w:pos="4502"/>
        </w:tabs>
        <w:rPr>
          <w:noProof/>
        </w:rPr>
      </w:pPr>
      <w:r w:rsidRPr="00B728C6">
        <w:rPr>
          <w:rFonts w:cs="Arial"/>
          <w:noProof/>
        </w:rPr>
        <w:t>binds</w:t>
      </w:r>
      <w:r>
        <w:rPr>
          <w:noProof/>
        </w:rPr>
        <w:t>, 88, 89</w:t>
      </w:r>
    </w:p>
    <w:p w14:paraId="6310EC23" w14:textId="77777777" w:rsidR="0034545B" w:rsidRDefault="0034545B">
      <w:pPr>
        <w:pStyle w:val="Index1"/>
        <w:tabs>
          <w:tab w:val="right" w:leader="dot" w:pos="4502"/>
        </w:tabs>
        <w:rPr>
          <w:noProof/>
        </w:rPr>
      </w:pPr>
      <w:r w:rsidRPr="00B728C6">
        <w:rPr>
          <w:rFonts w:cs="Arial"/>
          <w:noProof/>
        </w:rPr>
        <w:t>Boolean</w:t>
      </w:r>
      <w:r>
        <w:rPr>
          <w:noProof/>
        </w:rPr>
        <w:t>, 103</w:t>
      </w:r>
    </w:p>
    <w:p w14:paraId="1B3FEBA2" w14:textId="77777777" w:rsidR="0034545B" w:rsidRDefault="0034545B">
      <w:pPr>
        <w:pStyle w:val="Index1"/>
        <w:tabs>
          <w:tab w:val="right" w:leader="dot" w:pos="4502"/>
        </w:tabs>
        <w:rPr>
          <w:noProof/>
        </w:rPr>
      </w:pPr>
      <w:r w:rsidRPr="00B728C6">
        <w:rPr>
          <w:rFonts w:cs="Arial"/>
          <w:noProof/>
        </w:rPr>
        <w:t>bound by</w:t>
      </w:r>
      <w:r>
        <w:rPr>
          <w:noProof/>
        </w:rPr>
        <w:t>, 89</w:t>
      </w:r>
    </w:p>
    <w:p w14:paraId="7E3F756C" w14:textId="77777777" w:rsidR="0034545B" w:rsidRDefault="0034545B">
      <w:pPr>
        <w:pStyle w:val="Index1"/>
        <w:tabs>
          <w:tab w:val="right" w:leader="dot" w:pos="4502"/>
        </w:tabs>
        <w:rPr>
          <w:noProof/>
        </w:rPr>
      </w:pPr>
      <w:r w:rsidRPr="00B728C6">
        <w:rPr>
          <w:rFonts w:cs="Arial"/>
          <w:noProof/>
        </w:rPr>
        <w:t>bound in</w:t>
      </w:r>
      <w:r>
        <w:rPr>
          <w:noProof/>
        </w:rPr>
        <w:t>, 88</w:t>
      </w:r>
    </w:p>
    <w:p w14:paraId="6388ACB0" w14:textId="77777777" w:rsidR="0034545B" w:rsidRDefault="0034545B">
      <w:pPr>
        <w:pStyle w:val="Index1"/>
        <w:tabs>
          <w:tab w:val="right" w:leader="dot" w:pos="4502"/>
        </w:tabs>
        <w:rPr>
          <w:noProof/>
        </w:rPr>
      </w:pPr>
      <w:r w:rsidRPr="00B728C6">
        <w:rPr>
          <w:rFonts w:cs="Arial"/>
          <w:noProof/>
        </w:rPr>
        <w:t>Bound in situation</w:t>
      </w:r>
      <w:r>
        <w:rPr>
          <w:noProof/>
        </w:rPr>
        <w:t>, 88</w:t>
      </w:r>
    </w:p>
    <w:p w14:paraId="0D55D0E7" w14:textId="77777777" w:rsidR="0034545B" w:rsidRDefault="0034545B">
      <w:pPr>
        <w:pStyle w:val="Index1"/>
        <w:tabs>
          <w:tab w:val="right" w:leader="dot" w:pos="4502"/>
        </w:tabs>
        <w:rPr>
          <w:noProof/>
        </w:rPr>
      </w:pPr>
      <w:r w:rsidRPr="00B728C6">
        <w:rPr>
          <w:rFonts w:cs="Arial"/>
          <w:noProof/>
        </w:rPr>
        <w:t>Bound individual</w:t>
      </w:r>
      <w:r>
        <w:rPr>
          <w:noProof/>
        </w:rPr>
        <w:t>, 88</w:t>
      </w:r>
    </w:p>
    <w:p w14:paraId="303BF626" w14:textId="77777777" w:rsidR="0034545B" w:rsidRDefault="0034545B">
      <w:pPr>
        <w:pStyle w:val="Index1"/>
        <w:tabs>
          <w:tab w:val="right" w:leader="dot" w:pos="4502"/>
        </w:tabs>
        <w:rPr>
          <w:noProof/>
        </w:rPr>
      </w:pPr>
      <w:r w:rsidRPr="00B728C6">
        <w:rPr>
          <w:rFonts w:cs="Arial"/>
          <w:noProof/>
        </w:rPr>
        <w:t>Bound property</w:t>
      </w:r>
      <w:r>
        <w:rPr>
          <w:noProof/>
        </w:rPr>
        <w:t>, 88</w:t>
      </w:r>
    </w:p>
    <w:p w14:paraId="075EED8B" w14:textId="77777777" w:rsidR="0034545B" w:rsidRDefault="0034545B">
      <w:pPr>
        <w:pStyle w:val="Index1"/>
        <w:tabs>
          <w:tab w:val="right" w:leader="dot" w:pos="4502"/>
        </w:tabs>
        <w:rPr>
          <w:noProof/>
        </w:rPr>
      </w:pPr>
      <w:r w:rsidRPr="00B728C6">
        <w:rPr>
          <w:rFonts w:cs="Arial"/>
          <w:noProof/>
        </w:rPr>
        <w:t>bound to</w:t>
      </w:r>
      <w:r>
        <w:rPr>
          <w:noProof/>
        </w:rPr>
        <w:t>, 88</w:t>
      </w:r>
    </w:p>
    <w:p w14:paraId="5FCBA9E3" w14:textId="77777777" w:rsidR="0034545B" w:rsidRDefault="0034545B">
      <w:pPr>
        <w:pStyle w:val="Index1"/>
        <w:tabs>
          <w:tab w:val="right" w:leader="dot" w:pos="4502"/>
        </w:tabs>
        <w:rPr>
          <w:noProof/>
        </w:rPr>
      </w:pPr>
      <w:r w:rsidRPr="00B728C6">
        <w:rPr>
          <w:rFonts w:cs="Arial"/>
          <w:noProof/>
        </w:rPr>
        <w:t>calls</w:t>
      </w:r>
      <w:r>
        <w:rPr>
          <w:noProof/>
        </w:rPr>
        <w:t>, 42, 43</w:t>
      </w:r>
    </w:p>
    <w:p w14:paraId="234152BE" w14:textId="77777777" w:rsidR="0034545B" w:rsidRDefault="0034545B">
      <w:pPr>
        <w:pStyle w:val="Index1"/>
        <w:tabs>
          <w:tab w:val="right" w:leader="dot" w:pos="4502"/>
        </w:tabs>
        <w:rPr>
          <w:noProof/>
        </w:rPr>
      </w:pPr>
      <w:r w:rsidRPr="00B728C6">
        <w:rPr>
          <w:rFonts w:cs="Arial"/>
          <w:noProof/>
        </w:rPr>
        <w:t>categorizes</w:t>
      </w:r>
      <w:r>
        <w:rPr>
          <w:noProof/>
        </w:rPr>
        <w:t>, 99</w:t>
      </w:r>
    </w:p>
    <w:p w14:paraId="1C0FFE5F" w14:textId="77777777" w:rsidR="0034545B" w:rsidRDefault="0034545B">
      <w:pPr>
        <w:pStyle w:val="Index1"/>
        <w:tabs>
          <w:tab w:val="right" w:leader="dot" w:pos="4502"/>
        </w:tabs>
        <w:rPr>
          <w:noProof/>
        </w:rPr>
      </w:pPr>
      <w:r w:rsidRPr="00B728C6">
        <w:rPr>
          <w:rFonts w:cs="Arial"/>
          <w:noProof/>
        </w:rPr>
        <w:t>Class mapping</w:t>
      </w:r>
      <w:r>
        <w:rPr>
          <w:noProof/>
        </w:rPr>
        <w:t>, 185</w:t>
      </w:r>
    </w:p>
    <w:p w14:paraId="2C9E3098" w14:textId="77777777" w:rsidR="0034545B" w:rsidRDefault="0034545B">
      <w:pPr>
        <w:pStyle w:val="Index1"/>
        <w:tabs>
          <w:tab w:val="right" w:leader="dot" w:pos="4502"/>
        </w:tabs>
        <w:rPr>
          <w:noProof/>
        </w:rPr>
      </w:pPr>
      <w:r w:rsidRPr="00B728C6">
        <w:rPr>
          <w:rFonts w:cs="Arial"/>
          <w:noProof/>
        </w:rPr>
        <w:t>Class property mapping</w:t>
      </w:r>
      <w:r>
        <w:rPr>
          <w:noProof/>
        </w:rPr>
        <w:t>, 186</w:t>
      </w:r>
    </w:p>
    <w:p w14:paraId="4BBB05E5" w14:textId="77777777" w:rsidR="0034545B" w:rsidRDefault="0034545B">
      <w:pPr>
        <w:pStyle w:val="Index1"/>
        <w:tabs>
          <w:tab w:val="right" w:leader="dot" w:pos="4502"/>
        </w:tabs>
        <w:rPr>
          <w:noProof/>
        </w:rPr>
      </w:pPr>
      <w:r w:rsidRPr="00B728C6">
        <w:rPr>
          <w:rFonts w:cs="Arial"/>
          <w:noProof/>
        </w:rPr>
        <w:t>coerce</w:t>
      </w:r>
      <w:r>
        <w:rPr>
          <w:noProof/>
        </w:rPr>
        <w:t>, 60</w:t>
      </w:r>
    </w:p>
    <w:p w14:paraId="60DDF164" w14:textId="77777777" w:rsidR="0034545B" w:rsidRDefault="0034545B">
      <w:pPr>
        <w:pStyle w:val="Index1"/>
        <w:tabs>
          <w:tab w:val="right" w:leader="dot" w:pos="4502"/>
        </w:tabs>
        <w:rPr>
          <w:noProof/>
        </w:rPr>
      </w:pPr>
      <w:r w:rsidRPr="00B728C6">
        <w:rPr>
          <w:rFonts w:cs="Arial"/>
          <w:noProof/>
        </w:rPr>
        <w:t>computation</w:t>
      </w:r>
      <w:r>
        <w:rPr>
          <w:noProof/>
        </w:rPr>
        <w:t>, 61, 67</w:t>
      </w:r>
    </w:p>
    <w:p w14:paraId="3D8262F1" w14:textId="77777777" w:rsidR="0034545B" w:rsidRDefault="0034545B">
      <w:pPr>
        <w:pStyle w:val="Index1"/>
        <w:tabs>
          <w:tab w:val="right" w:leader="dot" w:pos="4502"/>
        </w:tabs>
        <w:rPr>
          <w:noProof/>
        </w:rPr>
      </w:pPr>
      <w:r w:rsidRPr="00B728C6">
        <w:rPr>
          <w:rFonts w:cs="Arial"/>
          <w:noProof/>
        </w:rPr>
        <w:t>Computed Facade</w:t>
      </w:r>
      <w:r>
        <w:rPr>
          <w:noProof/>
        </w:rPr>
        <w:t>, 59</w:t>
      </w:r>
    </w:p>
    <w:p w14:paraId="4E1A9AAE" w14:textId="77777777" w:rsidR="0034545B" w:rsidRDefault="0034545B">
      <w:pPr>
        <w:pStyle w:val="Index1"/>
        <w:tabs>
          <w:tab w:val="right" w:leader="dot" w:pos="4502"/>
        </w:tabs>
        <w:rPr>
          <w:noProof/>
        </w:rPr>
      </w:pPr>
      <w:r w:rsidRPr="00B728C6">
        <w:rPr>
          <w:rFonts w:cs="Arial"/>
          <w:noProof/>
        </w:rPr>
        <w:t>Computed Fact</w:t>
      </w:r>
      <w:r>
        <w:rPr>
          <w:noProof/>
        </w:rPr>
        <w:t>, 39</w:t>
      </w:r>
    </w:p>
    <w:p w14:paraId="6DACEAF6" w14:textId="77777777" w:rsidR="0034545B" w:rsidRDefault="0034545B">
      <w:pPr>
        <w:pStyle w:val="Index1"/>
        <w:tabs>
          <w:tab w:val="right" w:leader="dot" w:pos="4502"/>
        </w:tabs>
        <w:rPr>
          <w:noProof/>
        </w:rPr>
      </w:pPr>
      <w:r w:rsidRPr="00B728C6">
        <w:rPr>
          <w:rFonts w:cs="Arial"/>
          <w:noProof/>
        </w:rPr>
        <w:t>concept rule</w:t>
      </w:r>
      <w:r>
        <w:rPr>
          <w:noProof/>
        </w:rPr>
        <w:t>, 64</w:t>
      </w:r>
    </w:p>
    <w:p w14:paraId="1DBED2D6" w14:textId="77777777" w:rsidR="0034545B" w:rsidRDefault="0034545B">
      <w:pPr>
        <w:pStyle w:val="Index1"/>
        <w:tabs>
          <w:tab w:val="right" w:leader="dot" w:pos="4502"/>
        </w:tabs>
        <w:rPr>
          <w:noProof/>
        </w:rPr>
      </w:pPr>
      <w:r w:rsidRPr="00B728C6">
        <w:rPr>
          <w:rFonts w:cs="Arial"/>
          <w:noProof/>
        </w:rPr>
        <w:t>Conceptual Package</w:t>
      </w:r>
      <w:r>
        <w:rPr>
          <w:noProof/>
        </w:rPr>
        <w:t>, 52</w:t>
      </w:r>
    </w:p>
    <w:p w14:paraId="3CAB0BC6" w14:textId="77777777" w:rsidR="0034545B" w:rsidRDefault="0034545B">
      <w:pPr>
        <w:pStyle w:val="Index1"/>
        <w:tabs>
          <w:tab w:val="right" w:leader="dot" w:pos="4502"/>
        </w:tabs>
        <w:rPr>
          <w:noProof/>
        </w:rPr>
      </w:pPr>
      <w:r w:rsidRPr="00B728C6">
        <w:rPr>
          <w:rFonts w:cs="Arial"/>
          <w:noProof/>
        </w:rPr>
        <w:t>condition</w:t>
      </w:r>
      <w:r>
        <w:rPr>
          <w:noProof/>
        </w:rPr>
        <w:t>, 61, 63, 67, 68, 78</w:t>
      </w:r>
    </w:p>
    <w:p w14:paraId="08EF6EF8" w14:textId="77777777" w:rsidR="0034545B" w:rsidRDefault="0034545B">
      <w:pPr>
        <w:pStyle w:val="Index1"/>
        <w:tabs>
          <w:tab w:val="right" w:leader="dot" w:pos="4502"/>
        </w:tabs>
        <w:rPr>
          <w:noProof/>
        </w:rPr>
      </w:pPr>
      <w:r w:rsidRPr="00B728C6">
        <w:rPr>
          <w:rFonts w:cs="Arial"/>
          <w:noProof/>
        </w:rPr>
        <w:t>Conditional Constraint</w:t>
      </w:r>
      <w:r>
        <w:rPr>
          <w:noProof/>
        </w:rPr>
        <w:t>, 77</w:t>
      </w:r>
    </w:p>
    <w:p w14:paraId="6480D0DF" w14:textId="77777777" w:rsidR="0034545B" w:rsidRDefault="0034545B">
      <w:pPr>
        <w:pStyle w:val="Index1"/>
        <w:tabs>
          <w:tab w:val="right" w:leader="dot" w:pos="4502"/>
        </w:tabs>
        <w:rPr>
          <w:noProof/>
        </w:rPr>
      </w:pPr>
      <w:r w:rsidRPr="00B728C6">
        <w:rPr>
          <w:rFonts w:cs="Arial"/>
          <w:noProof/>
        </w:rPr>
        <w:t>Constant Reference</w:t>
      </w:r>
      <w:r>
        <w:rPr>
          <w:noProof/>
        </w:rPr>
        <w:t>, 39</w:t>
      </w:r>
    </w:p>
    <w:p w14:paraId="3CD9DE5E" w14:textId="77777777" w:rsidR="0034545B" w:rsidRDefault="0034545B">
      <w:pPr>
        <w:pStyle w:val="Index1"/>
        <w:tabs>
          <w:tab w:val="right" w:leader="dot" w:pos="4502"/>
        </w:tabs>
        <w:rPr>
          <w:noProof/>
        </w:rPr>
      </w:pPr>
      <w:r w:rsidRPr="00B728C6">
        <w:rPr>
          <w:rFonts w:cs="Arial"/>
          <w:noProof/>
        </w:rPr>
        <w:t>Constant Value</w:t>
      </w:r>
      <w:r>
        <w:rPr>
          <w:noProof/>
        </w:rPr>
        <w:t>, 40</w:t>
      </w:r>
    </w:p>
    <w:p w14:paraId="0D349072" w14:textId="77777777" w:rsidR="0034545B" w:rsidRDefault="0034545B">
      <w:pPr>
        <w:pStyle w:val="Index1"/>
        <w:tabs>
          <w:tab w:val="right" w:leader="dot" w:pos="4502"/>
        </w:tabs>
        <w:rPr>
          <w:noProof/>
        </w:rPr>
      </w:pPr>
      <w:r w:rsidRPr="00B728C6">
        <w:rPr>
          <w:rFonts w:cs="Arial"/>
          <w:noProof/>
        </w:rPr>
        <w:t>constrained by</w:t>
      </w:r>
      <w:r>
        <w:rPr>
          <w:noProof/>
        </w:rPr>
        <w:t>, 84, 94</w:t>
      </w:r>
    </w:p>
    <w:p w14:paraId="34962627" w14:textId="77777777" w:rsidR="0034545B" w:rsidRDefault="0034545B">
      <w:pPr>
        <w:pStyle w:val="Index1"/>
        <w:tabs>
          <w:tab w:val="right" w:leader="dot" w:pos="4502"/>
        </w:tabs>
        <w:rPr>
          <w:noProof/>
        </w:rPr>
      </w:pPr>
      <w:r w:rsidRPr="00B728C6">
        <w:rPr>
          <w:rFonts w:cs="Arial"/>
          <w:noProof/>
        </w:rPr>
        <w:t>constrains</w:t>
      </w:r>
      <w:r>
        <w:rPr>
          <w:noProof/>
        </w:rPr>
        <w:t>, 81, 83, 84, 85</w:t>
      </w:r>
    </w:p>
    <w:p w14:paraId="7F427D9B" w14:textId="77777777" w:rsidR="0034545B" w:rsidRDefault="0034545B">
      <w:pPr>
        <w:pStyle w:val="Index1"/>
        <w:tabs>
          <w:tab w:val="right" w:leader="dot" w:pos="4502"/>
        </w:tabs>
        <w:rPr>
          <w:noProof/>
        </w:rPr>
      </w:pPr>
      <w:r w:rsidRPr="00B728C6">
        <w:rPr>
          <w:rFonts w:cs="Arial"/>
          <w:noProof/>
        </w:rPr>
        <w:t>Containment mapping</w:t>
      </w:r>
      <w:r>
        <w:rPr>
          <w:noProof/>
        </w:rPr>
        <w:t>, 187</w:t>
      </w:r>
    </w:p>
    <w:p w14:paraId="34D9A28A" w14:textId="77777777" w:rsidR="0034545B" w:rsidRDefault="0034545B">
      <w:pPr>
        <w:pStyle w:val="Index1"/>
        <w:tabs>
          <w:tab w:val="right" w:leader="dot" w:pos="4502"/>
        </w:tabs>
        <w:rPr>
          <w:noProof/>
        </w:rPr>
      </w:pPr>
      <w:r w:rsidRPr="00B728C6">
        <w:rPr>
          <w:rFonts w:cs="Arial"/>
          <w:noProof/>
        </w:rPr>
        <w:t>Context</w:t>
      </w:r>
      <w:r>
        <w:rPr>
          <w:noProof/>
        </w:rPr>
        <w:t>, 93</w:t>
      </w:r>
    </w:p>
    <w:p w14:paraId="1C3D4C18" w14:textId="77777777" w:rsidR="0034545B" w:rsidRDefault="0034545B">
      <w:pPr>
        <w:pStyle w:val="Index1"/>
        <w:tabs>
          <w:tab w:val="right" w:leader="dot" w:pos="4502"/>
        </w:tabs>
        <w:rPr>
          <w:noProof/>
        </w:rPr>
      </w:pPr>
      <w:r w:rsidRPr="00B728C6">
        <w:rPr>
          <w:rFonts w:cs="Arial"/>
          <w:noProof/>
        </w:rPr>
        <w:t>contextualizes</w:t>
      </w:r>
      <w:r>
        <w:rPr>
          <w:noProof/>
        </w:rPr>
        <w:t>, 41, 94</w:t>
      </w:r>
    </w:p>
    <w:p w14:paraId="769D04E4" w14:textId="77777777" w:rsidR="0034545B" w:rsidRDefault="0034545B">
      <w:pPr>
        <w:pStyle w:val="Index1"/>
        <w:tabs>
          <w:tab w:val="right" w:leader="dot" w:pos="4502"/>
        </w:tabs>
        <w:rPr>
          <w:noProof/>
        </w:rPr>
      </w:pPr>
      <w:r w:rsidRPr="00B728C6">
        <w:rPr>
          <w:rFonts w:cs="Arial"/>
          <w:noProof/>
        </w:rPr>
        <w:t>Covering Constraint</w:t>
      </w:r>
      <w:r>
        <w:rPr>
          <w:noProof/>
        </w:rPr>
        <w:t>, 78</w:t>
      </w:r>
    </w:p>
    <w:p w14:paraId="00D1864F" w14:textId="77777777" w:rsidR="0034545B" w:rsidRDefault="0034545B">
      <w:pPr>
        <w:pStyle w:val="Index1"/>
        <w:tabs>
          <w:tab w:val="right" w:leader="dot" w:pos="4502"/>
        </w:tabs>
        <w:rPr>
          <w:noProof/>
        </w:rPr>
      </w:pPr>
      <w:r w:rsidRPr="00B728C6">
        <w:rPr>
          <w:rFonts w:cs="Arial"/>
          <w:noProof/>
        </w:rPr>
        <w:t>Default</w:t>
      </w:r>
      <w:r>
        <w:rPr>
          <w:noProof/>
        </w:rPr>
        <w:t>, 69</w:t>
      </w:r>
    </w:p>
    <w:p w14:paraId="011A3256" w14:textId="77777777" w:rsidR="0034545B" w:rsidRDefault="0034545B">
      <w:pPr>
        <w:pStyle w:val="Index1"/>
        <w:tabs>
          <w:tab w:val="right" w:leader="dot" w:pos="4502"/>
        </w:tabs>
        <w:rPr>
          <w:noProof/>
        </w:rPr>
      </w:pPr>
      <w:r w:rsidRPr="00B728C6">
        <w:rPr>
          <w:rFonts w:cs="Arial"/>
          <w:noProof/>
        </w:rPr>
        <w:t>defaut</w:t>
      </w:r>
      <w:r>
        <w:rPr>
          <w:noProof/>
        </w:rPr>
        <w:t>, 68</w:t>
      </w:r>
    </w:p>
    <w:p w14:paraId="6509B21B" w14:textId="77777777" w:rsidR="0034545B" w:rsidRDefault="0034545B">
      <w:pPr>
        <w:pStyle w:val="Index1"/>
        <w:tabs>
          <w:tab w:val="right" w:leader="dot" w:pos="4502"/>
        </w:tabs>
        <w:rPr>
          <w:noProof/>
        </w:rPr>
      </w:pPr>
      <w:r w:rsidRPr="00B728C6">
        <w:rPr>
          <w:rFonts w:cs="Arial"/>
          <w:noProof/>
        </w:rPr>
        <w:t>defined in</w:t>
      </w:r>
      <w:r>
        <w:rPr>
          <w:noProof/>
        </w:rPr>
        <w:t>, 53, 93</w:t>
      </w:r>
    </w:p>
    <w:p w14:paraId="4002A93C" w14:textId="77777777" w:rsidR="0034545B" w:rsidRDefault="0034545B">
      <w:pPr>
        <w:pStyle w:val="Index1"/>
        <w:tabs>
          <w:tab w:val="right" w:leader="dot" w:pos="4502"/>
        </w:tabs>
        <w:rPr>
          <w:noProof/>
        </w:rPr>
      </w:pPr>
      <w:r w:rsidRPr="00B728C6">
        <w:rPr>
          <w:rFonts w:cs="Arial"/>
          <w:noProof/>
        </w:rPr>
        <w:t>defined within system</w:t>
      </w:r>
      <w:r>
        <w:rPr>
          <w:noProof/>
        </w:rPr>
        <w:t>, 104, 106</w:t>
      </w:r>
    </w:p>
    <w:p w14:paraId="412331D9" w14:textId="77777777" w:rsidR="0034545B" w:rsidRDefault="0034545B">
      <w:pPr>
        <w:pStyle w:val="Index1"/>
        <w:tabs>
          <w:tab w:val="right" w:leader="dot" w:pos="4502"/>
        </w:tabs>
        <w:rPr>
          <w:noProof/>
        </w:rPr>
      </w:pPr>
      <w:r w:rsidRPr="00B728C6">
        <w:rPr>
          <w:rFonts w:cs="Arial"/>
          <w:noProof/>
        </w:rPr>
        <w:t>defines</w:t>
      </w:r>
      <w:r>
        <w:rPr>
          <w:noProof/>
        </w:rPr>
        <w:t>, 53, 54</w:t>
      </w:r>
    </w:p>
    <w:p w14:paraId="7E3C1D82" w14:textId="77777777" w:rsidR="0034545B" w:rsidRDefault="0034545B">
      <w:pPr>
        <w:pStyle w:val="Index1"/>
        <w:tabs>
          <w:tab w:val="right" w:leader="dot" w:pos="4502"/>
        </w:tabs>
        <w:rPr>
          <w:noProof/>
        </w:rPr>
      </w:pPr>
      <w:r w:rsidRPr="00B728C6">
        <w:rPr>
          <w:rFonts w:cs="Arial"/>
          <w:noProof/>
        </w:rPr>
        <w:t>Definition</w:t>
      </w:r>
      <w:r>
        <w:rPr>
          <w:noProof/>
        </w:rPr>
        <w:t>, 52, 53</w:t>
      </w:r>
    </w:p>
    <w:p w14:paraId="6344EF99" w14:textId="77777777" w:rsidR="0034545B" w:rsidRDefault="0034545B">
      <w:pPr>
        <w:pStyle w:val="Index1"/>
        <w:tabs>
          <w:tab w:val="right" w:leader="dot" w:pos="4502"/>
        </w:tabs>
        <w:rPr>
          <w:noProof/>
        </w:rPr>
      </w:pPr>
      <w:r w:rsidRPr="00B728C6">
        <w:rPr>
          <w:rFonts w:cs="Arial"/>
          <w:noProof/>
        </w:rPr>
        <w:t>defult</w:t>
      </w:r>
      <w:r>
        <w:rPr>
          <w:noProof/>
        </w:rPr>
        <w:t>, 60</w:t>
      </w:r>
    </w:p>
    <w:p w14:paraId="66A8A5A9" w14:textId="77777777" w:rsidR="0034545B" w:rsidRDefault="0034545B">
      <w:pPr>
        <w:pStyle w:val="Index1"/>
        <w:tabs>
          <w:tab w:val="right" w:leader="dot" w:pos="4502"/>
        </w:tabs>
        <w:rPr>
          <w:noProof/>
        </w:rPr>
      </w:pPr>
      <w:r w:rsidRPr="00B728C6">
        <w:rPr>
          <w:rFonts w:cs="Arial"/>
          <w:noProof/>
        </w:rPr>
        <w:t>described by</w:t>
      </w:r>
      <w:r>
        <w:rPr>
          <w:noProof/>
        </w:rPr>
        <w:t>, 53, 93</w:t>
      </w:r>
    </w:p>
    <w:p w14:paraId="6EE81F81" w14:textId="77777777" w:rsidR="0034545B" w:rsidRDefault="0034545B">
      <w:pPr>
        <w:pStyle w:val="Index1"/>
        <w:tabs>
          <w:tab w:val="right" w:leader="dot" w:pos="4502"/>
        </w:tabs>
        <w:rPr>
          <w:noProof/>
        </w:rPr>
      </w:pPr>
      <w:r w:rsidRPr="00B728C6">
        <w:rPr>
          <w:rFonts w:cs="Arial"/>
          <w:noProof/>
        </w:rPr>
        <w:t>describes</w:t>
      </w:r>
      <w:r>
        <w:rPr>
          <w:noProof/>
        </w:rPr>
        <w:t>, 53</w:t>
      </w:r>
    </w:p>
    <w:p w14:paraId="5A0D9345" w14:textId="77777777" w:rsidR="0034545B" w:rsidRDefault="0034545B">
      <w:pPr>
        <w:pStyle w:val="Index1"/>
        <w:tabs>
          <w:tab w:val="right" w:leader="dot" w:pos="4502"/>
        </w:tabs>
        <w:rPr>
          <w:noProof/>
        </w:rPr>
      </w:pPr>
      <w:r w:rsidRPr="00B728C6">
        <w:rPr>
          <w:rFonts w:cs="Arial"/>
          <w:noProof/>
        </w:rPr>
        <w:t>Disjoint</w:t>
      </w:r>
      <w:r>
        <w:rPr>
          <w:noProof/>
        </w:rPr>
        <w:t>, 78</w:t>
      </w:r>
    </w:p>
    <w:p w14:paraId="55D79E33" w14:textId="77777777" w:rsidR="0034545B" w:rsidRDefault="0034545B">
      <w:pPr>
        <w:pStyle w:val="Index1"/>
        <w:tabs>
          <w:tab w:val="right" w:leader="dot" w:pos="4502"/>
        </w:tabs>
        <w:rPr>
          <w:noProof/>
        </w:rPr>
      </w:pPr>
      <w:r w:rsidRPr="00B728C6">
        <w:rPr>
          <w:rFonts w:cs="Arial"/>
          <w:noProof/>
        </w:rPr>
        <w:t>Documentation</w:t>
      </w:r>
      <w:r>
        <w:rPr>
          <w:noProof/>
        </w:rPr>
        <w:t>, 53</w:t>
      </w:r>
    </w:p>
    <w:p w14:paraId="4BDCE617" w14:textId="77777777" w:rsidR="0034545B" w:rsidRDefault="0034545B">
      <w:pPr>
        <w:pStyle w:val="Index1"/>
        <w:tabs>
          <w:tab w:val="right" w:leader="dot" w:pos="4502"/>
        </w:tabs>
        <w:rPr>
          <w:noProof/>
        </w:rPr>
      </w:pPr>
      <w:r w:rsidRPr="00B728C6">
        <w:rPr>
          <w:rFonts w:cs="Arial"/>
          <w:noProof/>
        </w:rPr>
        <w:lastRenderedPageBreak/>
        <w:t>Entity</w:t>
      </w:r>
      <w:r>
        <w:rPr>
          <w:noProof/>
        </w:rPr>
        <w:t>, 94</w:t>
      </w:r>
    </w:p>
    <w:p w14:paraId="7473D8D8" w14:textId="77777777" w:rsidR="0034545B" w:rsidRDefault="0034545B">
      <w:pPr>
        <w:pStyle w:val="Index1"/>
        <w:tabs>
          <w:tab w:val="right" w:leader="dot" w:pos="4502"/>
        </w:tabs>
        <w:rPr>
          <w:noProof/>
        </w:rPr>
      </w:pPr>
      <w:r w:rsidRPr="00B728C6">
        <w:rPr>
          <w:rFonts w:cs="Arial"/>
          <w:noProof/>
        </w:rPr>
        <w:t>Enumerated</w:t>
      </w:r>
      <w:r>
        <w:rPr>
          <w:noProof/>
        </w:rPr>
        <w:t>, 79</w:t>
      </w:r>
    </w:p>
    <w:p w14:paraId="1B52C42B" w14:textId="77777777" w:rsidR="0034545B" w:rsidRDefault="0034545B">
      <w:pPr>
        <w:pStyle w:val="Index1"/>
        <w:tabs>
          <w:tab w:val="right" w:leader="dot" w:pos="4502"/>
        </w:tabs>
        <w:rPr>
          <w:noProof/>
        </w:rPr>
      </w:pPr>
      <w:r w:rsidRPr="00B728C6">
        <w:rPr>
          <w:rFonts w:cs="Arial"/>
          <w:noProof/>
        </w:rPr>
        <w:t>Enumeration mapping</w:t>
      </w:r>
      <w:r>
        <w:rPr>
          <w:noProof/>
        </w:rPr>
        <w:t>, 187</w:t>
      </w:r>
    </w:p>
    <w:p w14:paraId="513C5619" w14:textId="77777777" w:rsidR="0034545B" w:rsidRDefault="0034545B">
      <w:pPr>
        <w:pStyle w:val="Index1"/>
        <w:tabs>
          <w:tab w:val="right" w:leader="dot" w:pos="4502"/>
        </w:tabs>
        <w:rPr>
          <w:noProof/>
        </w:rPr>
      </w:pPr>
      <w:r w:rsidRPr="00B728C6">
        <w:rPr>
          <w:rFonts w:cs="Arial"/>
          <w:noProof/>
        </w:rPr>
        <w:t>Equality</w:t>
      </w:r>
      <w:r>
        <w:rPr>
          <w:noProof/>
        </w:rPr>
        <w:t>, 40</w:t>
      </w:r>
    </w:p>
    <w:p w14:paraId="12BFEAEE" w14:textId="77777777" w:rsidR="0034545B" w:rsidRDefault="0034545B">
      <w:pPr>
        <w:pStyle w:val="Index1"/>
        <w:tabs>
          <w:tab w:val="right" w:leader="dot" w:pos="4502"/>
        </w:tabs>
        <w:rPr>
          <w:noProof/>
        </w:rPr>
      </w:pPr>
      <w:r w:rsidRPr="00B728C6">
        <w:rPr>
          <w:rFonts w:cs="Arial"/>
          <w:noProof/>
        </w:rPr>
        <w:t>Equality Constraint</w:t>
      </w:r>
      <w:r>
        <w:rPr>
          <w:noProof/>
        </w:rPr>
        <w:t>, 40</w:t>
      </w:r>
    </w:p>
    <w:p w14:paraId="67A46AE0" w14:textId="77777777" w:rsidR="0034545B" w:rsidRDefault="0034545B">
      <w:pPr>
        <w:pStyle w:val="Index1"/>
        <w:tabs>
          <w:tab w:val="right" w:leader="dot" w:pos="4502"/>
        </w:tabs>
        <w:rPr>
          <w:noProof/>
        </w:rPr>
      </w:pPr>
      <w:r w:rsidRPr="00B728C6">
        <w:rPr>
          <w:rFonts w:cs="Arial"/>
          <w:noProof/>
        </w:rPr>
        <w:t>Equivalent</w:t>
      </w:r>
      <w:r>
        <w:rPr>
          <w:noProof/>
        </w:rPr>
        <w:t>, 79</w:t>
      </w:r>
    </w:p>
    <w:p w14:paraId="29A4F8FB" w14:textId="77777777" w:rsidR="0034545B" w:rsidRDefault="0034545B">
      <w:pPr>
        <w:pStyle w:val="Index1"/>
        <w:tabs>
          <w:tab w:val="right" w:leader="dot" w:pos="4502"/>
        </w:tabs>
        <w:rPr>
          <w:noProof/>
        </w:rPr>
      </w:pPr>
      <w:r w:rsidRPr="00B728C6">
        <w:rPr>
          <w:rFonts w:cs="Arial"/>
          <w:noProof/>
        </w:rPr>
        <w:t>Equivalent property chain mapping</w:t>
      </w:r>
      <w:r>
        <w:rPr>
          <w:noProof/>
        </w:rPr>
        <w:t>, 188</w:t>
      </w:r>
    </w:p>
    <w:p w14:paraId="38F07459" w14:textId="77777777" w:rsidR="0034545B" w:rsidRDefault="0034545B">
      <w:pPr>
        <w:pStyle w:val="Index1"/>
        <w:tabs>
          <w:tab w:val="right" w:leader="dot" w:pos="4502"/>
        </w:tabs>
        <w:rPr>
          <w:noProof/>
        </w:rPr>
      </w:pPr>
      <w:r w:rsidRPr="00B728C6">
        <w:rPr>
          <w:rFonts w:cs="Arial"/>
          <w:noProof/>
        </w:rPr>
        <w:t>Equivalent property mapping</w:t>
      </w:r>
      <w:r>
        <w:rPr>
          <w:noProof/>
        </w:rPr>
        <w:t>, 188</w:t>
      </w:r>
    </w:p>
    <w:p w14:paraId="7BAC58E3" w14:textId="77777777" w:rsidR="0034545B" w:rsidRDefault="0034545B">
      <w:pPr>
        <w:pStyle w:val="Index1"/>
        <w:tabs>
          <w:tab w:val="right" w:leader="dot" w:pos="4502"/>
        </w:tabs>
        <w:rPr>
          <w:noProof/>
        </w:rPr>
      </w:pPr>
      <w:r w:rsidRPr="00B728C6">
        <w:rPr>
          <w:rFonts w:cs="Arial"/>
          <w:noProof/>
        </w:rPr>
        <w:t>Equivalent with mapping</w:t>
      </w:r>
      <w:r>
        <w:rPr>
          <w:noProof/>
        </w:rPr>
        <w:t>, 189</w:t>
      </w:r>
    </w:p>
    <w:p w14:paraId="1DDB0583" w14:textId="77777777" w:rsidR="0034545B" w:rsidRDefault="0034545B">
      <w:pPr>
        <w:pStyle w:val="Index1"/>
        <w:tabs>
          <w:tab w:val="right" w:leader="dot" w:pos="4502"/>
        </w:tabs>
        <w:rPr>
          <w:noProof/>
        </w:rPr>
      </w:pPr>
      <w:r w:rsidRPr="00B728C6">
        <w:rPr>
          <w:rFonts w:cs="Arial"/>
          <w:noProof/>
        </w:rPr>
        <w:t>evaluates</w:t>
      </w:r>
      <w:r>
        <w:rPr>
          <w:noProof/>
        </w:rPr>
        <w:t>, 41</w:t>
      </w:r>
    </w:p>
    <w:p w14:paraId="766F2E9B" w14:textId="77777777" w:rsidR="0034545B" w:rsidRDefault="0034545B">
      <w:pPr>
        <w:pStyle w:val="Index1"/>
        <w:tabs>
          <w:tab w:val="right" w:leader="dot" w:pos="4502"/>
        </w:tabs>
        <w:rPr>
          <w:noProof/>
        </w:rPr>
      </w:pPr>
      <w:r w:rsidRPr="00B728C6">
        <w:rPr>
          <w:rFonts w:cs="Arial"/>
          <w:noProof/>
        </w:rPr>
        <w:t>evaluates in</w:t>
      </w:r>
      <w:r>
        <w:rPr>
          <w:noProof/>
        </w:rPr>
        <w:t>, 41</w:t>
      </w:r>
    </w:p>
    <w:p w14:paraId="225BDD1B" w14:textId="77777777" w:rsidR="0034545B" w:rsidRDefault="0034545B">
      <w:pPr>
        <w:pStyle w:val="Index1"/>
        <w:tabs>
          <w:tab w:val="right" w:leader="dot" w:pos="4502"/>
        </w:tabs>
        <w:rPr>
          <w:noProof/>
        </w:rPr>
      </w:pPr>
      <w:r w:rsidRPr="00B728C6">
        <w:rPr>
          <w:rFonts w:cs="Arial"/>
          <w:noProof/>
        </w:rPr>
        <w:t>Evaluation</w:t>
      </w:r>
      <w:r>
        <w:rPr>
          <w:noProof/>
        </w:rPr>
        <w:t>, 40</w:t>
      </w:r>
    </w:p>
    <w:p w14:paraId="393E24C2" w14:textId="77777777" w:rsidR="0034545B" w:rsidRDefault="0034545B">
      <w:pPr>
        <w:pStyle w:val="Index1"/>
        <w:tabs>
          <w:tab w:val="right" w:leader="dot" w:pos="4502"/>
        </w:tabs>
        <w:rPr>
          <w:noProof/>
        </w:rPr>
      </w:pPr>
      <w:r w:rsidRPr="00B728C6">
        <w:rPr>
          <w:rFonts w:cs="Arial"/>
          <w:noProof/>
        </w:rPr>
        <w:t>evaluted by</w:t>
      </w:r>
      <w:r>
        <w:rPr>
          <w:noProof/>
        </w:rPr>
        <w:t>, 41, 42</w:t>
      </w:r>
    </w:p>
    <w:p w14:paraId="2014F90D" w14:textId="77777777" w:rsidR="0034545B" w:rsidRDefault="0034545B">
      <w:pPr>
        <w:pStyle w:val="Index1"/>
        <w:tabs>
          <w:tab w:val="right" w:leader="dot" w:pos="4502"/>
        </w:tabs>
        <w:rPr>
          <w:noProof/>
        </w:rPr>
      </w:pPr>
      <w:r w:rsidRPr="00B728C6">
        <w:rPr>
          <w:rFonts w:cs="Arial"/>
          <w:noProof/>
        </w:rPr>
        <w:t>Exactly One</w:t>
      </w:r>
      <w:r>
        <w:rPr>
          <w:noProof/>
        </w:rPr>
        <w:t>, 69</w:t>
      </w:r>
    </w:p>
    <w:p w14:paraId="5FA321A4" w14:textId="77777777" w:rsidR="0034545B" w:rsidRDefault="0034545B">
      <w:pPr>
        <w:pStyle w:val="Index1"/>
        <w:tabs>
          <w:tab w:val="right" w:leader="dot" w:pos="4502"/>
        </w:tabs>
        <w:rPr>
          <w:noProof/>
        </w:rPr>
      </w:pPr>
      <w:r w:rsidRPr="00B728C6">
        <w:rPr>
          <w:rFonts w:cs="Arial"/>
          <w:noProof/>
        </w:rPr>
        <w:t>Exists</w:t>
      </w:r>
      <w:r>
        <w:rPr>
          <w:noProof/>
        </w:rPr>
        <w:t>, 69</w:t>
      </w:r>
    </w:p>
    <w:p w14:paraId="104E7A15" w14:textId="77777777" w:rsidR="0034545B" w:rsidRDefault="0034545B">
      <w:pPr>
        <w:pStyle w:val="Index1"/>
        <w:tabs>
          <w:tab w:val="right" w:leader="dot" w:pos="4502"/>
        </w:tabs>
        <w:rPr>
          <w:noProof/>
        </w:rPr>
      </w:pPr>
      <w:r w:rsidRPr="00B728C6">
        <w:rPr>
          <w:rFonts w:cs="Arial"/>
          <w:noProof/>
        </w:rPr>
        <w:t>explicit</w:t>
      </w:r>
      <w:r>
        <w:rPr>
          <w:noProof/>
        </w:rPr>
        <w:t>, 67, 68</w:t>
      </w:r>
    </w:p>
    <w:p w14:paraId="2DAE2184" w14:textId="77777777" w:rsidR="0034545B" w:rsidRDefault="0034545B">
      <w:pPr>
        <w:pStyle w:val="Index1"/>
        <w:tabs>
          <w:tab w:val="right" w:leader="dot" w:pos="4502"/>
        </w:tabs>
        <w:rPr>
          <w:noProof/>
        </w:rPr>
      </w:pPr>
      <w:r w:rsidRPr="00B728C6">
        <w:rPr>
          <w:rFonts w:cs="Arial"/>
          <w:noProof/>
        </w:rPr>
        <w:t>Expression Context</w:t>
      </w:r>
      <w:r>
        <w:rPr>
          <w:noProof/>
        </w:rPr>
        <w:t>, 41</w:t>
      </w:r>
    </w:p>
    <w:p w14:paraId="0C488D0A" w14:textId="77777777" w:rsidR="0034545B" w:rsidRDefault="0034545B">
      <w:pPr>
        <w:pStyle w:val="Index1"/>
        <w:tabs>
          <w:tab w:val="right" w:leader="dot" w:pos="4502"/>
        </w:tabs>
        <w:rPr>
          <w:noProof/>
        </w:rPr>
      </w:pPr>
      <w:r w:rsidRPr="00B728C6">
        <w:rPr>
          <w:rFonts w:cs="Arial"/>
          <w:noProof/>
        </w:rPr>
        <w:t>Expression Evaluation</w:t>
      </w:r>
      <w:r>
        <w:rPr>
          <w:noProof/>
        </w:rPr>
        <w:t>, 41</w:t>
      </w:r>
    </w:p>
    <w:p w14:paraId="56576211" w14:textId="77777777" w:rsidR="0034545B" w:rsidRDefault="0034545B">
      <w:pPr>
        <w:pStyle w:val="Index1"/>
        <w:tabs>
          <w:tab w:val="right" w:leader="dot" w:pos="4502"/>
        </w:tabs>
        <w:rPr>
          <w:noProof/>
        </w:rPr>
      </w:pPr>
      <w:r w:rsidRPr="00B728C6">
        <w:rPr>
          <w:rFonts w:cs="Arial"/>
          <w:noProof/>
        </w:rPr>
        <w:t>Expression Node</w:t>
      </w:r>
      <w:r>
        <w:rPr>
          <w:noProof/>
        </w:rPr>
        <w:t>, 41</w:t>
      </w:r>
    </w:p>
    <w:p w14:paraId="715A112C" w14:textId="77777777" w:rsidR="0034545B" w:rsidRDefault="0034545B">
      <w:pPr>
        <w:pStyle w:val="Index1"/>
        <w:tabs>
          <w:tab w:val="right" w:leader="dot" w:pos="4502"/>
        </w:tabs>
        <w:rPr>
          <w:noProof/>
        </w:rPr>
      </w:pPr>
      <w:r w:rsidRPr="00B728C6">
        <w:rPr>
          <w:rFonts w:cs="Arial"/>
          <w:noProof/>
        </w:rPr>
        <w:t>expression text</w:t>
      </w:r>
      <w:r>
        <w:rPr>
          <w:noProof/>
        </w:rPr>
        <w:t>, 42</w:t>
      </w:r>
    </w:p>
    <w:p w14:paraId="2751AD83" w14:textId="77777777" w:rsidR="0034545B" w:rsidRDefault="0034545B">
      <w:pPr>
        <w:pStyle w:val="Index1"/>
        <w:tabs>
          <w:tab w:val="right" w:leader="dot" w:pos="4502"/>
        </w:tabs>
        <w:rPr>
          <w:noProof/>
        </w:rPr>
      </w:pPr>
      <w:r w:rsidRPr="00B728C6">
        <w:rPr>
          <w:rFonts w:cs="Arial"/>
          <w:noProof/>
        </w:rPr>
        <w:t>expression text language</w:t>
      </w:r>
      <w:r>
        <w:rPr>
          <w:noProof/>
        </w:rPr>
        <w:t>, 42</w:t>
      </w:r>
    </w:p>
    <w:p w14:paraId="037A3D0E" w14:textId="77777777" w:rsidR="0034545B" w:rsidRDefault="0034545B">
      <w:pPr>
        <w:pStyle w:val="Index1"/>
        <w:tabs>
          <w:tab w:val="right" w:leader="dot" w:pos="4502"/>
        </w:tabs>
        <w:rPr>
          <w:noProof/>
        </w:rPr>
      </w:pPr>
      <w:r w:rsidRPr="00B728C6">
        <w:rPr>
          <w:rFonts w:cs="Arial"/>
          <w:noProof/>
        </w:rPr>
        <w:t>extends scope</w:t>
      </w:r>
      <w:r>
        <w:rPr>
          <w:noProof/>
        </w:rPr>
        <w:t>, 54, 56</w:t>
      </w:r>
    </w:p>
    <w:p w14:paraId="0384F9FD" w14:textId="77777777" w:rsidR="0034545B" w:rsidRDefault="0034545B">
      <w:pPr>
        <w:pStyle w:val="Index1"/>
        <w:tabs>
          <w:tab w:val="right" w:leader="dot" w:pos="4502"/>
        </w:tabs>
        <w:rPr>
          <w:noProof/>
        </w:rPr>
      </w:pPr>
      <w:r w:rsidRPr="00B728C6">
        <w:rPr>
          <w:rFonts w:cs="Arial"/>
          <w:noProof/>
        </w:rPr>
        <w:t>external reference</w:t>
      </w:r>
      <w:r>
        <w:rPr>
          <w:noProof/>
        </w:rPr>
        <w:t>, 53</w:t>
      </w:r>
    </w:p>
    <w:p w14:paraId="1F76FF5B" w14:textId="77777777" w:rsidR="0034545B" w:rsidRDefault="0034545B">
      <w:pPr>
        <w:pStyle w:val="Index1"/>
        <w:tabs>
          <w:tab w:val="right" w:leader="dot" w:pos="4502"/>
        </w:tabs>
        <w:rPr>
          <w:noProof/>
        </w:rPr>
      </w:pPr>
      <w:r w:rsidRPr="00B728C6">
        <w:rPr>
          <w:rFonts w:cs="Arial"/>
          <w:noProof/>
        </w:rPr>
        <w:t>external term</w:t>
      </w:r>
      <w:r>
        <w:rPr>
          <w:noProof/>
        </w:rPr>
        <w:t>, 53</w:t>
      </w:r>
    </w:p>
    <w:p w14:paraId="332F127D" w14:textId="77777777" w:rsidR="0034545B" w:rsidRDefault="0034545B">
      <w:pPr>
        <w:pStyle w:val="Index1"/>
        <w:tabs>
          <w:tab w:val="right" w:leader="dot" w:pos="4502"/>
        </w:tabs>
        <w:rPr>
          <w:noProof/>
        </w:rPr>
      </w:pPr>
      <w:r w:rsidRPr="00B728C6">
        <w:rPr>
          <w:rFonts w:cs="Arial"/>
          <w:noProof/>
        </w:rPr>
        <w:t>Facade</w:t>
      </w:r>
      <w:r>
        <w:rPr>
          <w:noProof/>
        </w:rPr>
        <w:t>, 60</w:t>
      </w:r>
    </w:p>
    <w:p w14:paraId="2FE50361" w14:textId="77777777" w:rsidR="0034545B" w:rsidRDefault="0034545B">
      <w:pPr>
        <w:pStyle w:val="Index1"/>
        <w:tabs>
          <w:tab w:val="right" w:leader="dot" w:pos="4502"/>
        </w:tabs>
        <w:rPr>
          <w:noProof/>
        </w:rPr>
      </w:pPr>
      <w:r w:rsidRPr="00B728C6">
        <w:rPr>
          <w:rFonts w:cs="Arial"/>
          <w:noProof/>
        </w:rPr>
        <w:t>Facet</w:t>
      </w:r>
      <w:r>
        <w:rPr>
          <w:noProof/>
        </w:rPr>
        <w:t>, 97</w:t>
      </w:r>
    </w:p>
    <w:p w14:paraId="7FBF5C07" w14:textId="77777777" w:rsidR="0034545B" w:rsidRDefault="0034545B">
      <w:pPr>
        <w:pStyle w:val="Index1"/>
        <w:tabs>
          <w:tab w:val="right" w:leader="dot" w:pos="4502"/>
        </w:tabs>
        <w:rPr>
          <w:noProof/>
        </w:rPr>
      </w:pPr>
      <w:r w:rsidRPr="00B728C6">
        <w:rPr>
          <w:rFonts w:cs="Arial"/>
          <w:noProof/>
        </w:rPr>
        <w:t>from</w:t>
      </w:r>
      <w:r>
        <w:rPr>
          <w:noProof/>
        </w:rPr>
        <w:t>, 60</w:t>
      </w:r>
    </w:p>
    <w:p w14:paraId="6B3A76CB" w14:textId="77777777" w:rsidR="0034545B" w:rsidRDefault="0034545B">
      <w:pPr>
        <w:pStyle w:val="Index1"/>
        <w:tabs>
          <w:tab w:val="right" w:leader="dot" w:pos="4502"/>
        </w:tabs>
        <w:rPr>
          <w:noProof/>
        </w:rPr>
      </w:pPr>
      <w:r w:rsidRPr="00B728C6">
        <w:rPr>
          <w:rFonts w:cs="Arial"/>
          <w:noProof/>
        </w:rPr>
        <w:t>From Map Rule</w:t>
      </w:r>
      <w:r>
        <w:rPr>
          <w:noProof/>
        </w:rPr>
        <w:t>, 60</w:t>
      </w:r>
    </w:p>
    <w:p w14:paraId="3CEC4C7F" w14:textId="77777777" w:rsidR="0034545B" w:rsidRDefault="0034545B">
      <w:pPr>
        <w:pStyle w:val="Index1"/>
        <w:tabs>
          <w:tab w:val="right" w:leader="dot" w:pos="4502"/>
        </w:tabs>
        <w:rPr>
          <w:noProof/>
        </w:rPr>
      </w:pPr>
      <w:r w:rsidRPr="00B728C6">
        <w:rPr>
          <w:rFonts w:cs="Arial"/>
          <w:noProof/>
        </w:rPr>
        <w:t>Function Call</w:t>
      </w:r>
      <w:r>
        <w:rPr>
          <w:noProof/>
        </w:rPr>
        <w:t>, 42</w:t>
      </w:r>
    </w:p>
    <w:p w14:paraId="503F7CA0" w14:textId="77777777" w:rsidR="0034545B" w:rsidRDefault="0034545B">
      <w:pPr>
        <w:pStyle w:val="Index1"/>
        <w:tabs>
          <w:tab w:val="right" w:leader="dot" w:pos="4502"/>
        </w:tabs>
        <w:rPr>
          <w:noProof/>
        </w:rPr>
      </w:pPr>
      <w:r w:rsidRPr="00B728C6">
        <w:rPr>
          <w:rFonts w:cs="Arial"/>
          <w:noProof/>
        </w:rPr>
        <w:t>Function Implementation</w:t>
      </w:r>
      <w:r>
        <w:rPr>
          <w:noProof/>
        </w:rPr>
        <w:t>, 42</w:t>
      </w:r>
    </w:p>
    <w:p w14:paraId="2E9CF3D2" w14:textId="77777777" w:rsidR="0034545B" w:rsidRDefault="0034545B">
      <w:pPr>
        <w:pStyle w:val="Index1"/>
        <w:tabs>
          <w:tab w:val="right" w:leader="dot" w:pos="4502"/>
        </w:tabs>
        <w:rPr>
          <w:noProof/>
        </w:rPr>
      </w:pPr>
      <w:r w:rsidRPr="00B728C6">
        <w:rPr>
          <w:rFonts w:cs="Arial"/>
          <w:noProof/>
        </w:rPr>
        <w:t>Function Type</w:t>
      </w:r>
      <w:r>
        <w:rPr>
          <w:noProof/>
        </w:rPr>
        <w:t>, 43</w:t>
      </w:r>
    </w:p>
    <w:p w14:paraId="56429621" w14:textId="77777777" w:rsidR="0034545B" w:rsidRDefault="0034545B">
      <w:pPr>
        <w:pStyle w:val="Index1"/>
        <w:tabs>
          <w:tab w:val="right" w:leader="dot" w:pos="4502"/>
        </w:tabs>
        <w:rPr>
          <w:noProof/>
        </w:rPr>
      </w:pPr>
      <w:r w:rsidRPr="00B728C6">
        <w:rPr>
          <w:rFonts w:cs="Arial"/>
          <w:noProof/>
        </w:rPr>
        <w:t>Generalization mapping</w:t>
      </w:r>
      <w:r>
        <w:rPr>
          <w:noProof/>
        </w:rPr>
        <w:t>, 189</w:t>
      </w:r>
    </w:p>
    <w:p w14:paraId="53865DD5" w14:textId="77777777" w:rsidR="0034545B" w:rsidRDefault="0034545B">
      <w:pPr>
        <w:pStyle w:val="Index1"/>
        <w:tabs>
          <w:tab w:val="right" w:leader="dot" w:pos="4502"/>
        </w:tabs>
        <w:rPr>
          <w:noProof/>
        </w:rPr>
      </w:pPr>
      <w:r w:rsidRPr="00B728C6">
        <w:rPr>
          <w:rFonts w:cs="Arial"/>
          <w:noProof/>
        </w:rPr>
        <w:t>Generalization set covering mapping</w:t>
      </w:r>
      <w:r>
        <w:rPr>
          <w:noProof/>
        </w:rPr>
        <w:t>, 191</w:t>
      </w:r>
    </w:p>
    <w:p w14:paraId="64CA9928" w14:textId="77777777" w:rsidR="0034545B" w:rsidRDefault="0034545B">
      <w:pPr>
        <w:pStyle w:val="Index1"/>
        <w:tabs>
          <w:tab w:val="right" w:leader="dot" w:pos="4502"/>
        </w:tabs>
        <w:rPr>
          <w:noProof/>
        </w:rPr>
      </w:pPr>
      <w:r w:rsidRPr="00B728C6">
        <w:rPr>
          <w:rFonts w:cs="Arial"/>
          <w:noProof/>
        </w:rPr>
        <w:t>Generalization set disjoint mapping</w:t>
      </w:r>
      <w:r>
        <w:rPr>
          <w:noProof/>
        </w:rPr>
        <w:t>, 192</w:t>
      </w:r>
    </w:p>
    <w:p w14:paraId="4B627922" w14:textId="77777777" w:rsidR="0034545B" w:rsidRDefault="0034545B">
      <w:pPr>
        <w:pStyle w:val="Index1"/>
        <w:tabs>
          <w:tab w:val="right" w:leader="dot" w:pos="4502"/>
        </w:tabs>
        <w:rPr>
          <w:noProof/>
        </w:rPr>
      </w:pPr>
      <w:r w:rsidRPr="00B728C6">
        <w:rPr>
          <w:rFonts w:cs="Arial"/>
          <w:noProof/>
        </w:rPr>
        <w:t>Generalizations</w:t>
      </w:r>
      <w:r>
        <w:rPr>
          <w:noProof/>
        </w:rPr>
        <w:t>, 79</w:t>
      </w:r>
    </w:p>
    <w:p w14:paraId="1BCDF2E2" w14:textId="77777777" w:rsidR="0034545B" w:rsidRDefault="0034545B">
      <w:pPr>
        <w:pStyle w:val="Index1"/>
        <w:tabs>
          <w:tab w:val="right" w:leader="dot" w:pos="4502"/>
        </w:tabs>
        <w:rPr>
          <w:noProof/>
        </w:rPr>
      </w:pPr>
      <w:r w:rsidRPr="00B728C6">
        <w:rPr>
          <w:rFonts w:cs="Arial"/>
          <w:noProof/>
        </w:rPr>
        <w:t>has assertion</w:t>
      </w:r>
      <w:r>
        <w:rPr>
          <w:noProof/>
        </w:rPr>
        <w:t>, 93, 94</w:t>
      </w:r>
    </w:p>
    <w:p w14:paraId="46EB804C" w14:textId="77777777" w:rsidR="0034545B" w:rsidRDefault="0034545B">
      <w:pPr>
        <w:pStyle w:val="Index1"/>
        <w:tabs>
          <w:tab w:val="right" w:leader="dot" w:pos="4502"/>
        </w:tabs>
        <w:rPr>
          <w:noProof/>
        </w:rPr>
      </w:pPr>
      <w:r w:rsidRPr="00B728C6">
        <w:rPr>
          <w:rFonts w:cs="Arial"/>
          <w:noProof/>
        </w:rPr>
        <w:t>has binding</w:t>
      </w:r>
      <w:r>
        <w:rPr>
          <w:noProof/>
        </w:rPr>
        <w:t>, 88, 91</w:t>
      </w:r>
    </w:p>
    <w:p w14:paraId="53A5C64A" w14:textId="77777777" w:rsidR="0034545B" w:rsidRDefault="0034545B">
      <w:pPr>
        <w:pStyle w:val="Index1"/>
        <w:tabs>
          <w:tab w:val="right" w:leader="dot" w:pos="4502"/>
        </w:tabs>
        <w:rPr>
          <w:noProof/>
        </w:rPr>
      </w:pPr>
      <w:r w:rsidRPr="00B728C6">
        <w:rPr>
          <w:rFonts w:cs="Arial"/>
          <w:noProof/>
        </w:rPr>
        <w:t>has covering</w:t>
      </w:r>
      <w:r>
        <w:rPr>
          <w:noProof/>
        </w:rPr>
        <w:t>, 78, 99</w:t>
      </w:r>
    </w:p>
    <w:p w14:paraId="19B4E731" w14:textId="77777777" w:rsidR="0034545B" w:rsidRDefault="0034545B">
      <w:pPr>
        <w:pStyle w:val="Index1"/>
        <w:tabs>
          <w:tab w:val="right" w:leader="dot" w:pos="4502"/>
        </w:tabs>
        <w:rPr>
          <w:noProof/>
        </w:rPr>
      </w:pPr>
      <w:r w:rsidRPr="00B728C6">
        <w:rPr>
          <w:rFonts w:cs="Arial"/>
          <w:noProof/>
        </w:rPr>
        <w:t>has equal</w:t>
      </w:r>
      <w:r>
        <w:rPr>
          <w:noProof/>
        </w:rPr>
        <w:t>, 40</w:t>
      </w:r>
    </w:p>
    <w:p w14:paraId="4C160244" w14:textId="77777777" w:rsidR="0034545B" w:rsidRDefault="0034545B">
      <w:pPr>
        <w:pStyle w:val="Index1"/>
        <w:tabs>
          <w:tab w:val="right" w:leader="dot" w:pos="4502"/>
        </w:tabs>
        <w:rPr>
          <w:noProof/>
        </w:rPr>
      </w:pPr>
      <w:r w:rsidRPr="00B728C6">
        <w:rPr>
          <w:rFonts w:cs="Arial"/>
          <w:noProof/>
        </w:rPr>
        <w:t>has equality</w:t>
      </w:r>
      <w:r>
        <w:rPr>
          <w:noProof/>
        </w:rPr>
        <w:t>, 40</w:t>
      </w:r>
    </w:p>
    <w:p w14:paraId="0361BEC7" w14:textId="77777777" w:rsidR="0034545B" w:rsidRDefault="0034545B">
      <w:pPr>
        <w:pStyle w:val="Index1"/>
        <w:tabs>
          <w:tab w:val="right" w:leader="dot" w:pos="4502"/>
        </w:tabs>
        <w:rPr>
          <w:noProof/>
        </w:rPr>
      </w:pPr>
      <w:r w:rsidRPr="00B728C6">
        <w:rPr>
          <w:rFonts w:cs="Arial"/>
          <w:noProof/>
        </w:rPr>
        <w:t>has general</w:t>
      </w:r>
      <w:r>
        <w:rPr>
          <w:noProof/>
        </w:rPr>
        <w:t>, 79, 82, 85</w:t>
      </w:r>
    </w:p>
    <w:p w14:paraId="57E08420" w14:textId="77777777" w:rsidR="0034545B" w:rsidRDefault="0034545B">
      <w:pPr>
        <w:pStyle w:val="Index1"/>
        <w:tabs>
          <w:tab w:val="right" w:leader="dot" w:pos="4502"/>
        </w:tabs>
        <w:rPr>
          <w:noProof/>
        </w:rPr>
      </w:pPr>
      <w:r w:rsidRPr="00B728C6">
        <w:rPr>
          <w:rFonts w:cs="Arial"/>
          <w:noProof/>
        </w:rPr>
        <w:t>has generalization</w:t>
      </w:r>
      <w:r>
        <w:rPr>
          <w:noProof/>
        </w:rPr>
        <w:t>, 82, 84, 90, 99</w:t>
      </w:r>
    </w:p>
    <w:p w14:paraId="5B39A36E" w14:textId="77777777" w:rsidR="0034545B" w:rsidRDefault="0034545B">
      <w:pPr>
        <w:pStyle w:val="Index1"/>
        <w:tabs>
          <w:tab w:val="right" w:leader="dot" w:pos="4502"/>
        </w:tabs>
        <w:rPr>
          <w:noProof/>
        </w:rPr>
      </w:pPr>
      <w:r w:rsidRPr="00B728C6">
        <w:rPr>
          <w:rFonts w:cs="Arial"/>
          <w:noProof/>
        </w:rPr>
        <w:t>has identifier</w:t>
      </w:r>
      <w:r>
        <w:rPr>
          <w:noProof/>
        </w:rPr>
        <w:t>, 47, 54</w:t>
      </w:r>
    </w:p>
    <w:p w14:paraId="4D3F8AB4" w14:textId="77777777" w:rsidR="0034545B" w:rsidRDefault="0034545B">
      <w:pPr>
        <w:pStyle w:val="Index1"/>
        <w:tabs>
          <w:tab w:val="right" w:leader="dot" w:pos="4502"/>
        </w:tabs>
        <w:rPr>
          <w:noProof/>
        </w:rPr>
      </w:pPr>
      <w:r w:rsidRPr="00B728C6">
        <w:rPr>
          <w:rFonts w:cs="Arial"/>
          <w:noProof/>
        </w:rPr>
        <w:t>has map rule</w:t>
      </w:r>
      <w:r>
        <w:rPr>
          <w:noProof/>
        </w:rPr>
        <w:t>, 62, 65</w:t>
      </w:r>
    </w:p>
    <w:p w14:paraId="19B8E9C5" w14:textId="77777777" w:rsidR="0034545B" w:rsidRDefault="0034545B">
      <w:pPr>
        <w:pStyle w:val="Index1"/>
        <w:tabs>
          <w:tab w:val="right" w:leader="dot" w:pos="4502"/>
        </w:tabs>
        <w:rPr>
          <w:noProof/>
        </w:rPr>
      </w:pPr>
      <w:r w:rsidRPr="00B728C6">
        <w:rPr>
          <w:rFonts w:cs="Arial"/>
          <w:noProof/>
        </w:rPr>
        <w:t>has multiplicity</w:t>
      </w:r>
      <w:r>
        <w:rPr>
          <w:noProof/>
        </w:rPr>
        <w:t>, 80, 86</w:t>
      </w:r>
    </w:p>
    <w:p w14:paraId="65ECDDE4" w14:textId="77777777" w:rsidR="0034545B" w:rsidRDefault="0034545B">
      <w:pPr>
        <w:pStyle w:val="Index1"/>
        <w:tabs>
          <w:tab w:val="right" w:leader="dot" w:pos="4502"/>
        </w:tabs>
        <w:rPr>
          <w:noProof/>
        </w:rPr>
      </w:pPr>
      <w:r w:rsidRPr="00B728C6">
        <w:rPr>
          <w:rFonts w:cs="Arial"/>
          <w:noProof/>
        </w:rPr>
        <w:t>has owning pattern</w:t>
      </w:r>
      <w:r>
        <w:rPr>
          <w:noProof/>
        </w:rPr>
        <w:t>, 66, 67, 68, 69</w:t>
      </w:r>
    </w:p>
    <w:p w14:paraId="4B095DED" w14:textId="77777777" w:rsidR="0034545B" w:rsidRDefault="0034545B">
      <w:pPr>
        <w:pStyle w:val="Index1"/>
        <w:tabs>
          <w:tab w:val="right" w:leader="dot" w:pos="4502"/>
        </w:tabs>
        <w:rPr>
          <w:noProof/>
        </w:rPr>
      </w:pPr>
      <w:r w:rsidRPr="00B728C6">
        <w:rPr>
          <w:rFonts w:cs="Arial"/>
          <w:noProof/>
        </w:rPr>
        <w:t>has preferred term</w:t>
      </w:r>
      <w:r>
        <w:rPr>
          <w:noProof/>
        </w:rPr>
        <w:t>, 94, 95</w:t>
      </w:r>
    </w:p>
    <w:p w14:paraId="41652EBB" w14:textId="77777777" w:rsidR="0034545B" w:rsidRDefault="0034545B">
      <w:pPr>
        <w:pStyle w:val="Index1"/>
        <w:tabs>
          <w:tab w:val="right" w:leader="dot" w:pos="4502"/>
        </w:tabs>
        <w:rPr>
          <w:noProof/>
        </w:rPr>
      </w:pPr>
      <w:r w:rsidRPr="00B728C6">
        <w:rPr>
          <w:rFonts w:cs="Arial"/>
          <w:noProof/>
        </w:rPr>
        <w:t>has prefix</w:t>
      </w:r>
      <w:r>
        <w:rPr>
          <w:noProof/>
        </w:rPr>
        <w:t>, 55, 56</w:t>
      </w:r>
    </w:p>
    <w:p w14:paraId="61BE8968" w14:textId="77777777" w:rsidR="0034545B" w:rsidRDefault="0034545B">
      <w:pPr>
        <w:pStyle w:val="Index1"/>
        <w:tabs>
          <w:tab w:val="right" w:leader="dot" w:pos="4502"/>
        </w:tabs>
        <w:rPr>
          <w:noProof/>
        </w:rPr>
      </w:pPr>
      <w:r w:rsidRPr="00B728C6">
        <w:rPr>
          <w:rFonts w:cs="Arial"/>
          <w:noProof/>
        </w:rPr>
        <w:t>has property</w:t>
      </w:r>
      <w:r>
        <w:rPr>
          <w:noProof/>
        </w:rPr>
        <w:t>, 89, 91</w:t>
      </w:r>
    </w:p>
    <w:p w14:paraId="65AA53F0" w14:textId="77777777" w:rsidR="0034545B" w:rsidRDefault="0034545B">
      <w:pPr>
        <w:pStyle w:val="Index1"/>
        <w:tabs>
          <w:tab w:val="right" w:leader="dot" w:pos="4502"/>
        </w:tabs>
        <w:rPr>
          <w:noProof/>
        </w:rPr>
      </w:pPr>
      <w:r w:rsidRPr="00B728C6">
        <w:rPr>
          <w:rFonts w:cs="Arial"/>
          <w:noProof/>
        </w:rPr>
        <w:t>has specialization</w:t>
      </w:r>
      <w:r>
        <w:rPr>
          <w:noProof/>
        </w:rPr>
        <w:t>, 79, 82, 89, 99</w:t>
      </w:r>
    </w:p>
    <w:p w14:paraId="52631360" w14:textId="77777777" w:rsidR="0034545B" w:rsidRDefault="0034545B">
      <w:pPr>
        <w:pStyle w:val="Index1"/>
        <w:tabs>
          <w:tab w:val="right" w:leader="dot" w:pos="4502"/>
        </w:tabs>
        <w:rPr>
          <w:noProof/>
        </w:rPr>
      </w:pPr>
      <w:r w:rsidRPr="00B728C6">
        <w:rPr>
          <w:rFonts w:cs="Arial"/>
          <w:noProof/>
        </w:rPr>
        <w:t>has specific</w:t>
      </w:r>
      <w:r>
        <w:rPr>
          <w:noProof/>
        </w:rPr>
        <w:t>, 82, 84, 85</w:t>
      </w:r>
    </w:p>
    <w:p w14:paraId="3DEB2703" w14:textId="77777777" w:rsidR="0034545B" w:rsidRDefault="0034545B">
      <w:pPr>
        <w:pStyle w:val="Index1"/>
        <w:tabs>
          <w:tab w:val="right" w:leader="dot" w:pos="4502"/>
        </w:tabs>
        <w:rPr>
          <w:noProof/>
        </w:rPr>
      </w:pPr>
      <w:r w:rsidRPr="00B728C6">
        <w:rPr>
          <w:rFonts w:cs="Arial"/>
          <w:noProof/>
        </w:rPr>
        <w:t>has strength</w:t>
      </w:r>
      <w:r>
        <w:rPr>
          <w:noProof/>
        </w:rPr>
        <w:t>, 67, 68</w:t>
      </w:r>
    </w:p>
    <w:p w14:paraId="01446F77" w14:textId="77777777" w:rsidR="0034545B" w:rsidRDefault="0034545B">
      <w:pPr>
        <w:pStyle w:val="Index1"/>
        <w:tabs>
          <w:tab w:val="right" w:leader="dot" w:pos="4502"/>
        </w:tabs>
        <w:rPr>
          <w:noProof/>
        </w:rPr>
      </w:pPr>
      <w:r w:rsidRPr="00B728C6">
        <w:rPr>
          <w:rFonts w:cs="Arial"/>
          <w:noProof/>
        </w:rPr>
        <w:t>has supertype</w:t>
      </w:r>
      <w:r>
        <w:rPr>
          <w:noProof/>
        </w:rPr>
        <w:t>, 99</w:t>
      </w:r>
    </w:p>
    <w:p w14:paraId="3974E5BF" w14:textId="77777777" w:rsidR="0034545B" w:rsidRDefault="0034545B">
      <w:pPr>
        <w:pStyle w:val="Index1"/>
        <w:tabs>
          <w:tab w:val="right" w:leader="dot" w:pos="4502"/>
        </w:tabs>
        <w:rPr>
          <w:noProof/>
        </w:rPr>
      </w:pPr>
      <w:r w:rsidRPr="00B728C6">
        <w:rPr>
          <w:rFonts w:cs="Arial"/>
          <w:noProof/>
        </w:rPr>
        <w:t>has type</w:t>
      </w:r>
      <w:r>
        <w:rPr>
          <w:noProof/>
        </w:rPr>
        <w:t>, 93, 99</w:t>
      </w:r>
    </w:p>
    <w:p w14:paraId="549EAF19" w14:textId="77777777" w:rsidR="0034545B" w:rsidRDefault="0034545B">
      <w:pPr>
        <w:pStyle w:val="Index1"/>
        <w:tabs>
          <w:tab w:val="right" w:leader="dot" w:pos="4502"/>
        </w:tabs>
        <w:rPr>
          <w:noProof/>
        </w:rPr>
      </w:pPr>
      <w:r w:rsidRPr="00B728C6">
        <w:rPr>
          <w:rFonts w:cs="Arial"/>
          <w:noProof/>
        </w:rPr>
        <w:lastRenderedPageBreak/>
        <w:t>has unique</w:t>
      </w:r>
      <w:r>
        <w:rPr>
          <w:noProof/>
        </w:rPr>
        <w:t>, 86</w:t>
      </w:r>
    </w:p>
    <w:p w14:paraId="66B027CC" w14:textId="77777777" w:rsidR="0034545B" w:rsidRDefault="0034545B">
      <w:pPr>
        <w:pStyle w:val="Index1"/>
        <w:tabs>
          <w:tab w:val="right" w:leader="dot" w:pos="4502"/>
        </w:tabs>
        <w:rPr>
          <w:noProof/>
        </w:rPr>
      </w:pPr>
      <w:r w:rsidRPr="00B728C6">
        <w:rPr>
          <w:rFonts w:cs="Arial"/>
          <w:noProof/>
        </w:rPr>
        <w:t>has uniqueness constraint</w:t>
      </w:r>
      <w:r>
        <w:rPr>
          <w:noProof/>
        </w:rPr>
        <w:t>, 86</w:t>
      </w:r>
    </w:p>
    <w:p w14:paraId="0EF3B586" w14:textId="77777777" w:rsidR="0034545B" w:rsidRDefault="0034545B">
      <w:pPr>
        <w:pStyle w:val="Index1"/>
        <w:tabs>
          <w:tab w:val="right" w:leader="dot" w:pos="4502"/>
        </w:tabs>
        <w:rPr>
          <w:noProof/>
        </w:rPr>
      </w:pPr>
      <w:r w:rsidRPr="00B728C6">
        <w:rPr>
          <w:rFonts w:cs="Arial"/>
          <w:noProof/>
        </w:rPr>
        <w:t>has value</w:t>
      </w:r>
      <w:r>
        <w:rPr>
          <w:noProof/>
        </w:rPr>
        <w:t>, 40</w:t>
      </w:r>
    </w:p>
    <w:p w14:paraId="3687852F" w14:textId="77777777" w:rsidR="0034545B" w:rsidRDefault="0034545B">
      <w:pPr>
        <w:pStyle w:val="Index1"/>
        <w:tabs>
          <w:tab w:val="right" w:leader="dot" w:pos="4502"/>
        </w:tabs>
        <w:rPr>
          <w:noProof/>
        </w:rPr>
      </w:pPr>
      <w:r w:rsidRPr="00B728C6">
        <w:rPr>
          <w:rFonts w:cs="Arial"/>
          <w:noProof/>
        </w:rPr>
        <w:t>holds within</w:t>
      </w:r>
      <w:r>
        <w:rPr>
          <w:noProof/>
        </w:rPr>
        <w:t>, 93, 95</w:t>
      </w:r>
    </w:p>
    <w:p w14:paraId="080D3C10" w14:textId="77777777" w:rsidR="0034545B" w:rsidRDefault="0034545B">
      <w:pPr>
        <w:pStyle w:val="Index1"/>
        <w:tabs>
          <w:tab w:val="right" w:leader="dot" w:pos="4502"/>
        </w:tabs>
        <w:rPr>
          <w:noProof/>
        </w:rPr>
      </w:pPr>
      <w:r w:rsidRPr="00B728C6">
        <w:rPr>
          <w:rFonts w:cs="Arial"/>
          <w:noProof/>
        </w:rPr>
        <w:t>Identification</w:t>
      </w:r>
      <w:r>
        <w:rPr>
          <w:noProof/>
        </w:rPr>
        <w:t>, 46</w:t>
      </w:r>
    </w:p>
    <w:p w14:paraId="7EC5D912" w14:textId="77777777" w:rsidR="0034545B" w:rsidRDefault="0034545B">
      <w:pPr>
        <w:pStyle w:val="Index1"/>
        <w:tabs>
          <w:tab w:val="right" w:leader="dot" w:pos="4502"/>
        </w:tabs>
        <w:rPr>
          <w:noProof/>
        </w:rPr>
      </w:pPr>
      <w:r w:rsidRPr="00B728C6">
        <w:rPr>
          <w:rFonts w:cs="Arial"/>
          <w:noProof/>
        </w:rPr>
        <w:t>identified by</w:t>
      </w:r>
      <w:r>
        <w:rPr>
          <w:noProof/>
        </w:rPr>
        <w:t>, 46, 94</w:t>
      </w:r>
    </w:p>
    <w:p w14:paraId="07258EA3" w14:textId="77777777" w:rsidR="0034545B" w:rsidRDefault="0034545B">
      <w:pPr>
        <w:pStyle w:val="Index1"/>
        <w:tabs>
          <w:tab w:val="right" w:leader="dot" w:pos="4502"/>
        </w:tabs>
        <w:rPr>
          <w:noProof/>
        </w:rPr>
      </w:pPr>
      <w:r w:rsidRPr="00B728C6">
        <w:rPr>
          <w:rFonts w:cs="Arial"/>
          <w:noProof/>
        </w:rPr>
        <w:t>Identifier</w:t>
      </w:r>
      <w:r>
        <w:rPr>
          <w:noProof/>
        </w:rPr>
        <w:t>, 46</w:t>
      </w:r>
    </w:p>
    <w:p w14:paraId="46DDC9DF" w14:textId="77777777" w:rsidR="0034545B" w:rsidRDefault="0034545B">
      <w:pPr>
        <w:pStyle w:val="Index1"/>
        <w:tabs>
          <w:tab w:val="right" w:leader="dot" w:pos="4502"/>
        </w:tabs>
        <w:rPr>
          <w:noProof/>
        </w:rPr>
      </w:pPr>
      <w:r w:rsidRPr="00B728C6">
        <w:rPr>
          <w:rFonts w:cs="Arial"/>
          <w:noProof/>
        </w:rPr>
        <w:t>identifies</w:t>
      </w:r>
      <w:r>
        <w:rPr>
          <w:noProof/>
        </w:rPr>
        <w:t>, 46, 47</w:t>
      </w:r>
    </w:p>
    <w:p w14:paraId="459654DD" w14:textId="77777777" w:rsidR="0034545B" w:rsidRDefault="0034545B">
      <w:pPr>
        <w:pStyle w:val="Index1"/>
        <w:tabs>
          <w:tab w:val="right" w:leader="dot" w:pos="4502"/>
        </w:tabs>
        <w:rPr>
          <w:noProof/>
        </w:rPr>
      </w:pPr>
      <w:r w:rsidRPr="00B728C6">
        <w:rPr>
          <w:rFonts w:cs="Arial"/>
          <w:noProof/>
        </w:rPr>
        <w:t>implemented by</w:t>
      </w:r>
      <w:r>
        <w:rPr>
          <w:noProof/>
        </w:rPr>
        <w:t>, 42, 43</w:t>
      </w:r>
    </w:p>
    <w:p w14:paraId="33428EDB" w14:textId="77777777" w:rsidR="0034545B" w:rsidRDefault="0034545B">
      <w:pPr>
        <w:pStyle w:val="Index1"/>
        <w:tabs>
          <w:tab w:val="right" w:leader="dot" w:pos="4502"/>
        </w:tabs>
        <w:rPr>
          <w:noProof/>
        </w:rPr>
      </w:pPr>
      <w:r w:rsidRPr="00B728C6">
        <w:rPr>
          <w:rFonts w:cs="Arial"/>
          <w:noProof/>
        </w:rPr>
        <w:t>implements</w:t>
      </w:r>
      <w:r>
        <w:rPr>
          <w:noProof/>
        </w:rPr>
        <w:t>, 42</w:t>
      </w:r>
    </w:p>
    <w:p w14:paraId="1B6F48F8" w14:textId="77777777" w:rsidR="0034545B" w:rsidRDefault="0034545B">
      <w:pPr>
        <w:pStyle w:val="Index1"/>
        <w:tabs>
          <w:tab w:val="right" w:leader="dot" w:pos="4502"/>
        </w:tabs>
        <w:rPr>
          <w:noProof/>
        </w:rPr>
      </w:pPr>
      <w:r w:rsidRPr="00B728C6">
        <w:rPr>
          <w:rFonts w:cs="Arial"/>
          <w:noProof/>
        </w:rPr>
        <w:t>In Context</w:t>
      </w:r>
      <w:r>
        <w:rPr>
          <w:noProof/>
        </w:rPr>
        <w:t>, 94</w:t>
      </w:r>
    </w:p>
    <w:p w14:paraId="174F0AAB" w14:textId="77777777" w:rsidR="0034545B" w:rsidRDefault="0034545B">
      <w:pPr>
        <w:pStyle w:val="Index1"/>
        <w:tabs>
          <w:tab w:val="right" w:leader="dot" w:pos="4502"/>
        </w:tabs>
        <w:rPr>
          <w:noProof/>
        </w:rPr>
      </w:pPr>
      <w:r w:rsidRPr="00B728C6">
        <w:rPr>
          <w:rFonts w:cs="Arial"/>
          <w:noProof/>
        </w:rPr>
        <w:t>in context of</w:t>
      </w:r>
      <w:r>
        <w:rPr>
          <w:noProof/>
        </w:rPr>
        <w:t>, 93, 94</w:t>
      </w:r>
    </w:p>
    <w:p w14:paraId="4E58FAEB" w14:textId="77777777" w:rsidR="0034545B" w:rsidRDefault="0034545B">
      <w:pPr>
        <w:pStyle w:val="Index1"/>
        <w:tabs>
          <w:tab w:val="right" w:leader="dot" w:pos="4502"/>
        </w:tabs>
        <w:rPr>
          <w:noProof/>
        </w:rPr>
      </w:pPr>
      <w:r w:rsidRPr="00B728C6">
        <w:rPr>
          <w:rFonts w:cs="Arial"/>
          <w:noProof/>
        </w:rPr>
        <w:t>Include</w:t>
      </w:r>
      <w:r>
        <w:rPr>
          <w:noProof/>
        </w:rPr>
        <w:t>, 53</w:t>
      </w:r>
    </w:p>
    <w:p w14:paraId="469ED712" w14:textId="77777777" w:rsidR="0034545B" w:rsidRDefault="0034545B">
      <w:pPr>
        <w:pStyle w:val="Index1"/>
        <w:tabs>
          <w:tab w:val="right" w:leader="dot" w:pos="4502"/>
        </w:tabs>
        <w:rPr>
          <w:noProof/>
        </w:rPr>
      </w:pPr>
      <w:r w:rsidRPr="00B728C6">
        <w:rPr>
          <w:rFonts w:cs="Arial"/>
          <w:noProof/>
        </w:rPr>
        <w:t>Intersection Type</w:t>
      </w:r>
      <w:r>
        <w:rPr>
          <w:noProof/>
        </w:rPr>
        <w:t>, 98</w:t>
      </w:r>
    </w:p>
    <w:p w14:paraId="56ADB53D" w14:textId="77777777" w:rsidR="0034545B" w:rsidRDefault="0034545B">
      <w:pPr>
        <w:pStyle w:val="Index1"/>
        <w:tabs>
          <w:tab w:val="right" w:leader="dot" w:pos="4502"/>
        </w:tabs>
        <w:rPr>
          <w:noProof/>
        </w:rPr>
      </w:pPr>
      <w:r w:rsidRPr="00B728C6">
        <w:rPr>
          <w:rFonts w:cs="Arial"/>
          <w:noProof/>
        </w:rPr>
        <w:t>inverse</w:t>
      </w:r>
      <w:r>
        <w:rPr>
          <w:noProof/>
        </w:rPr>
        <w:t>, 44</w:t>
      </w:r>
    </w:p>
    <w:p w14:paraId="610ECDFC" w14:textId="77777777" w:rsidR="0034545B" w:rsidRDefault="0034545B">
      <w:pPr>
        <w:pStyle w:val="Index1"/>
        <w:tabs>
          <w:tab w:val="right" w:leader="dot" w:pos="4502"/>
        </w:tabs>
        <w:rPr>
          <w:noProof/>
        </w:rPr>
      </w:pPr>
      <w:r w:rsidRPr="00B728C6">
        <w:rPr>
          <w:rFonts w:cs="Arial"/>
          <w:noProof/>
        </w:rPr>
        <w:t>IRI Identifier</w:t>
      </w:r>
      <w:r>
        <w:rPr>
          <w:noProof/>
        </w:rPr>
        <w:t>, 47</w:t>
      </w:r>
    </w:p>
    <w:p w14:paraId="10011ACF" w14:textId="77777777" w:rsidR="0034545B" w:rsidRDefault="0034545B">
      <w:pPr>
        <w:pStyle w:val="Index1"/>
        <w:tabs>
          <w:tab w:val="right" w:leader="dot" w:pos="4502"/>
        </w:tabs>
        <w:rPr>
          <w:noProof/>
        </w:rPr>
      </w:pPr>
      <w:r w:rsidRPr="00B728C6">
        <w:rPr>
          <w:rFonts w:cs="Arial"/>
          <w:noProof/>
        </w:rPr>
        <w:t>is boundary part</w:t>
      </w:r>
      <w:r>
        <w:rPr>
          <w:noProof/>
        </w:rPr>
        <w:t>, 67</w:t>
      </w:r>
    </w:p>
    <w:p w14:paraId="156E3E02" w14:textId="77777777" w:rsidR="0034545B" w:rsidRDefault="0034545B">
      <w:pPr>
        <w:pStyle w:val="Index1"/>
        <w:tabs>
          <w:tab w:val="right" w:leader="dot" w:pos="4502"/>
        </w:tabs>
        <w:rPr>
          <w:noProof/>
        </w:rPr>
      </w:pPr>
      <w:r w:rsidRPr="00B728C6">
        <w:rPr>
          <w:rFonts w:cs="Arial"/>
          <w:noProof/>
        </w:rPr>
        <w:t>is composite part</w:t>
      </w:r>
      <w:r>
        <w:rPr>
          <w:noProof/>
        </w:rPr>
        <w:t>, 67</w:t>
      </w:r>
    </w:p>
    <w:p w14:paraId="414D9F27" w14:textId="77777777" w:rsidR="0034545B" w:rsidRDefault="0034545B">
      <w:pPr>
        <w:pStyle w:val="Index1"/>
        <w:tabs>
          <w:tab w:val="right" w:leader="dot" w:pos="4502"/>
        </w:tabs>
        <w:rPr>
          <w:noProof/>
        </w:rPr>
      </w:pPr>
      <w:r w:rsidRPr="00B728C6">
        <w:rPr>
          <w:rFonts w:cs="Arial"/>
          <w:noProof/>
        </w:rPr>
        <w:t>is covered by</w:t>
      </w:r>
      <w:r>
        <w:rPr>
          <w:noProof/>
        </w:rPr>
        <w:t>, 78</w:t>
      </w:r>
    </w:p>
    <w:p w14:paraId="59DF7F7F" w14:textId="77777777" w:rsidR="0034545B" w:rsidRDefault="0034545B">
      <w:pPr>
        <w:pStyle w:val="Index1"/>
        <w:tabs>
          <w:tab w:val="right" w:leader="dot" w:pos="4502"/>
        </w:tabs>
        <w:rPr>
          <w:noProof/>
        </w:rPr>
      </w:pPr>
      <w:r w:rsidRPr="00B728C6">
        <w:rPr>
          <w:rFonts w:cs="Arial"/>
          <w:noProof/>
        </w:rPr>
        <w:t>Is in context mapping</w:t>
      </w:r>
      <w:r>
        <w:rPr>
          <w:noProof/>
        </w:rPr>
        <w:t>, 193</w:t>
      </w:r>
    </w:p>
    <w:p w14:paraId="6E2B0D4A" w14:textId="77777777" w:rsidR="0034545B" w:rsidRDefault="0034545B">
      <w:pPr>
        <w:pStyle w:val="Index1"/>
        <w:tabs>
          <w:tab w:val="right" w:leader="dot" w:pos="4502"/>
        </w:tabs>
        <w:rPr>
          <w:noProof/>
        </w:rPr>
      </w:pPr>
      <w:r w:rsidRPr="00B728C6">
        <w:rPr>
          <w:rFonts w:cs="Arial"/>
          <w:noProof/>
        </w:rPr>
        <w:t>is of type</w:t>
      </w:r>
      <w:r>
        <w:rPr>
          <w:noProof/>
        </w:rPr>
        <w:t>, 83, 90</w:t>
      </w:r>
    </w:p>
    <w:p w14:paraId="04A9CE24" w14:textId="77777777" w:rsidR="0034545B" w:rsidRDefault="0034545B">
      <w:pPr>
        <w:pStyle w:val="Index1"/>
        <w:tabs>
          <w:tab w:val="right" w:leader="dot" w:pos="4502"/>
        </w:tabs>
        <w:rPr>
          <w:noProof/>
        </w:rPr>
      </w:pPr>
      <w:r w:rsidRPr="00B728C6">
        <w:rPr>
          <w:rFonts w:cs="Arial"/>
          <w:noProof/>
        </w:rPr>
        <w:t>is primary identity</w:t>
      </w:r>
      <w:r>
        <w:rPr>
          <w:noProof/>
        </w:rPr>
        <w:t>, 86</w:t>
      </w:r>
    </w:p>
    <w:p w14:paraId="0155F11B" w14:textId="77777777" w:rsidR="0034545B" w:rsidRDefault="0034545B">
      <w:pPr>
        <w:pStyle w:val="Index1"/>
        <w:tabs>
          <w:tab w:val="right" w:leader="dot" w:pos="4502"/>
        </w:tabs>
        <w:rPr>
          <w:noProof/>
        </w:rPr>
      </w:pPr>
      <w:r w:rsidRPr="00B728C6">
        <w:rPr>
          <w:rFonts w:cs="Arial"/>
          <w:noProof/>
        </w:rPr>
        <w:t>is sufficent</w:t>
      </w:r>
      <w:r>
        <w:rPr>
          <w:noProof/>
        </w:rPr>
        <w:t>, 80</w:t>
      </w:r>
    </w:p>
    <w:p w14:paraId="590F4ADC" w14:textId="77777777" w:rsidR="0034545B" w:rsidRDefault="0034545B">
      <w:pPr>
        <w:pStyle w:val="Index1"/>
        <w:tabs>
          <w:tab w:val="right" w:leader="dot" w:pos="4502"/>
        </w:tabs>
        <w:rPr>
          <w:noProof/>
        </w:rPr>
      </w:pPr>
      <w:r w:rsidRPr="00B728C6">
        <w:rPr>
          <w:rFonts w:cs="Arial"/>
          <w:noProof/>
        </w:rPr>
        <w:t>is used by</w:t>
      </w:r>
      <w:r>
        <w:rPr>
          <w:noProof/>
        </w:rPr>
        <w:t>, 43</w:t>
      </w:r>
    </w:p>
    <w:p w14:paraId="3AB7C0A6" w14:textId="77777777" w:rsidR="0034545B" w:rsidRDefault="0034545B">
      <w:pPr>
        <w:pStyle w:val="Index1"/>
        <w:tabs>
          <w:tab w:val="right" w:leader="dot" w:pos="4502"/>
        </w:tabs>
        <w:rPr>
          <w:noProof/>
        </w:rPr>
      </w:pPr>
      <w:r w:rsidRPr="00B728C6">
        <w:rPr>
          <w:rFonts w:cs="Arial"/>
          <w:noProof/>
        </w:rPr>
        <w:t>Lexical Reference</w:t>
      </w:r>
      <w:r>
        <w:rPr>
          <w:noProof/>
        </w:rPr>
        <w:t>, 54</w:t>
      </w:r>
    </w:p>
    <w:p w14:paraId="366686BC" w14:textId="77777777" w:rsidR="0034545B" w:rsidRDefault="0034545B">
      <w:pPr>
        <w:pStyle w:val="Index1"/>
        <w:tabs>
          <w:tab w:val="right" w:leader="dot" w:pos="4502"/>
        </w:tabs>
        <w:rPr>
          <w:noProof/>
        </w:rPr>
      </w:pPr>
      <w:r w:rsidRPr="00B728C6">
        <w:rPr>
          <w:rFonts w:cs="Arial"/>
          <w:noProof/>
        </w:rPr>
        <w:t>Lexical Scope</w:t>
      </w:r>
      <w:r>
        <w:rPr>
          <w:noProof/>
        </w:rPr>
        <w:t>, 54</w:t>
      </w:r>
    </w:p>
    <w:p w14:paraId="164B9964" w14:textId="77777777" w:rsidR="0034545B" w:rsidRDefault="0034545B">
      <w:pPr>
        <w:pStyle w:val="Index1"/>
        <w:tabs>
          <w:tab w:val="right" w:leader="dot" w:pos="4502"/>
        </w:tabs>
        <w:rPr>
          <w:noProof/>
        </w:rPr>
      </w:pPr>
      <w:r w:rsidRPr="00B728C6">
        <w:rPr>
          <w:rFonts w:cs="Arial"/>
          <w:noProof/>
        </w:rPr>
        <w:t>Logical Package</w:t>
      </w:r>
      <w:r>
        <w:rPr>
          <w:noProof/>
        </w:rPr>
        <w:t>, 54</w:t>
      </w:r>
    </w:p>
    <w:p w14:paraId="6D48428E" w14:textId="77777777" w:rsidR="0034545B" w:rsidRDefault="0034545B">
      <w:pPr>
        <w:pStyle w:val="Index1"/>
        <w:tabs>
          <w:tab w:val="right" w:leader="dot" w:pos="4502"/>
        </w:tabs>
        <w:rPr>
          <w:noProof/>
        </w:rPr>
      </w:pPr>
      <w:r w:rsidRPr="00B728C6">
        <w:rPr>
          <w:rFonts w:cs="Arial"/>
          <w:noProof/>
        </w:rPr>
        <w:t>map all</w:t>
      </w:r>
      <w:r>
        <w:rPr>
          <w:noProof/>
        </w:rPr>
        <w:t>, 63</w:t>
      </w:r>
    </w:p>
    <w:p w14:paraId="082E2864" w14:textId="77777777" w:rsidR="0034545B" w:rsidRDefault="0034545B">
      <w:pPr>
        <w:pStyle w:val="Index1"/>
        <w:tabs>
          <w:tab w:val="right" w:leader="dot" w:pos="4502"/>
        </w:tabs>
        <w:rPr>
          <w:noProof/>
        </w:rPr>
      </w:pPr>
      <w:r w:rsidRPr="00B728C6">
        <w:rPr>
          <w:rFonts w:cs="Arial"/>
          <w:noProof/>
        </w:rPr>
        <w:t>map from</w:t>
      </w:r>
      <w:r>
        <w:rPr>
          <w:noProof/>
        </w:rPr>
        <w:t>, 64</w:t>
      </w:r>
    </w:p>
    <w:p w14:paraId="6DD03FE5" w14:textId="77777777" w:rsidR="0034545B" w:rsidRDefault="0034545B">
      <w:pPr>
        <w:pStyle w:val="Index1"/>
        <w:tabs>
          <w:tab w:val="right" w:leader="dot" w:pos="4502"/>
        </w:tabs>
        <w:rPr>
          <w:noProof/>
        </w:rPr>
      </w:pPr>
      <w:r w:rsidRPr="00B728C6">
        <w:rPr>
          <w:rFonts w:cs="Arial"/>
          <w:noProof/>
        </w:rPr>
        <w:t>Map Rule</w:t>
      </w:r>
      <w:r>
        <w:rPr>
          <w:noProof/>
        </w:rPr>
        <w:t>, 60</w:t>
      </w:r>
    </w:p>
    <w:p w14:paraId="69301D8A" w14:textId="77777777" w:rsidR="0034545B" w:rsidRDefault="0034545B">
      <w:pPr>
        <w:pStyle w:val="Index1"/>
        <w:tabs>
          <w:tab w:val="right" w:leader="dot" w:pos="4502"/>
        </w:tabs>
        <w:rPr>
          <w:noProof/>
        </w:rPr>
      </w:pPr>
      <w:r w:rsidRPr="00B728C6">
        <w:rPr>
          <w:rFonts w:cs="Arial"/>
          <w:noProof/>
        </w:rPr>
        <w:t>Map Rule End</w:t>
      </w:r>
      <w:r>
        <w:rPr>
          <w:noProof/>
        </w:rPr>
        <w:t>, 61</w:t>
      </w:r>
    </w:p>
    <w:p w14:paraId="75EA1FF4" w14:textId="77777777" w:rsidR="0034545B" w:rsidRDefault="0034545B">
      <w:pPr>
        <w:pStyle w:val="Index1"/>
        <w:tabs>
          <w:tab w:val="right" w:leader="dot" w:pos="4502"/>
        </w:tabs>
        <w:rPr>
          <w:noProof/>
        </w:rPr>
      </w:pPr>
      <w:r w:rsidRPr="00B728C6">
        <w:rPr>
          <w:rFonts w:cs="Arial"/>
          <w:noProof/>
        </w:rPr>
        <w:t>map rule of</w:t>
      </w:r>
      <w:r>
        <w:rPr>
          <w:noProof/>
        </w:rPr>
        <w:t>, 61, 65</w:t>
      </w:r>
    </w:p>
    <w:p w14:paraId="31D8D844" w14:textId="77777777" w:rsidR="0034545B" w:rsidRDefault="0034545B">
      <w:pPr>
        <w:pStyle w:val="Index1"/>
        <w:tabs>
          <w:tab w:val="right" w:leader="dot" w:pos="4502"/>
        </w:tabs>
        <w:rPr>
          <w:noProof/>
        </w:rPr>
      </w:pPr>
      <w:r w:rsidRPr="00B728C6">
        <w:rPr>
          <w:rFonts w:cs="Arial"/>
          <w:noProof/>
        </w:rPr>
        <w:t>Map Rule Type Assertion</w:t>
      </w:r>
      <w:r>
        <w:rPr>
          <w:noProof/>
        </w:rPr>
        <w:t>, 61</w:t>
      </w:r>
    </w:p>
    <w:p w14:paraId="66ED6FA8" w14:textId="77777777" w:rsidR="0034545B" w:rsidRDefault="0034545B">
      <w:pPr>
        <w:pStyle w:val="Index1"/>
        <w:tabs>
          <w:tab w:val="right" w:leader="dot" w:pos="4502"/>
        </w:tabs>
        <w:rPr>
          <w:noProof/>
        </w:rPr>
      </w:pPr>
      <w:r w:rsidRPr="00B728C6">
        <w:rPr>
          <w:rFonts w:cs="Arial"/>
          <w:noProof/>
        </w:rPr>
        <w:t>Map rules</w:t>
      </w:r>
      <w:r>
        <w:rPr>
          <w:noProof/>
        </w:rPr>
        <w:t>, 65</w:t>
      </w:r>
    </w:p>
    <w:p w14:paraId="3DE180C2" w14:textId="77777777" w:rsidR="0034545B" w:rsidRDefault="0034545B">
      <w:pPr>
        <w:pStyle w:val="Index1"/>
        <w:tabs>
          <w:tab w:val="right" w:leader="dot" w:pos="4502"/>
        </w:tabs>
        <w:rPr>
          <w:noProof/>
        </w:rPr>
      </w:pPr>
      <w:r w:rsidRPr="00B728C6">
        <w:rPr>
          <w:rFonts w:cs="Arial"/>
          <w:noProof/>
        </w:rPr>
        <w:t>map to</w:t>
      </w:r>
      <w:r>
        <w:rPr>
          <w:noProof/>
        </w:rPr>
        <w:t>, 60</w:t>
      </w:r>
    </w:p>
    <w:p w14:paraId="0F156E91" w14:textId="77777777" w:rsidR="0034545B" w:rsidRDefault="0034545B">
      <w:pPr>
        <w:pStyle w:val="Index1"/>
        <w:tabs>
          <w:tab w:val="right" w:leader="dot" w:pos="4502"/>
        </w:tabs>
        <w:rPr>
          <w:noProof/>
        </w:rPr>
      </w:pPr>
      <w:r w:rsidRPr="00B728C6">
        <w:rPr>
          <w:rFonts w:cs="Arial"/>
          <w:noProof/>
        </w:rPr>
        <w:t>Mapped Property</w:t>
      </w:r>
      <w:r>
        <w:rPr>
          <w:noProof/>
        </w:rPr>
        <w:t>, 61</w:t>
      </w:r>
    </w:p>
    <w:p w14:paraId="443F6D38" w14:textId="77777777" w:rsidR="0034545B" w:rsidRDefault="0034545B">
      <w:pPr>
        <w:pStyle w:val="Index1"/>
        <w:tabs>
          <w:tab w:val="right" w:leader="dot" w:pos="4502"/>
        </w:tabs>
        <w:rPr>
          <w:noProof/>
        </w:rPr>
      </w:pPr>
      <w:r w:rsidRPr="00B728C6">
        <w:rPr>
          <w:rFonts w:cs="Arial"/>
          <w:noProof/>
        </w:rPr>
        <w:t>Mapped Relationship</w:t>
      </w:r>
      <w:r>
        <w:rPr>
          <w:noProof/>
        </w:rPr>
        <w:t>, 62</w:t>
      </w:r>
    </w:p>
    <w:p w14:paraId="504DCE31" w14:textId="77777777" w:rsidR="0034545B" w:rsidRDefault="0034545B">
      <w:pPr>
        <w:pStyle w:val="Index1"/>
        <w:tabs>
          <w:tab w:val="right" w:leader="dot" w:pos="4502"/>
        </w:tabs>
        <w:rPr>
          <w:noProof/>
        </w:rPr>
      </w:pPr>
      <w:r w:rsidRPr="00B728C6">
        <w:rPr>
          <w:rFonts w:cs="Arial"/>
          <w:noProof/>
        </w:rPr>
        <w:t>Mapping</w:t>
      </w:r>
      <w:r>
        <w:rPr>
          <w:noProof/>
        </w:rPr>
        <w:t>, 62</w:t>
      </w:r>
    </w:p>
    <w:p w14:paraId="53EC0744" w14:textId="77777777" w:rsidR="0034545B" w:rsidRDefault="0034545B">
      <w:pPr>
        <w:pStyle w:val="Index1"/>
        <w:tabs>
          <w:tab w:val="right" w:leader="dot" w:pos="4502"/>
        </w:tabs>
        <w:rPr>
          <w:noProof/>
        </w:rPr>
      </w:pPr>
      <w:r w:rsidRPr="00B728C6">
        <w:rPr>
          <w:rFonts w:cs="Arial"/>
          <w:noProof/>
        </w:rPr>
        <w:t>Mapping Package</w:t>
      </w:r>
      <w:r>
        <w:rPr>
          <w:noProof/>
        </w:rPr>
        <w:t>, 55</w:t>
      </w:r>
    </w:p>
    <w:p w14:paraId="20DF90E6" w14:textId="77777777" w:rsidR="0034545B" w:rsidRDefault="0034545B">
      <w:pPr>
        <w:pStyle w:val="Index1"/>
        <w:tabs>
          <w:tab w:val="right" w:leader="dot" w:pos="4502"/>
        </w:tabs>
        <w:rPr>
          <w:noProof/>
        </w:rPr>
      </w:pPr>
      <w:r w:rsidRPr="00B728C6">
        <w:rPr>
          <w:rFonts w:cs="Arial"/>
          <w:noProof/>
        </w:rPr>
        <w:t>Mapping rule mapping</w:t>
      </w:r>
      <w:r>
        <w:rPr>
          <w:noProof/>
        </w:rPr>
        <w:t>, 193</w:t>
      </w:r>
    </w:p>
    <w:p w14:paraId="3BC68F30" w14:textId="77777777" w:rsidR="0034545B" w:rsidRDefault="0034545B">
      <w:pPr>
        <w:pStyle w:val="Index1"/>
        <w:tabs>
          <w:tab w:val="right" w:leader="dot" w:pos="4502"/>
        </w:tabs>
        <w:rPr>
          <w:noProof/>
        </w:rPr>
      </w:pPr>
      <w:r w:rsidRPr="00B728C6">
        <w:rPr>
          <w:rFonts w:cs="Arial"/>
          <w:noProof/>
        </w:rPr>
        <w:t>maps property</w:t>
      </w:r>
      <w:r>
        <w:rPr>
          <w:noProof/>
        </w:rPr>
        <w:t>, 62, 63</w:t>
      </w:r>
    </w:p>
    <w:p w14:paraId="4B6FF0CA" w14:textId="77777777" w:rsidR="0034545B" w:rsidRDefault="0034545B">
      <w:pPr>
        <w:pStyle w:val="Index1"/>
        <w:tabs>
          <w:tab w:val="right" w:leader="dot" w:pos="4502"/>
        </w:tabs>
        <w:rPr>
          <w:noProof/>
        </w:rPr>
      </w:pPr>
      <w:r w:rsidRPr="00B728C6">
        <w:rPr>
          <w:rFonts w:cs="Arial"/>
          <w:noProof/>
        </w:rPr>
        <w:t>maps relationship</w:t>
      </w:r>
      <w:r>
        <w:rPr>
          <w:noProof/>
        </w:rPr>
        <w:t>, 62, 64</w:t>
      </w:r>
    </w:p>
    <w:p w14:paraId="207552BF" w14:textId="77777777" w:rsidR="0034545B" w:rsidRDefault="0034545B">
      <w:pPr>
        <w:pStyle w:val="Index1"/>
        <w:tabs>
          <w:tab w:val="right" w:leader="dot" w:pos="4502"/>
        </w:tabs>
        <w:rPr>
          <w:noProof/>
        </w:rPr>
      </w:pPr>
      <w:r w:rsidRPr="00B728C6">
        <w:rPr>
          <w:rFonts w:cs="Arial"/>
          <w:noProof/>
        </w:rPr>
        <w:t>Match</w:t>
      </w:r>
      <w:r>
        <w:rPr>
          <w:noProof/>
        </w:rPr>
        <w:t>, 69</w:t>
      </w:r>
    </w:p>
    <w:p w14:paraId="4FF4294D" w14:textId="77777777" w:rsidR="0034545B" w:rsidRDefault="0034545B">
      <w:pPr>
        <w:pStyle w:val="Index1"/>
        <w:tabs>
          <w:tab w:val="right" w:leader="dot" w:pos="4502"/>
        </w:tabs>
        <w:rPr>
          <w:noProof/>
        </w:rPr>
      </w:pPr>
      <w:r w:rsidRPr="00B728C6">
        <w:rPr>
          <w:rFonts w:cs="Arial"/>
          <w:noProof/>
        </w:rPr>
        <w:t>maximum number</w:t>
      </w:r>
      <w:r>
        <w:rPr>
          <w:noProof/>
        </w:rPr>
        <w:t>, 79</w:t>
      </w:r>
    </w:p>
    <w:p w14:paraId="64E1467D" w14:textId="77777777" w:rsidR="0034545B" w:rsidRDefault="0034545B">
      <w:pPr>
        <w:pStyle w:val="Index1"/>
        <w:tabs>
          <w:tab w:val="right" w:leader="dot" w:pos="4502"/>
        </w:tabs>
        <w:rPr>
          <w:noProof/>
        </w:rPr>
      </w:pPr>
      <w:r w:rsidRPr="00B728C6">
        <w:rPr>
          <w:rFonts w:cs="Arial"/>
          <w:noProof/>
        </w:rPr>
        <w:t>mininum number</w:t>
      </w:r>
      <w:r>
        <w:rPr>
          <w:noProof/>
        </w:rPr>
        <w:t>, 79</w:t>
      </w:r>
    </w:p>
    <w:p w14:paraId="315A093F" w14:textId="77777777" w:rsidR="0034545B" w:rsidRDefault="0034545B">
      <w:pPr>
        <w:pStyle w:val="Index1"/>
        <w:tabs>
          <w:tab w:val="right" w:leader="dot" w:pos="4502"/>
        </w:tabs>
        <w:rPr>
          <w:noProof/>
        </w:rPr>
      </w:pPr>
      <w:r w:rsidRPr="00B728C6">
        <w:rPr>
          <w:rFonts w:cs="Arial"/>
          <w:noProof/>
        </w:rPr>
        <w:t>Model</w:t>
      </w:r>
      <w:r>
        <w:rPr>
          <w:noProof/>
        </w:rPr>
        <w:t>, 55</w:t>
      </w:r>
    </w:p>
    <w:p w14:paraId="66217593" w14:textId="77777777" w:rsidR="0034545B" w:rsidRDefault="0034545B">
      <w:pPr>
        <w:pStyle w:val="Index1"/>
        <w:tabs>
          <w:tab w:val="right" w:leader="dot" w:pos="4502"/>
        </w:tabs>
        <w:rPr>
          <w:noProof/>
        </w:rPr>
      </w:pPr>
      <w:r w:rsidRPr="00B728C6">
        <w:rPr>
          <w:rFonts w:cs="Arial"/>
          <w:noProof/>
        </w:rPr>
        <w:t>Most</w:t>
      </w:r>
      <w:r>
        <w:rPr>
          <w:noProof/>
        </w:rPr>
        <w:t>, 69</w:t>
      </w:r>
    </w:p>
    <w:p w14:paraId="2CA87161" w14:textId="77777777" w:rsidR="0034545B" w:rsidRDefault="0034545B">
      <w:pPr>
        <w:pStyle w:val="Index1"/>
        <w:tabs>
          <w:tab w:val="right" w:leader="dot" w:pos="4502"/>
        </w:tabs>
        <w:rPr>
          <w:noProof/>
        </w:rPr>
      </w:pPr>
      <w:r w:rsidRPr="00B728C6">
        <w:rPr>
          <w:rFonts w:cs="Arial"/>
          <w:noProof/>
        </w:rPr>
        <w:t>Multiplicity Constraint</w:t>
      </w:r>
      <w:r>
        <w:rPr>
          <w:noProof/>
        </w:rPr>
        <w:t>, 79</w:t>
      </w:r>
    </w:p>
    <w:p w14:paraId="55125C12" w14:textId="77777777" w:rsidR="0034545B" w:rsidRDefault="0034545B">
      <w:pPr>
        <w:pStyle w:val="Index1"/>
        <w:tabs>
          <w:tab w:val="right" w:leader="dot" w:pos="4502"/>
        </w:tabs>
        <w:rPr>
          <w:noProof/>
        </w:rPr>
      </w:pPr>
      <w:r w:rsidRPr="00B728C6">
        <w:rPr>
          <w:rFonts w:cs="Arial"/>
          <w:noProof/>
        </w:rPr>
        <w:t>multiplicity of</w:t>
      </w:r>
      <w:r>
        <w:rPr>
          <w:noProof/>
        </w:rPr>
        <w:t>, 80</w:t>
      </w:r>
    </w:p>
    <w:p w14:paraId="3C630378" w14:textId="77777777" w:rsidR="0034545B" w:rsidRDefault="0034545B">
      <w:pPr>
        <w:pStyle w:val="Index1"/>
        <w:tabs>
          <w:tab w:val="right" w:leader="dot" w:pos="4502"/>
        </w:tabs>
        <w:rPr>
          <w:noProof/>
        </w:rPr>
      </w:pPr>
      <w:r w:rsidRPr="00B728C6">
        <w:rPr>
          <w:rFonts w:cs="Arial"/>
          <w:noProof/>
        </w:rPr>
        <w:t>Multiplicity Perspective</w:t>
      </w:r>
      <w:r>
        <w:rPr>
          <w:noProof/>
        </w:rPr>
        <w:t>, 80</w:t>
      </w:r>
    </w:p>
    <w:p w14:paraId="3D88DFC5" w14:textId="77777777" w:rsidR="0034545B" w:rsidRDefault="0034545B">
      <w:pPr>
        <w:pStyle w:val="Index1"/>
        <w:tabs>
          <w:tab w:val="right" w:leader="dot" w:pos="4502"/>
        </w:tabs>
        <w:rPr>
          <w:noProof/>
        </w:rPr>
      </w:pPr>
      <w:r w:rsidRPr="00B728C6">
        <w:rPr>
          <w:rFonts w:cs="Arial"/>
          <w:noProof/>
        </w:rPr>
        <w:t>Multiplicity Target</w:t>
      </w:r>
      <w:r>
        <w:rPr>
          <w:noProof/>
        </w:rPr>
        <w:t>, 80</w:t>
      </w:r>
    </w:p>
    <w:p w14:paraId="46FD65DA" w14:textId="77777777" w:rsidR="0034545B" w:rsidRDefault="0034545B">
      <w:pPr>
        <w:pStyle w:val="Index1"/>
        <w:tabs>
          <w:tab w:val="right" w:leader="dot" w:pos="4502"/>
        </w:tabs>
        <w:rPr>
          <w:noProof/>
        </w:rPr>
      </w:pPr>
      <w:r w:rsidRPr="00B728C6">
        <w:rPr>
          <w:rFonts w:cs="Arial"/>
          <w:noProof/>
        </w:rPr>
        <w:t>Named element Mapping</w:t>
      </w:r>
      <w:r>
        <w:rPr>
          <w:noProof/>
        </w:rPr>
        <w:t>, 194</w:t>
      </w:r>
    </w:p>
    <w:p w14:paraId="02393B82" w14:textId="77777777" w:rsidR="0034545B" w:rsidRDefault="0034545B">
      <w:pPr>
        <w:pStyle w:val="Index1"/>
        <w:tabs>
          <w:tab w:val="right" w:leader="dot" w:pos="4502"/>
        </w:tabs>
        <w:rPr>
          <w:noProof/>
        </w:rPr>
      </w:pPr>
      <w:r w:rsidRPr="00B728C6">
        <w:rPr>
          <w:rFonts w:cs="Arial"/>
          <w:noProof/>
        </w:rPr>
        <w:t>Namespace</w:t>
      </w:r>
      <w:r>
        <w:rPr>
          <w:noProof/>
        </w:rPr>
        <w:t>, 47</w:t>
      </w:r>
    </w:p>
    <w:p w14:paraId="68AC9F80" w14:textId="77777777" w:rsidR="0034545B" w:rsidRDefault="0034545B">
      <w:pPr>
        <w:pStyle w:val="Index1"/>
        <w:tabs>
          <w:tab w:val="right" w:leader="dot" w:pos="4502"/>
        </w:tabs>
        <w:rPr>
          <w:noProof/>
        </w:rPr>
      </w:pPr>
      <w:r w:rsidRPr="00B728C6">
        <w:rPr>
          <w:rFonts w:cs="Arial"/>
          <w:noProof/>
        </w:rPr>
        <w:t>None</w:t>
      </w:r>
      <w:r>
        <w:rPr>
          <w:noProof/>
        </w:rPr>
        <w:t>, 69</w:t>
      </w:r>
    </w:p>
    <w:p w14:paraId="416FD0F6" w14:textId="77777777" w:rsidR="0034545B" w:rsidRDefault="0034545B">
      <w:pPr>
        <w:pStyle w:val="Index1"/>
        <w:tabs>
          <w:tab w:val="right" w:leader="dot" w:pos="4502"/>
        </w:tabs>
        <w:rPr>
          <w:noProof/>
        </w:rPr>
      </w:pPr>
      <w:r w:rsidRPr="00B728C6">
        <w:rPr>
          <w:rFonts w:cs="Arial"/>
          <w:noProof/>
        </w:rPr>
        <w:t>Number</w:t>
      </w:r>
      <w:r>
        <w:rPr>
          <w:noProof/>
        </w:rPr>
        <w:t>, 103</w:t>
      </w:r>
    </w:p>
    <w:p w14:paraId="79B04794" w14:textId="77777777" w:rsidR="0034545B" w:rsidRDefault="0034545B">
      <w:pPr>
        <w:pStyle w:val="Index1"/>
        <w:tabs>
          <w:tab w:val="right" w:leader="dot" w:pos="4502"/>
        </w:tabs>
        <w:rPr>
          <w:noProof/>
        </w:rPr>
      </w:pPr>
      <w:r>
        <w:rPr>
          <w:noProof/>
        </w:rPr>
        <w:t>Object Management Group, Inc. (OMG), xii</w:t>
      </w:r>
    </w:p>
    <w:p w14:paraId="7AB6ED47" w14:textId="77777777" w:rsidR="0034545B" w:rsidRDefault="0034545B">
      <w:pPr>
        <w:pStyle w:val="Index1"/>
        <w:tabs>
          <w:tab w:val="right" w:leader="dot" w:pos="4502"/>
        </w:tabs>
        <w:rPr>
          <w:noProof/>
        </w:rPr>
      </w:pPr>
      <w:r w:rsidRPr="00B728C6">
        <w:rPr>
          <w:rFonts w:cs="Arial"/>
          <w:noProof/>
        </w:rPr>
        <w:lastRenderedPageBreak/>
        <w:t>Object Operation Type</w:t>
      </w:r>
      <w:r>
        <w:rPr>
          <w:noProof/>
        </w:rPr>
        <w:t>, 43</w:t>
      </w:r>
    </w:p>
    <w:p w14:paraId="56B9A804" w14:textId="77777777" w:rsidR="0034545B" w:rsidRDefault="0034545B">
      <w:pPr>
        <w:pStyle w:val="Index1"/>
        <w:tabs>
          <w:tab w:val="right" w:leader="dot" w:pos="4502"/>
        </w:tabs>
        <w:rPr>
          <w:noProof/>
        </w:rPr>
      </w:pPr>
      <w:r w:rsidRPr="00B728C6">
        <w:rPr>
          <w:rFonts w:cs="Arial"/>
          <w:noProof/>
        </w:rPr>
        <w:t>offset</w:t>
      </w:r>
      <w:r>
        <w:rPr>
          <w:noProof/>
        </w:rPr>
        <w:t>, 106</w:t>
      </w:r>
    </w:p>
    <w:p w14:paraId="2B6F7899" w14:textId="77777777" w:rsidR="0034545B" w:rsidRDefault="0034545B">
      <w:pPr>
        <w:pStyle w:val="Index1"/>
        <w:tabs>
          <w:tab w:val="right" w:leader="dot" w:pos="4502"/>
        </w:tabs>
        <w:rPr>
          <w:noProof/>
        </w:rPr>
      </w:pPr>
      <w:r>
        <w:rPr>
          <w:noProof/>
        </w:rPr>
        <w:t>OMG specifications, xii</w:t>
      </w:r>
    </w:p>
    <w:p w14:paraId="6E724292" w14:textId="77777777" w:rsidR="0034545B" w:rsidRDefault="0034545B">
      <w:pPr>
        <w:pStyle w:val="Index1"/>
        <w:tabs>
          <w:tab w:val="right" w:leader="dot" w:pos="4502"/>
        </w:tabs>
        <w:rPr>
          <w:noProof/>
        </w:rPr>
      </w:pPr>
      <w:r w:rsidRPr="00B728C6">
        <w:rPr>
          <w:rFonts w:cs="Arial"/>
          <w:noProof/>
        </w:rPr>
        <w:t>OO Target</w:t>
      </w:r>
      <w:r>
        <w:rPr>
          <w:noProof/>
        </w:rPr>
        <w:t>, 43</w:t>
      </w:r>
    </w:p>
    <w:p w14:paraId="3070D5B3" w14:textId="77777777" w:rsidR="0034545B" w:rsidRDefault="0034545B">
      <w:pPr>
        <w:pStyle w:val="Index1"/>
        <w:tabs>
          <w:tab w:val="right" w:leader="dot" w:pos="4502"/>
        </w:tabs>
        <w:rPr>
          <w:noProof/>
        </w:rPr>
      </w:pPr>
      <w:r w:rsidRPr="00B728C6">
        <w:rPr>
          <w:rFonts w:cs="Arial"/>
          <w:noProof/>
        </w:rPr>
        <w:t>ownes property</w:t>
      </w:r>
      <w:r>
        <w:rPr>
          <w:noProof/>
        </w:rPr>
        <w:t>, 66</w:t>
      </w:r>
    </w:p>
    <w:p w14:paraId="73C2F4D6" w14:textId="77777777" w:rsidR="0034545B" w:rsidRDefault="0034545B">
      <w:pPr>
        <w:pStyle w:val="Index1"/>
        <w:tabs>
          <w:tab w:val="right" w:leader="dot" w:pos="4502"/>
        </w:tabs>
        <w:rPr>
          <w:noProof/>
        </w:rPr>
      </w:pPr>
      <w:r w:rsidRPr="00B728C6">
        <w:rPr>
          <w:rFonts w:cs="Arial"/>
          <w:noProof/>
        </w:rPr>
        <w:t>ownes relationship</w:t>
      </w:r>
      <w:r>
        <w:rPr>
          <w:noProof/>
        </w:rPr>
        <w:t>, 66, 68</w:t>
      </w:r>
    </w:p>
    <w:p w14:paraId="1937BA85" w14:textId="77777777" w:rsidR="0034545B" w:rsidRDefault="0034545B">
      <w:pPr>
        <w:pStyle w:val="Index1"/>
        <w:tabs>
          <w:tab w:val="right" w:leader="dot" w:pos="4502"/>
        </w:tabs>
        <w:rPr>
          <w:noProof/>
        </w:rPr>
      </w:pPr>
      <w:r w:rsidRPr="00B728C6">
        <w:rPr>
          <w:rFonts w:cs="Arial"/>
          <w:noProof/>
        </w:rPr>
        <w:t>Package</w:t>
      </w:r>
      <w:r>
        <w:rPr>
          <w:noProof/>
        </w:rPr>
        <w:t>, 55</w:t>
      </w:r>
    </w:p>
    <w:p w14:paraId="09FB2EB3" w14:textId="77777777" w:rsidR="0034545B" w:rsidRDefault="0034545B">
      <w:pPr>
        <w:pStyle w:val="Index1"/>
        <w:tabs>
          <w:tab w:val="right" w:leader="dot" w:pos="4502"/>
        </w:tabs>
        <w:rPr>
          <w:noProof/>
        </w:rPr>
      </w:pPr>
      <w:r w:rsidRPr="00B728C6">
        <w:rPr>
          <w:rFonts w:cs="Arial"/>
          <w:noProof/>
        </w:rPr>
        <w:t>Pattern</w:t>
      </w:r>
      <w:r>
        <w:rPr>
          <w:noProof/>
        </w:rPr>
        <w:t>, 66</w:t>
      </w:r>
    </w:p>
    <w:p w14:paraId="043B4D37" w14:textId="77777777" w:rsidR="0034545B" w:rsidRDefault="0034545B">
      <w:pPr>
        <w:pStyle w:val="Index1"/>
        <w:tabs>
          <w:tab w:val="right" w:leader="dot" w:pos="4502"/>
        </w:tabs>
        <w:rPr>
          <w:noProof/>
        </w:rPr>
      </w:pPr>
      <w:r w:rsidRPr="00B728C6">
        <w:rPr>
          <w:rFonts w:cs="Arial"/>
          <w:noProof/>
        </w:rPr>
        <w:t>Pattern Constraint</w:t>
      </w:r>
      <w:r>
        <w:rPr>
          <w:noProof/>
        </w:rPr>
        <w:t>, 81</w:t>
      </w:r>
    </w:p>
    <w:p w14:paraId="720DF5B1" w14:textId="77777777" w:rsidR="0034545B" w:rsidRDefault="0034545B">
      <w:pPr>
        <w:pStyle w:val="Index1"/>
        <w:tabs>
          <w:tab w:val="right" w:leader="dot" w:pos="4502"/>
        </w:tabs>
        <w:rPr>
          <w:noProof/>
        </w:rPr>
      </w:pPr>
      <w:r w:rsidRPr="00B728C6">
        <w:rPr>
          <w:rFonts w:cs="Arial"/>
          <w:noProof/>
        </w:rPr>
        <w:t>Pattern Element Strength</w:t>
      </w:r>
      <w:r>
        <w:rPr>
          <w:noProof/>
        </w:rPr>
        <w:t>, 69</w:t>
      </w:r>
    </w:p>
    <w:p w14:paraId="1C9788C8" w14:textId="77777777" w:rsidR="0034545B" w:rsidRDefault="0034545B">
      <w:pPr>
        <w:pStyle w:val="Index1"/>
        <w:tabs>
          <w:tab w:val="right" w:leader="dot" w:pos="4502"/>
        </w:tabs>
        <w:rPr>
          <w:noProof/>
        </w:rPr>
      </w:pPr>
      <w:r w:rsidRPr="00B728C6">
        <w:rPr>
          <w:rFonts w:cs="Arial"/>
          <w:noProof/>
        </w:rPr>
        <w:t>Pattern Properties</w:t>
      </w:r>
      <w:r>
        <w:rPr>
          <w:noProof/>
        </w:rPr>
        <w:t>, 66</w:t>
      </w:r>
    </w:p>
    <w:p w14:paraId="7C670F55" w14:textId="77777777" w:rsidR="0034545B" w:rsidRDefault="0034545B">
      <w:pPr>
        <w:pStyle w:val="Index1"/>
        <w:tabs>
          <w:tab w:val="right" w:leader="dot" w:pos="4502"/>
        </w:tabs>
        <w:rPr>
          <w:noProof/>
        </w:rPr>
      </w:pPr>
      <w:r w:rsidRPr="00B728C6">
        <w:rPr>
          <w:rFonts w:cs="Arial"/>
          <w:noProof/>
        </w:rPr>
        <w:t>Pattern property</w:t>
      </w:r>
      <w:r>
        <w:rPr>
          <w:noProof/>
        </w:rPr>
        <w:t>, 66</w:t>
      </w:r>
    </w:p>
    <w:p w14:paraId="18C4364E" w14:textId="77777777" w:rsidR="0034545B" w:rsidRDefault="0034545B">
      <w:pPr>
        <w:pStyle w:val="Index1"/>
        <w:tabs>
          <w:tab w:val="right" w:leader="dot" w:pos="4502"/>
        </w:tabs>
        <w:rPr>
          <w:noProof/>
        </w:rPr>
      </w:pPr>
      <w:r w:rsidRPr="00B728C6">
        <w:rPr>
          <w:rFonts w:cs="Arial"/>
          <w:noProof/>
        </w:rPr>
        <w:t>Pattern Property Computation</w:t>
      </w:r>
      <w:r>
        <w:rPr>
          <w:noProof/>
        </w:rPr>
        <w:t>, 67</w:t>
      </w:r>
    </w:p>
    <w:p w14:paraId="3A63FCB8" w14:textId="77777777" w:rsidR="0034545B" w:rsidRDefault="0034545B">
      <w:pPr>
        <w:pStyle w:val="Index1"/>
        <w:tabs>
          <w:tab w:val="right" w:leader="dot" w:pos="4502"/>
        </w:tabs>
        <w:rPr>
          <w:noProof/>
        </w:rPr>
      </w:pPr>
      <w:r w:rsidRPr="00B728C6">
        <w:rPr>
          <w:rFonts w:cs="Arial"/>
          <w:noProof/>
        </w:rPr>
        <w:t>Pattern Property Condition</w:t>
      </w:r>
      <w:r>
        <w:rPr>
          <w:noProof/>
        </w:rPr>
        <w:t>, 67</w:t>
      </w:r>
    </w:p>
    <w:p w14:paraId="28E2E308" w14:textId="77777777" w:rsidR="0034545B" w:rsidRDefault="0034545B">
      <w:pPr>
        <w:pStyle w:val="Index1"/>
        <w:tabs>
          <w:tab w:val="right" w:leader="dot" w:pos="4502"/>
        </w:tabs>
        <w:rPr>
          <w:noProof/>
        </w:rPr>
      </w:pPr>
      <w:r w:rsidRPr="00B728C6">
        <w:rPr>
          <w:rFonts w:cs="Arial"/>
          <w:noProof/>
        </w:rPr>
        <w:t>Pattern property mapping</w:t>
      </w:r>
      <w:r>
        <w:rPr>
          <w:noProof/>
        </w:rPr>
        <w:t>, 195</w:t>
      </w:r>
    </w:p>
    <w:p w14:paraId="232C68A0" w14:textId="77777777" w:rsidR="0034545B" w:rsidRDefault="0034545B">
      <w:pPr>
        <w:pStyle w:val="Index1"/>
        <w:tabs>
          <w:tab w:val="right" w:leader="dot" w:pos="4502"/>
        </w:tabs>
        <w:rPr>
          <w:noProof/>
        </w:rPr>
      </w:pPr>
      <w:r w:rsidRPr="00B728C6">
        <w:rPr>
          <w:rFonts w:cs="Arial"/>
          <w:noProof/>
        </w:rPr>
        <w:t>Pattern Property Subset</w:t>
      </w:r>
      <w:r>
        <w:rPr>
          <w:noProof/>
        </w:rPr>
        <w:t>, 68</w:t>
      </w:r>
    </w:p>
    <w:p w14:paraId="79B676DF" w14:textId="77777777" w:rsidR="0034545B" w:rsidRDefault="0034545B">
      <w:pPr>
        <w:pStyle w:val="Index1"/>
        <w:tabs>
          <w:tab w:val="right" w:leader="dot" w:pos="4502"/>
        </w:tabs>
        <w:rPr>
          <w:noProof/>
        </w:rPr>
      </w:pPr>
      <w:r w:rsidRPr="00B728C6">
        <w:rPr>
          <w:rFonts w:cs="Arial"/>
          <w:noProof/>
        </w:rPr>
        <w:t>Pattern Relationship</w:t>
      </w:r>
      <w:r>
        <w:rPr>
          <w:noProof/>
        </w:rPr>
        <w:t>, 68</w:t>
      </w:r>
    </w:p>
    <w:p w14:paraId="67FB446B" w14:textId="77777777" w:rsidR="0034545B" w:rsidRDefault="0034545B">
      <w:pPr>
        <w:pStyle w:val="Index1"/>
        <w:tabs>
          <w:tab w:val="right" w:leader="dot" w:pos="4502"/>
        </w:tabs>
        <w:rPr>
          <w:noProof/>
        </w:rPr>
      </w:pPr>
      <w:r w:rsidRPr="00B728C6">
        <w:rPr>
          <w:rFonts w:cs="Arial"/>
          <w:noProof/>
        </w:rPr>
        <w:t>Pattern Relationships</w:t>
      </w:r>
      <w:r>
        <w:rPr>
          <w:noProof/>
        </w:rPr>
        <w:t>, 68</w:t>
      </w:r>
    </w:p>
    <w:p w14:paraId="2D7C9D01" w14:textId="77777777" w:rsidR="0034545B" w:rsidRDefault="0034545B">
      <w:pPr>
        <w:pStyle w:val="Index1"/>
        <w:tabs>
          <w:tab w:val="right" w:leader="dot" w:pos="4502"/>
        </w:tabs>
        <w:rPr>
          <w:noProof/>
        </w:rPr>
      </w:pPr>
      <w:r w:rsidRPr="00B728C6">
        <w:rPr>
          <w:rFonts w:cs="Arial"/>
          <w:noProof/>
        </w:rPr>
        <w:t>Phase</w:t>
      </w:r>
      <w:r>
        <w:rPr>
          <w:noProof/>
        </w:rPr>
        <w:t>, 98</w:t>
      </w:r>
    </w:p>
    <w:p w14:paraId="20A00AEE" w14:textId="77777777" w:rsidR="0034545B" w:rsidRDefault="0034545B">
      <w:pPr>
        <w:pStyle w:val="Index1"/>
        <w:tabs>
          <w:tab w:val="right" w:leader="dot" w:pos="4502"/>
        </w:tabs>
        <w:rPr>
          <w:noProof/>
        </w:rPr>
      </w:pPr>
      <w:r w:rsidRPr="00B728C6">
        <w:rPr>
          <w:rFonts w:cs="Arial"/>
          <w:noProof/>
        </w:rPr>
        <w:t>Physical Package</w:t>
      </w:r>
      <w:r>
        <w:rPr>
          <w:noProof/>
        </w:rPr>
        <w:t>, 55</w:t>
      </w:r>
    </w:p>
    <w:p w14:paraId="36CFFE97" w14:textId="77777777" w:rsidR="0034545B" w:rsidRDefault="0034545B">
      <w:pPr>
        <w:pStyle w:val="Index1"/>
        <w:tabs>
          <w:tab w:val="right" w:leader="dot" w:pos="4502"/>
        </w:tabs>
        <w:rPr>
          <w:noProof/>
        </w:rPr>
      </w:pPr>
      <w:r w:rsidRPr="00B728C6">
        <w:rPr>
          <w:rFonts w:cs="Arial"/>
          <w:noProof/>
        </w:rPr>
        <w:t>preferred for</w:t>
      </w:r>
      <w:r>
        <w:rPr>
          <w:noProof/>
        </w:rPr>
        <w:t>, 95</w:t>
      </w:r>
    </w:p>
    <w:p w14:paraId="6466AE2F" w14:textId="77777777" w:rsidR="0034545B" w:rsidRDefault="0034545B">
      <w:pPr>
        <w:pStyle w:val="Index1"/>
        <w:tabs>
          <w:tab w:val="right" w:leader="dot" w:pos="4502"/>
        </w:tabs>
        <w:rPr>
          <w:noProof/>
        </w:rPr>
      </w:pPr>
      <w:r w:rsidRPr="00B728C6">
        <w:rPr>
          <w:rFonts w:cs="Arial"/>
          <w:noProof/>
        </w:rPr>
        <w:t>Prefix</w:t>
      </w:r>
      <w:r>
        <w:rPr>
          <w:noProof/>
        </w:rPr>
        <w:t>, 55, 56</w:t>
      </w:r>
    </w:p>
    <w:p w14:paraId="52353E47" w14:textId="77777777" w:rsidR="0034545B" w:rsidRDefault="0034545B">
      <w:pPr>
        <w:pStyle w:val="Index1"/>
        <w:tabs>
          <w:tab w:val="right" w:leader="dot" w:pos="4502"/>
        </w:tabs>
        <w:rPr>
          <w:noProof/>
        </w:rPr>
      </w:pPr>
      <w:r w:rsidRPr="00B728C6">
        <w:rPr>
          <w:rFonts w:cs="Arial"/>
          <w:noProof/>
        </w:rPr>
        <w:t>prefix of</w:t>
      </w:r>
      <w:r>
        <w:rPr>
          <w:noProof/>
        </w:rPr>
        <w:t>, 56</w:t>
      </w:r>
    </w:p>
    <w:p w14:paraId="5FA317A3" w14:textId="77777777" w:rsidR="0034545B" w:rsidRDefault="0034545B">
      <w:pPr>
        <w:pStyle w:val="Index1"/>
        <w:tabs>
          <w:tab w:val="right" w:leader="dot" w:pos="4502"/>
        </w:tabs>
        <w:rPr>
          <w:noProof/>
        </w:rPr>
      </w:pPr>
      <w:r w:rsidRPr="00B728C6">
        <w:rPr>
          <w:rFonts w:cs="Arial"/>
          <w:noProof/>
        </w:rPr>
        <w:t>prerequisite type</w:t>
      </w:r>
      <w:r>
        <w:rPr>
          <w:noProof/>
        </w:rPr>
        <w:t>, 83</w:t>
      </w:r>
    </w:p>
    <w:p w14:paraId="0ECEACFF" w14:textId="77777777" w:rsidR="0034545B" w:rsidRDefault="0034545B">
      <w:pPr>
        <w:pStyle w:val="Index1"/>
        <w:tabs>
          <w:tab w:val="right" w:leader="dot" w:pos="4502"/>
        </w:tabs>
        <w:rPr>
          <w:noProof/>
        </w:rPr>
      </w:pPr>
      <w:r w:rsidRPr="00B728C6">
        <w:rPr>
          <w:rFonts w:cs="Arial"/>
          <w:noProof/>
        </w:rPr>
        <w:t>Primitive Value</w:t>
      </w:r>
      <w:r>
        <w:rPr>
          <w:noProof/>
        </w:rPr>
        <w:t>, 103</w:t>
      </w:r>
    </w:p>
    <w:p w14:paraId="29CF71E1" w14:textId="77777777" w:rsidR="0034545B" w:rsidRDefault="0034545B">
      <w:pPr>
        <w:pStyle w:val="Index1"/>
        <w:tabs>
          <w:tab w:val="right" w:leader="dot" w:pos="4502"/>
        </w:tabs>
        <w:rPr>
          <w:noProof/>
        </w:rPr>
      </w:pPr>
      <w:r w:rsidRPr="00B728C6">
        <w:rPr>
          <w:rFonts w:cs="Arial"/>
          <w:noProof/>
        </w:rPr>
        <w:t>Properties</w:t>
      </w:r>
      <w:r>
        <w:rPr>
          <w:noProof/>
        </w:rPr>
        <w:t>, 89</w:t>
      </w:r>
    </w:p>
    <w:p w14:paraId="165083E8" w14:textId="77777777" w:rsidR="0034545B" w:rsidRDefault="0034545B">
      <w:pPr>
        <w:pStyle w:val="Index1"/>
        <w:tabs>
          <w:tab w:val="right" w:leader="dot" w:pos="4502"/>
        </w:tabs>
        <w:rPr>
          <w:noProof/>
        </w:rPr>
      </w:pPr>
      <w:r w:rsidRPr="00B728C6">
        <w:rPr>
          <w:rFonts w:cs="Arial"/>
          <w:noProof/>
        </w:rPr>
        <w:t>Property</w:t>
      </w:r>
      <w:r>
        <w:rPr>
          <w:noProof/>
        </w:rPr>
        <w:t>, 89</w:t>
      </w:r>
    </w:p>
    <w:p w14:paraId="29E1137B" w14:textId="77777777" w:rsidR="0034545B" w:rsidRDefault="0034545B">
      <w:pPr>
        <w:pStyle w:val="Index1"/>
        <w:tabs>
          <w:tab w:val="right" w:leader="dot" w:pos="4502"/>
        </w:tabs>
        <w:rPr>
          <w:noProof/>
        </w:rPr>
      </w:pPr>
      <w:r>
        <w:rPr>
          <w:noProof/>
        </w:rPr>
        <w:t>Property Chains, 163</w:t>
      </w:r>
    </w:p>
    <w:p w14:paraId="3AB51200" w14:textId="77777777" w:rsidR="0034545B" w:rsidRDefault="0034545B">
      <w:pPr>
        <w:pStyle w:val="Index1"/>
        <w:tabs>
          <w:tab w:val="right" w:leader="dot" w:pos="4502"/>
        </w:tabs>
        <w:rPr>
          <w:noProof/>
        </w:rPr>
      </w:pPr>
      <w:r w:rsidRPr="00B728C6">
        <w:rPr>
          <w:rFonts w:cs="Arial"/>
          <w:noProof/>
        </w:rPr>
        <w:t>Property Constraint</w:t>
      </w:r>
      <w:r>
        <w:rPr>
          <w:noProof/>
        </w:rPr>
        <w:t>, 81</w:t>
      </w:r>
    </w:p>
    <w:p w14:paraId="4F806C4E" w14:textId="77777777" w:rsidR="0034545B" w:rsidRDefault="0034545B">
      <w:pPr>
        <w:pStyle w:val="Index1"/>
        <w:tabs>
          <w:tab w:val="right" w:leader="dot" w:pos="4502"/>
        </w:tabs>
        <w:rPr>
          <w:noProof/>
        </w:rPr>
      </w:pPr>
      <w:r w:rsidRPr="00B728C6">
        <w:rPr>
          <w:rFonts w:cs="Arial"/>
          <w:noProof/>
        </w:rPr>
        <w:t>property end</w:t>
      </w:r>
      <w:r>
        <w:rPr>
          <w:noProof/>
        </w:rPr>
        <w:t>, 62</w:t>
      </w:r>
    </w:p>
    <w:p w14:paraId="0CC7D22B" w14:textId="77777777" w:rsidR="0034545B" w:rsidRDefault="0034545B">
      <w:pPr>
        <w:pStyle w:val="Index1"/>
        <w:tabs>
          <w:tab w:val="right" w:leader="dot" w:pos="4502"/>
        </w:tabs>
        <w:rPr>
          <w:noProof/>
        </w:rPr>
      </w:pPr>
      <w:r w:rsidRPr="00B728C6">
        <w:rPr>
          <w:rFonts w:cs="Arial"/>
          <w:noProof/>
        </w:rPr>
        <w:t>Property End</w:t>
      </w:r>
      <w:r>
        <w:rPr>
          <w:noProof/>
        </w:rPr>
        <w:t>, 62</w:t>
      </w:r>
    </w:p>
    <w:p w14:paraId="68D66953" w14:textId="77777777" w:rsidR="0034545B" w:rsidRDefault="0034545B">
      <w:pPr>
        <w:pStyle w:val="Index1"/>
        <w:tabs>
          <w:tab w:val="right" w:leader="dot" w:pos="4502"/>
        </w:tabs>
        <w:rPr>
          <w:noProof/>
        </w:rPr>
      </w:pPr>
      <w:r w:rsidRPr="00B728C6">
        <w:rPr>
          <w:rFonts w:cs="Arial"/>
          <w:noProof/>
        </w:rPr>
        <w:t>Property Generalization Constraint</w:t>
      </w:r>
      <w:r>
        <w:rPr>
          <w:noProof/>
        </w:rPr>
        <w:t>, 81</w:t>
      </w:r>
    </w:p>
    <w:p w14:paraId="04938DB7" w14:textId="77777777" w:rsidR="0034545B" w:rsidRDefault="0034545B">
      <w:pPr>
        <w:pStyle w:val="Index1"/>
        <w:tabs>
          <w:tab w:val="right" w:leader="dot" w:pos="4502"/>
        </w:tabs>
        <w:rPr>
          <w:noProof/>
        </w:rPr>
      </w:pPr>
      <w:r w:rsidRPr="00B728C6">
        <w:rPr>
          <w:rFonts w:cs="Arial"/>
          <w:noProof/>
        </w:rPr>
        <w:t>Property Generalizations</w:t>
      </w:r>
      <w:r>
        <w:rPr>
          <w:noProof/>
        </w:rPr>
        <w:t>, 82</w:t>
      </w:r>
    </w:p>
    <w:p w14:paraId="2BB062EC" w14:textId="77777777" w:rsidR="0034545B" w:rsidRDefault="0034545B">
      <w:pPr>
        <w:pStyle w:val="Index1"/>
        <w:tabs>
          <w:tab w:val="right" w:leader="dot" w:pos="4502"/>
        </w:tabs>
        <w:rPr>
          <w:noProof/>
        </w:rPr>
      </w:pPr>
      <w:r w:rsidRPr="00B728C6">
        <w:rPr>
          <w:rFonts w:cs="Arial"/>
          <w:noProof/>
        </w:rPr>
        <w:t>Property hierarchy mapping</w:t>
      </w:r>
      <w:r>
        <w:rPr>
          <w:noProof/>
        </w:rPr>
        <w:t>, 196</w:t>
      </w:r>
    </w:p>
    <w:p w14:paraId="28CFCF7A" w14:textId="77777777" w:rsidR="0034545B" w:rsidRDefault="0034545B">
      <w:pPr>
        <w:pStyle w:val="Index1"/>
        <w:tabs>
          <w:tab w:val="right" w:leader="dot" w:pos="4502"/>
        </w:tabs>
        <w:rPr>
          <w:noProof/>
        </w:rPr>
      </w:pPr>
      <w:r w:rsidRPr="00B728C6">
        <w:rPr>
          <w:rFonts w:cs="Arial"/>
          <w:noProof/>
        </w:rPr>
        <w:t>property of</w:t>
      </w:r>
      <w:r>
        <w:rPr>
          <w:noProof/>
        </w:rPr>
        <w:t>, 89</w:t>
      </w:r>
    </w:p>
    <w:p w14:paraId="475749B2" w14:textId="77777777" w:rsidR="0034545B" w:rsidRDefault="0034545B">
      <w:pPr>
        <w:pStyle w:val="Index1"/>
        <w:tabs>
          <w:tab w:val="right" w:leader="dot" w:pos="4502"/>
        </w:tabs>
        <w:rPr>
          <w:noProof/>
        </w:rPr>
      </w:pPr>
      <w:r w:rsidRPr="00B728C6">
        <w:rPr>
          <w:rFonts w:cs="Arial"/>
          <w:noProof/>
        </w:rPr>
        <w:t>Property Specializations</w:t>
      </w:r>
      <w:r>
        <w:rPr>
          <w:noProof/>
        </w:rPr>
        <w:t>, 82</w:t>
      </w:r>
    </w:p>
    <w:p w14:paraId="7AB30B5A" w14:textId="77777777" w:rsidR="0034545B" w:rsidRDefault="0034545B">
      <w:pPr>
        <w:pStyle w:val="Index1"/>
        <w:tabs>
          <w:tab w:val="right" w:leader="dot" w:pos="4502"/>
        </w:tabs>
        <w:rPr>
          <w:noProof/>
        </w:rPr>
      </w:pPr>
      <w:r w:rsidRPr="00B728C6">
        <w:rPr>
          <w:rFonts w:cs="Arial"/>
          <w:noProof/>
        </w:rPr>
        <w:t>Property Transitivity Constraint</w:t>
      </w:r>
      <w:r>
        <w:rPr>
          <w:noProof/>
        </w:rPr>
        <w:t>, 82</w:t>
      </w:r>
    </w:p>
    <w:p w14:paraId="41C765CB" w14:textId="77777777" w:rsidR="0034545B" w:rsidRDefault="0034545B">
      <w:pPr>
        <w:pStyle w:val="Index1"/>
        <w:tabs>
          <w:tab w:val="right" w:leader="dot" w:pos="4502"/>
        </w:tabs>
        <w:rPr>
          <w:noProof/>
        </w:rPr>
      </w:pPr>
      <w:r w:rsidRPr="00B728C6">
        <w:rPr>
          <w:rFonts w:cs="Arial"/>
          <w:noProof/>
        </w:rPr>
        <w:t>Property Type</w:t>
      </w:r>
      <w:r>
        <w:rPr>
          <w:noProof/>
        </w:rPr>
        <w:t>, 82</w:t>
      </w:r>
    </w:p>
    <w:p w14:paraId="1998FE61" w14:textId="77777777" w:rsidR="0034545B" w:rsidRDefault="0034545B">
      <w:pPr>
        <w:pStyle w:val="Index1"/>
        <w:tabs>
          <w:tab w:val="right" w:leader="dot" w:pos="4502"/>
        </w:tabs>
        <w:rPr>
          <w:noProof/>
        </w:rPr>
      </w:pPr>
      <w:r w:rsidRPr="00B728C6">
        <w:rPr>
          <w:rFonts w:cs="Arial"/>
          <w:noProof/>
        </w:rPr>
        <w:t>Property Type Constraint</w:t>
      </w:r>
      <w:r>
        <w:rPr>
          <w:noProof/>
        </w:rPr>
        <w:t>, 83</w:t>
      </w:r>
    </w:p>
    <w:p w14:paraId="1D639CB7" w14:textId="77777777" w:rsidR="0034545B" w:rsidRDefault="0034545B">
      <w:pPr>
        <w:pStyle w:val="Index1"/>
        <w:tabs>
          <w:tab w:val="right" w:leader="dot" w:pos="4502"/>
        </w:tabs>
        <w:rPr>
          <w:noProof/>
        </w:rPr>
      </w:pPr>
      <w:r w:rsidRPr="00B728C6">
        <w:rPr>
          <w:rFonts w:cs="Arial"/>
          <w:noProof/>
        </w:rPr>
        <w:t>Proposition</w:t>
      </w:r>
      <w:r>
        <w:rPr>
          <w:noProof/>
        </w:rPr>
        <w:t>, 95</w:t>
      </w:r>
    </w:p>
    <w:p w14:paraId="117FEB48" w14:textId="77777777" w:rsidR="0034545B" w:rsidRDefault="0034545B">
      <w:pPr>
        <w:pStyle w:val="Index1"/>
        <w:tabs>
          <w:tab w:val="right" w:leader="dot" w:pos="4502"/>
        </w:tabs>
        <w:rPr>
          <w:noProof/>
        </w:rPr>
      </w:pPr>
      <w:r w:rsidRPr="00B728C6">
        <w:rPr>
          <w:rFonts w:cs="Arial"/>
          <w:noProof/>
        </w:rPr>
        <w:t>quantifier</w:t>
      </w:r>
      <w:r>
        <w:rPr>
          <w:noProof/>
        </w:rPr>
        <w:t>, 66</w:t>
      </w:r>
    </w:p>
    <w:p w14:paraId="7371D19D" w14:textId="77777777" w:rsidR="0034545B" w:rsidRDefault="0034545B">
      <w:pPr>
        <w:pStyle w:val="Index1"/>
        <w:tabs>
          <w:tab w:val="right" w:leader="dot" w:pos="4502"/>
        </w:tabs>
        <w:rPr>
          <w:noProof/>
        </w:rPr>
      </w:pPr>
      <w:r w:rsidRPr="00B728C6">
        <w:rPr>
          <w:rFonts w:cs="Arial"/>
          <w:noProof/>
        </w:rPr>
        <w:t>Quantifier</w:t>
      </w:r>
      <w:r>
        <w:rPr>
          <w:noProof/>
        </w:rPr>
        <w:t>, 69</w:t>
      </w:r>
    </w:p>
    <w:p w14:paraId="70837788" w14:textId="77777777" w:rsidR="0034545B" w:rsidRDefault="0034545B">
      <w:pPr>
        <w:pStyle w:val="Index1"/>
        <w:tabs>
          <w:tab w:val="right" w:leader="dot" w:pos="4502"/>
        </w:tabs>
        <w:rPr>
          <w:noProof/>
        </w:rPr>
      </w:pPr>
      <w:r w:rsidRPr="00B728C6">
        <w:rPr>
          <w:rFonts w:cs="Arial"/>
          <w:noProof/>
        </w:rPr>
        <w:t>Quantity kind</w:t>
      </w:r>
      <w:r>
        <w:rPr>
          <w:noProof/>
        </w:rPr>
        <w:t>, 103</w:t>
      </w:r>
    </w:p>
    <w:p w14:paraId="7E8D9437" w14:textId="77777777" w:rsidR="0034545B" w:rsidRDefault="0034545B">
      <w:pPr>
        <w:pStyle w:val="Index1"/>
        <w:tabs>
          <w:tab w:val="right" w:leader="dot" w:pos="4502"/>
        </w:tabs>
        <w:rPr>
          <w:noProof/>
        </w:rPr>
      </w:pPr>
      <w:r w:rsidRPr="00B728C6">
        <w:rPr>
          <w:rFonts w:cs="Arial"/>
          <w:noProof/>
        </w:rPr>
        <w:t>Quantity Value</w:t>
      </w:r>
      <w:r>
        <w:rPr>
          <w:noProof/>
        </w:rPr>
        <w:t>, 104</w:t>
      </w:r>
    </w:p>
    <w:p w14:paraId="187BECE8" w14:textId="77777777" w:rsidR="0034545B" w:rsidRDefault="0034545B">
      <w:pPr>
        <w:pStyle w:val="Index1"/>
        <w:tabs>
          <w:tab w:val="right" w:leader="dot" w:pos="4502"/>
        </w:tabs>
        <w:rPr>
          <w:noProof/>
        </w:rPr>
      </w:pPr>
      <w:r w:rsidRPr="00B728C6">
        <w:rPr>
          <w:rFonts w:cs="Arial"/>
          <w:noProof/>
        </w:rPr>
        <w:t>ratio</w:t>
      </w:r>
      <w:r>
        <w:rPr>
          <w:noProof/>
        </w:rPr>
        <w:t>, 105</w:t>
      </w:r>
    </w:p>
    <w:p w14:paraId="653C3B8C" w14:textId="77777777" w:rsidR="0034545B" w:rsidRDefault="0034545B">
      <w:pPr>
        <w:pStyle w:val="Index1"/>
        <w:tabs>
          <w:tab w:val="right" w:leader="dot" w:pos="4502"/>
        </w:tabs>
        <w:rPr>
          <w:noProof/>
        </w:rPr>
      </w:pPr>
      <w:r w:rsidRPr="00B728C6">
        <w:rPr>
          <w:rFonts w:cs="Arial"/>
          <w:noProof/>
        </w:rPr>
        <w:t>recieved by</w:t>
      </w:r>
      <w:r>
        <w:rPr>
          <w:noProof/>
        </w:rPr>
        <w:t>, 44</w:t>
      </w:r>
    </w:p>
    <w:p w14:paraId="52C55DB3" w14:textId="77777777" w:rsidR="0034545B" w:rsidRDefault="0034545B">
      <w:pPr>
        <w:pStyle w:val="Index1"/>
        <w:tabs>
          <w:tab w:val="right" w:leader="dot" w:pos="4502"/>
        </w:tabs>
        <w:rPr>
          <w:noProof/>
        </w:rPr>
      </w:pPr>
      <w:r w:rsidRPr="00B728C6">
        <w:rPr>
          <w:rFonts w:cs="Arial"/>
          <w:noProof/>
        </w:rPr>
        <w:t>reciever</w:t>
      </w:r>
      <w:r>
        <w:rPr>
          <w:noProof/>
        </w:rPr>
        <w:t>, 43</w:t>
      </w:r>
    </w:p>
    <w:p w14:paraId="78A86ED2" w14:textId="77777777" w:rsidR="0034545B" w:rsidRDefault="0034545B">
      <w:pPr>
        <w:pStyle w:val="Index1"/>
        <w:tabs>
          <w:tab w:val="right" w:leader="dot" w:pos="4502"/>
        </w:tabs>
        <w:rPr>
          <w:noProof/>
        </w:rPr>
      </w:pPr>
      <w:r w:rsidRPr="00B728C6">
        <w:rPr>
          <w:rFonts w:cs="Arial"/>
          <w:noProof/>
        </w:rPr>
        <w:t>Record</w:t>
      </w:r>
      <w:r>
        <w:rPr>
          <w:noProof/>
        </w:rPr>
        <w:t>, 71</w:t>
      </w:r>
    </w:p>
    <w:p w14:paraId="70B06379" w14:textId="77777777" w:rsidR="0034545B" w:rsidRDefault="0034545B">
      <w:pPr>
        <w:pStyle w:val="Index1"/>
        <w:tabs>
          <w:tab w:val="right" w:leader="dot" w:pos="4502"/>
        </w:tabs>
        <w:rPr>
          <w:noProof/>
        </w:rPr>
      </w:pPr>
      <w:r w:rsidRPr="00B728C6">
        <w:rPr>
          <w:rFonts w:cs="Arial"/>
          <w:noProof/>
        </w:rPr>
        <w:t>Record Type</w:t>
      </w:r>
      <w:r>
        <w:rPr>
          <w:noProof/>
        </w:rPr>
        <w:t>, 71</w:t>
      </w:r>
    </w:p>
    <w:p w14:paraId="39E51C75" w14:textId="77777777" w:rsidR="0034545B" w:rsidRDefault="0034545B">
      <w:pPr>
        <w:pStyle w:val="Index1"/>
        <w:tabs>
          <w:tab w:val="right" w:leader="dot" w:pos="4502"/>
        </w:tabs>
        <w:rPr>
          <w:noProof/>
        </w:rPr>
      </w:pPr>
      <w:r w:rsidRPr="00B728C6">
        <w:rPr>
          <w:rFonts w:cs="Arial"/>
          <w:noProof/>
        </w:rPr>
        <w:t>redefines</w:t>
      </w:r>
      <w:r>
        <w:rPr>
          <w:noProof/>
        </w:rPr>
        <w:t>, 81</w:t>
      </w:r>
    </w:p>
    <w:p w14:paraId="258185F4" w14:textId="77777777" w:rsidR="0034545B" w:rsidRDefault="0034545B">
      <w:pPr>
        <w:pStyle w:val="Index1"/>
        <w:tabs>
          <w:tab w:val="right" w:leader="dot" w:pos="4502"/>
        </w:tabs>
        <w:rPr>
          <w:noProof/>
        </w:rPr>
      </w:pPr>
      <w:r w:rsidRPr="00B728C6">
        <w:rPr>
          <w:rFonts w:cs="Arial"/>
          <w:noProof/>
        </w:rPr>
        <w:t>referenced by</w:t>
      </w:r>
      <w:r>
        <w:rPr>
          <w:noProof/>
        </w:rPr>
        <w:t>, 40, 56</w:t>
      </w:r>
    </w:p>
    <w:p w14:paraId="74FCA61F" w14:textId="77777777" w:rsidR="0034545B" w:rsidRDefault="0034545B">
      <w:pPr>
        <w:pStyle w:val="Index1"/>
        <w:tabs>
          <w:tab w:val="right" w:leader="dot" w:pos="4502"/>
        </w:tabs>
        <w:rPr>
          <w:noProof/>
        </w:rPr>
      </w:pPr>
      <w:r w:rsidRPr="00B728C6">
        <w:rPr>
          <w:rFonts w:cs="Arial"/>
          <w:noProof/>
        </w:rPr>
        <w:t>Referenced scope</w:t>
      </w:r>
      <w:r>
        <w:rPr>
          <w:noProof/>
        </w:rPr>
        <w:t>, 54, 56</w:t>
      </w:r>
    </w:p>
    <w:p w14:paraId="1B7DF437" w14:textId="77777777" w:rsidR="0034545B" w:rsidRDefault="0034545B">
      <w:pPr>
        <w:pStyle w:val="Index1"/>
        <w:tabs>
          <w:tab w:val="right" w:leader="dot" w:pos="4502"/>
        </w:tabs>
        <w:rPr>
          <w:noProof/>
        </w:rPr>
      </w:pPr>
      <w:r w:rsidRPr="00B728C6">
        <w:rPr>
          <w:rFonts w:cs="Arial"/>
          <w:noProof/>
        </w:rPr>
        <w:t>Referenced System of Units</w:t>
      </w:r>
      <w:r>
        <w:rPr>
          <w:noProof/>
        </w:rPr>
        <w:t>, 104</w:t>
      </w:r>
    </w:p>
    <w:p w14:paraId="4A0EACAF" w14:textId="77777777" w:rsidR="0034545B" w:rsidRDefault="0034545B">
      <w:pPr>
        <w:pStyle w:val="Index1"/>
        <w:tabs>
          <w:tab w:val="right" w:leader="dot" w:pos="4502"/>
        </w:tabs>
        <w:rPr>
          <w:noProof/>
        </w:rPr>
      </w:pPr>
      <w:r w:rsidRPr="00B728C6">
        <w:rPr>
          <w:rFonts w:cs="Arial"/>
          <w:noProof/>
        </w:rPr>
        <w:t>references</w:t>
      </w:r>
      <w:r>
        <w:rPr>
          <w:noProof/>
        </w:rPr>
        <w:t>, 54, 56</w:t>
      </w:r>
    </w:p>
    <w:p w14:paraId="30039316" w14:textId="77777777" w:rsidR="0034545B" w:rsidRDefault="0034545B">
      <w:pPr>
        <w:pStyle w:val="Index1"/>
        <w:tabs>
          <w:tab w:val="right" w:leader="dot" w:pos="4502"/>
        </w:tabs>
        <w:rPr>
          <w:noProof/>
        </w:rPr>
      </w:pPr>
      <w:r w:rsidRPr="00B728C6">
        <w:rPr>
          <w:rFonts w:cs="Arial"/>
          <w:noProof/>
        </w:rPr>
        <w:t>Relationship</w:t>
      </w:r>
      <w:r>
        <w:rPr>
          <w:noProof/>
        </w:rPr>
        <w:t>, 75</w:t>
      </w:r>
    </w:p>
    <w:p w14:paraId="142E80D8" w14:textId="77777777" w:rsidR="0034545B" w:rsidRDefault="0034545B">
      <w:pPr>
        <w:pStyle w:val="Index1"/>
        <w:tabs>
          <w:tab w:val="right" w:leader="dot" w:pos="4502"/>
        </w:tabs>
        <w:rPr>
          <w:noProof/>
        </w:rPr>
      </w:pPr>
      <w:r w:rsidRPr="00B728C6">
        <w:rPr>
          <w:rFonts w:cs="Arial"/>
          <w:noProof/>
        </w:rPr>
        <w:t>relationship end</w:t>
      </w:r>
      <w:r>
        <w:rPr>
          <w:noProof/>
        </w:rPr>
        <w:t>, 62</w:t>
      </w:r>
    </w:p>
    <w:p w14:paraId="5711ADBE" w14:textId="77777777" w:rsidR="0034545B" w:rsidRDefault="0034545B">
      <w:pPr>
        <w:pStyle w:val="Index1"/>
        <w:tabs>
          <w:tab w:val="right" w:leader="dot" w:pos="4502"/>
        </w:tabs>
        <w:rPr>
          <w:noProof/>
        </w:rPr>
      </w:pPr>
      <w:r w:rsidRPr="00B728C6">
        <w:rPr>
          <w:rFonts w:cs="Arial"/>
          <w:noProof/>
        </w:rPr>
        <w:lastRenderedPageBreak/>
        <w:t>Relationship Type</w:t>
      </w:r>
      <w:r>
        <w:rPr>
          <w:noProof/>
        </w:rPr>
        <w:t>, 75</w:t>
      </w:r>
    </w:p>
    <w:p w14:paraId="5C43329B" w14:textId="77777777" w:rsidR="0034545B" w:rsidRDefault="0034545B">
      <w:pPr>
        <w:pStyle w:val="Index1"/>
        <w:tabs>
          <w:tab w:val="right" w:leader="dot" w:pos="4502"/>
        </w:tabs>
        <w:rPr>
          <w:noProof/>
        </w:rPr>
      </w:pPr>
      <w:r w:rsidRPr="00B728C6">
        <w:rPr>
          <w:rFonts w:cs="Arial"/>
          <w:noProof/>
        </w:rPr>
        <w:t>Representation</w:t>
      </w:r>
      <w:r>
        <w:rPr>
          <w:noProof/>
        </w:rPr>
        <w:t>, 63</w:t>
      </w:r>
    </w:p>
    <w:p w14:paraId="18F94352" w14:textId="77777777" w:rsidR="0034545B" w:rsidRDefault="0034545B">
      <w:pPr>
        <w:pStyle w:val="Index1"/>
        <w:tabs>
          <w:tab w:val="right" w:leader="dot" w:pos="4502"/>
        </w:tabs>
        <w:rPr>
          <w:noProof/>
        </w:rPr>
      </w:pPr>
      <w:r w:rsidRPr="00B728C6">
        <w:rPr>
          <w:rFonts w:cs="Arial"/>
          <w:noProof/>
        </w:rPr>
        <w:t>Representation Rule</w:t>
      </w:r>
      <w:r>
        <w:rPr>
          <w:noProof/>
        </w:rPr>
        <w:t>, 63</w:t>
      </w:r>
    </w:p>
    <w:p w14:paraId="2D98608E" w14:textId="77777777" w:rsidR="0034545B" w:rsidRDefault="0034545B">
      <w:pPr>
        <w:pStyle w:val="Index1"/>
        <w:tabs>
          <w:tab w:val="right" w:leader="dot" w:pos="4502"/>
        </w:tabs>
        <w:rPr>
          <w:noProof/>
        </w:rPr>
      </w:pPr>
      <w:r w:rsidRPr="00B728C6">
        <w:rPr>
          <w:rFonts w:cs="Arial"/>
          <w:noProof/>
        </w:rPr>
        <w:t>represented by</w:t>
      </w:r>
      <w:r>
        <w:rPr>
          <w:noProof/>
        </w:rPr>
        <w:t>, 63</w:t>
      </w:r>
    </w:p>
    <w:p w14:paraId="49BCF12A" w14:textId="77777777" w:rsidR="0034545B" w:rsidRDefault="0034545B">
      <w:pPr>
        <w:pStyle w:val="Index1"/>
        <w:tabs>
          <w:tab w:val="right" w:leader="dot" w:pos="4502"/>
        </w:tabs>
        <w:rPr>
          <w:noProof/>
        </w:rPr>
      </w:pPr>
      <w:r w:rsidRPr="00B728C6">
        <w:rPr>
          <w:rFonts w:cs="Arial"/>
          <w:noProof/>
        </w:rPr>
        <w:t>represented concept</w:t>
      </w:r>
      <w:r>
        <w:rPr>
          <w:noProof/>
        </w:rPr>
        <w:t>, 63, 64</w:t>
      </w:r>
    </w:p>
    <w:p w14:paraId="707CC055" w14:textId="77777777" w:rsidR="0034545B" w:rsidRDefault="0034545B">
      <w:pPr>
        <w:pStyle w:val="Index1"/>
        <w:tabs>
          <w:tab w:val="right" w:leader="dot" w:pos="4502"/>
        </w:tabs>
        <w:rPr>
          <w:noProof/>
        </w:rPr>
      </w:pPr>
      <w:r w:rsidRPr="00B728C6">
        <w:rPr>
          <w:rFonts w:cs="Arial"/>
          <w:noProof/>
        </w:rPr>
        <w:t>Represented Concept</w:t>
      </w:r>
      <w:r>
        <w:rPr>
          <w:noProof/>
        </w:rPr>
        <w:t>, 63</w:t>
      </w:r>
    </w:p>
    <w:p w14:paraId="7CEB622E" w14:textId="77777777" w:rsidR="0034545B" w:rsidRDefault="0034545B">
      <w:pPr>
        <w:pStyle w:val="Index1"/>
        <w:tabs>
          <w:tab w:val="right" w:leader="dot" w:pos="4502"/>
        </w:tabs>
        <w:rPr>
          <w:noProof/>
        </w:rPr>
      </w:pPr>
      <w:r w:rsidRPr="00B728C6">
        <w:rPr>
          <w:rFonts w:cs="Arial"/>
          <w:noProof/>
        </w:rPr>
        <w:t>represents rule</w:t>
      </w:r>
      <w:r>
        <w:rPr>
          <w:noProof/>
        </w:rPr>
        <w:t>, 63</w:t>
      </w:r>
    </w:p>
    <w:p w14:paraId="6D226EBA" w14:textId="77777777" w:rsidR="0034545B" w:rsidRDefault="0034545B">
      <w:pPr>
        <w:pStyle w:val="Index1"/>
        <w:tabs>
          <w:tab w:val="right" w:leader="dot" w:pos="4502"/>
        </w:tabs>
        <w:rPr>
          <w:noProof/>
        </w:rPr>
      </w:pPr>
      <w:r w:rsidRPr="00B728C6">
        <w:rPr>
          <w:rFonts w:cs="Arial"/>
          <w:noProof/>
        </w:rPr>
        <w:t>respect of</w:t>
      </w:r>
      <w:r>
        <w:rPr>
          <w:noProof/>
        </w:rPr>
        <w:t>, 80</w:t>
      </w:r>
    </w:p>
    <w:p w14:paraId="5CFEC4B0" w14:textId="77777777" w:rsidR="0034545B" w:rsidRDefault="0034545B">
      <w:pPr>
        <w:pStyle w:val="Index1"/>
        <w:tabs>
          <w:tab w:val="right" w:leader="dot" w:pos="4502"/>
        </w:tabs>
        <w:rPr>
          <w:noProof/>
        </w:rPr>
      </w:pPr>
      <w:r w:rsidRPr="00B728C6">
        <w:rPr>
          <w:rFonts w:cs="Arial"/>
          <w:noProof/>
        </w:rPr>
        <w:t>resulting type</w:t>
      </w:r>
      <w:r>
        <w:rPr>
          <w:noProof/>
        </w:rPr>
        <w:t>, 41, 44</w:t>
      </w:r>
    </w:p>
    <w:p w14:paraId="34CC7C2A" w14:textId="77777777" w:rsidR="0034545B" w:rsidRDefault="0034545B">
      <w:pPr>
        <w:pStyle w:val="Index1"/>
        <w:tabs>
          <w:tab w:val="right" w:leader="dot" w:pos="4502"/>
        </w:tabs>
        <w:rPr>
          <w:noProof/>
        </w:rPr>
      </w:pPr>
      <w:r w:rsidRPr="00B728C6">
        <w:rPr>
          <w:rFonts w:cs="Arial"/>
          <w:noProof/>
        </w:rPr>
        <w:t>Return type</w:t>
      </w:r>
      <w:r>
        <w:rPr>
          <w:noProof/>
        </w:rPr>
        <w:t>, 44</w:t>
      </w:r>
    </w:p>
    <w:p w14:paraId="23C42423" w14:textId="77777777" w:rsidR="0034545B" w:rsidRDefault="0034545B">
      <w:pPr>
        <w:pStyle w:val="Index1"/>
        <w:tabs>
          <w:tab w:val="right" w:leader="dot" w:pos="4502"/>
        </w:tabs>
        <w:rPr>
          <w:noProof/>
        </w:rPr>
      </w:pPr>
      <w:r w:rsidRPr="00B728C6">
        <w:rPr>
          <w:rFonts w:cs="Arial"/>
          <w:noProof/>
        </w:rPr>
        <w:t>returned by</w:t>
      </w:r>
      <w:r>
        <w:rPr>
          <w:noProof/>
        </w:rPr>
        <w:t>, 44</w:t>
      </w:r>
    </w:p>
    <w:p w14:paraId="36AB1421" w14:textId="77777777" w:rsidR="0034545B" w:rsidRDefault="0034545B">
      <w:pPr>
        <w:pStyle w:val="Index1"/>
        <w:tabs>
          <w:tab w:val="right" w:leader="dot" w:pos="4502"/>
        </w:tabs>
        <w:rPr>
          <w:noProof/>
        </w:rPr>
      </w:pPr>
      <w:r w:rsidRPr="00B728C6">
        <w:rPr>
          <w:rFonts w:cs="Arial"/>
          <w:noProof/>
        </w:rPr>
        <w:t>Role</w:t>
      </w:r>
      <w:r>
        <w:rPr>
          <w:noProof/>
        </w:rPr>
        <w:t>, 98</w:t>
      </w:r>
    </w:p>
    <w:p w14:paraId="5C2FFF6B" w14:textId="77777777" w:rsidR="0034545B" w:rsidRDefault="0034545B">
      <w:pPr>
        <w:pStyle w:val="Index1"/>
        <w:tabs>
          <w:tab w:val="right" w:leader="dot" w:pos="4502"/>
        </w:tabs>
        <w:rPr>
          <w:noProof/>
        </w:rPr>
      </w:pPr>
      <w:r w:rsidRPr="00B728C6">
        <w:rPr>
          <w:rFonts w:cs="Arial"/>
          <w:noProof/>
        </w:rPr>
        <w:t>Rule</w:t>
      </w:r>
      <w:r>
        <w:rPr>
          <w:noProof/>
        </w:rPr>
        <w:t>, 83</w:t>
      </w:r>
    </w:p>
    <w:p w14:paraId="38668603" w14:textId="77777777" w:rsidR="0034545B" w:rsidRDefault="0034545B">
      <w:pPr>
        <w:pStyle w:val="Index1"/>
        <w:tabs>
          <w:tab w:val="right" w:leader="dot" w:pos="4502"/>
        </w:tabs>
        <w:rPr>
          <w:noProof/>
        </w:rPr>
      </w:pPr>
      <w:r w:rsidRPr="00B728C6">
        <w:rPr>
          <w:rFonts w:cs="Arial"/>
          <w:noProof/>
        </w:rPr>
        <w:t>Rule constrains</w:t>
      </w:r>
      <w:r>
        <w:rPr>
          <w:noProof/>
        </w:rPr>
        <w:t>, 84</w:t>
      </w:r>
    </w:p>
    <w:p w14:paraId="502FE845" w14:textId="77777777" w:rsidR="0034545B" w:rsidRDefault="0034545B">
      <w:pPr>
        <w:pStyle w:val="Index1"/>
        <w:tabs>
          <w:tab w:val="right" w:leader="dot" w:pos="4502"/>
        </w:tabs>
        <w:rPr>
          <w:noProof/>
        </w:rPr>
      </w:pPr>
      <w:r w:rsidRPr="00B728C6">
        <w:rPr>
          <w:rFonts w:cs="Arial"/>
          <w:noProof/>
        </w:rPr>
        <w:t>Rule Subsumption</w:t>
      </w:r>
      <w:r>
        <w:rPr>
          <w:noProof/>
        </w:rPr>
        <w:t>, 84</w:t>
      </w:r>
    </w:p>
    <w:p w14:paraId="58EE8E55" w14:textId="77777777" w:rsidR="0034545B" w:rsidRDefault="0034545B">
      <w:pPr>
        <w:pStyle w:val="Index1"/>
        <w:tabs>
          <w:tab w:val="right" w:leader="dot" w:pos="4502"/>
        </w:tabs>
        <w:rPr>
          <w:noProof/>
        </w:rPr>
      </w:pPr>
      <w:r w:rsidRPr="00B728C6">
        <w:rPr>
          <w:rFonts w:cs="Arial"/>
          <w:noProof/>
        </w:rPr>
        <w:t>Scope</w:t>
      </w:r>
      <w:r>
        <w:rPr>
          <w:noProof/>
        </w:rPr>
        <w:t>, 56</w:t>
      </w:r>
    </w:p>
    <w:p w14:paraId="52D748F7" w14:textId="77777777" w:rsidR="0034545B" w:rsidRDefault="0034545B">
      <w:pPr>
        <w:pStyle w:val="Index1"/>
        <w:tabs>
          <w:tab w:val="right" w:leader="dot" w:pos="4502"/>
        </w:tabs>
        <w:rPr>
          <w:noProof/>
        </w:rPr>
      </w:pPr>
      <w:r w:rsidRPr="00B728C6">
        <w:rPr>
          <w:rFonts w:cs="Arial"/>
          <w:noProof/>
        </w:rPr>
        <w:t>Scope Reference</w:t>
      </w:r>
      <w:r>
        <w:rPr>
          <w:noProof/>
        </w:rPr>
        <w:t>, 56</w:t>
      </w:r>
    </w:p>
    <w:p w14:paraId="28170FC3" w14:textId="77777777" w:rsidR="0034545B" w:rsidRDefault="0034545B">
      <w:pPr>
        <w:pStyle w:val="Index1"/>
        <w:tabs>
          <w:tab w:val="right" w:leader="dot" w:pos="4502"/>
        </w:tabs>
        <w:rPr>
          <w:noProof/>
        </w:rPr>
      </w:pPr>
      <w:r w:rsidRPr="00B728C6">
        <w:rPr>
          <w:rFonts w:cs="Arial"/>
          <w:noProof/>
        </w:rPr>
        <w:t>Situation</w:t>
      </w:r>
      <w:r>
        <w:rPr>
          <w:noProof/>
        </w:rPr>
        <w:t>, 90</w:t>
      </w:r>
    </w:p>
    <w:p w14:paraId="17C47220" w14:textId="77777777" w:rsidR="0034545B" w:rsidRDefault="0034545B">
      <w:pPr>
        <w:pStyle w:val="Index1"/>
        <w:tabs>
          <w:tab w:val="right" w:leader="dot" w:pos="4502"/>
        </w:tabs>
        <w:rPr>
          <w:noProof/>
        </w:rPr>
      </w:pPr>
      <w:r w:rsidRPr="00B728C6">
        <w:rPr>
          <w:rFonts w:cs="Arial"/>
          <w:noProof/>
        </w:rPr>
        <w:t>Situation Type</w:t>
      </w:r>
      <w:r>
        <w:rPr>
          <w:noProof/>
        </w:rPr>
        <w:t>, 90</w:t>
      </w:r>
    </w:p>
    <w:p w14:paraId="665AF7A3" w14:textId="77777777" w:rsidR="0034545B" w:rsidRDefault="0034545B">
      <w:pPr>
        <w:pStyle w:val="Index1"/>
        <w:tabs>
          <w:tab w:val="right" w:leader="dot" w:pos="4502"/>
        </w:tabs>
        <w:rPr>
          <w:noProof/>
        </w:rPr>
      </w:pPr>
      <w:r w:rsidRPr="00B728C6">
        <w:rPr>
          <w:rFonts w:cs="Arial"/>
          <w:noProof/>
        </w:rPr>
        <w:t>Specializations</w:t>
      </w:r>
      <w:r>
        <w:rPr>
          <w:noProof/>
        </w:rPr>
        <w:t>, 84</w:t>
      </w:r>
    </w:p>
    <w:p w14:paraId="4ADB0307" w14:textId="77777777" w:rsidR="0034545B" w:rsidRDefault="0034545B">
      <w:pPr>
        <w:pStyle w:val="Index1"/>
        <w:tabs>
          <w:tab w:val="right" w:leader="dot" w:pos="4502"/>
        </w:tabs>
        <w:rPr>
          <w:noProof/>
        </w:rPr>
      </w:pPr>
      <w:r w:rsidRPr="00B728C6">
        <w:rPr>
          <w:rFonts w:cs="Arial"/>
          <w:noProof/>
        </w:rPr>
        <w:t>stated by</w:t>
      </w:r>
      <w:r>
        <w:rPr>
          <w:noProof/>
        </w:rPr>
        <w:t>, 57, 93</w:t>
      </w:r>
    </w:p>
    <w:p w14:paraId="4F100313" w14:textId="77777777" w:rsidR="0034545B" w:rsidRDefault="0034545B">
      <w:pPr>
        <w:pStyle w:val="Index1"/>
        <w:tabs>
          <w:tab w:val="right" w:leader="dot" w:pos="4502"/>
        </w:tabs>
        <w:rPr>
          <w:noProof/>
        </w:rPr>
      </w:pPr>
      <w:r w:rsidRPr="00B728C6">
        <w:rPr>
          <w:rFonts w:cs="Arial"/>
          <w:noProof/>
        </w:rPr>
        <w:t>Statement</w:t>
      </w:r>
      <w:r>
        <w:rPr>
          <w:noProof/>
        </w:rPr>
        <w:t>, 56</w:t>
      </w:r>
    </w:p>
    <w:p w14:paraId="3452E072" w14:textId="77777777" w:rsidR="0034545B" w:rsidRDefault="0034545B">
      <w:pPr>
        <w:pStyle w:val="Index1"/>
        <w:tabs>
          <w:tab w:val="right" w:leader="dot" w:pos="4502"/>
        </w:tabs>
        <w:rPr>
          <w:noProof/>
        </w:rPr>
      </w:pPr>
      <w:r w:rsidRPr="00B728C6">
        <w:rPr>
          <w:rFonts w:cs="Arial"/>
          <w:noProof/>
        </w:rPr>
        <w:t>states</w:t>
      </w:r>
      <w:r>
        <w:rPr>
          <w:noProof/>
        </w:rPr>
        <w:t>, 54, 56</w:t>
      </w:r>
    </w:p>
    <w:p w14:paraId="6A794882" w14:textId="77777777" w:rsidR="0034545B" w:rsidRDefault="0034545B">
      <w:pPr>
        <w:pStyle w:val="Index1"/>
        <w:tabs>
          <w:tab w:val="right" w:leader="dot" w:pos="4502"/>
        </w:tabs>
        <w:rPr>
          <w:noProof/>
        </w:rPr>
      </w:pPr>
      <w:r w:rsidRPr="00B728C6">
        <w:rPr>
          <w:rFonts w:cs="Arial"/>
          <w:noProof/>
        </w:rPr>
        <w:t>Structure</w:t>
      </w:r>
      <w:r>
        <w:rPr>
          <w:noProof/>
        </w:rPr>
        <w:t>, 91</w:t>
      </w:r>
    </w:p>
    <w:p w14:paraId="49DF8DED" w14:textId="77777777" w:rsidR="0034545B" w:rsidRDefault="0034545B">
      <w:pPr>
        <w:pStyle w:val="Index1"/>
        <w:tabs>
          <w:tab w:val="right" w:leader="dot" w:pos="4502"/>
        </w:tabs>
        <w:rPr>
          <w:noProof/>
        </w:rPr>
      </w:pPr>
      <w:r w:rsidRPr="00B728C6">
        <w:rPr>
          <w:rFonts w:cs="Arial"/>
          <w:noProof/>
        </w:rPr>
        <w:t>Structured Type</w:t>
      </w:r>
      <w:r>
        <w:rPr>
          <w:noProof/>
        </w:rPr>
        <w:t>, 91</w:t>
      </w:r>
    </w:p>
    <w:p w14:paraId="205489C0" w14:textId="77777777" w:rsidR="0034545B" w:rsidRDefault="0034545B">
      <w:pPr>
        <w:pStyle w:val="Index1"/>
        <w:tabs>
          <w:tab w:val="right" w:leader="dot" w:pos="4502"/>
        </w:tabs>
        <w:rPr>
          <w:noProof/>
        </w:rPr>
      </w:pPr>
      <w:r w:rsidRPr="00B728C6">
        <w:rPr>
          <w:rFonts w:cs="Arial"/>
          <w:noProof/>
        </w:rPr>
        <w:t>subsumed by</w:t>
      </w:r>
      <w:r>
        <w:rPr>
          <w:noProof/>
        </w:rPr>
        <w:t>, 84</w:t>
      </w:r>
    </w:p>
    <w:p w14:paraId="66355D9E" w14:textId="77777777" w:rsidR="0034545B" w:rsidRDefault="0034545B">
      <w:pPr>
        <w:pStyle w:val="Index1"/>
        <w:tabs>
          <w:tab w:val="right" w:leader="dot" w:pos="4502"/>
        </w:tabs>
        <w:rPr>
          <w:noProof/>
        </w:rPr>
      </w:pPr>
      <w:r w:rsidRPr="00B728C6">
        <w:rPr>
          <w:rFonts w:cs="Arial"/>
          <w:noProof/>
        </w:rPr>
        <w:t>subsumes</w:t>
      </w:r>
      <w:r>
        <w:rPr>
          <w:noProof/>
        </w:rPr>
        <w:t>, 84</w:t>
      </w:r>
    </w:p>
    <w:p w14:paraId="2855728E" w14:textId="77777777" w:rsidR="0034545B" w:rsidRDefault="0034545B">
      <w:pPr>
        <w:pStyle w:val="Index1"/>
        <w:tabs>
          <w:tab w:val="right" w:leader="dot" w:pos="4502"/>
        </w:tabs>
        <w:rPr>
          <w:noProof/>
        </w:rPr>
      </w:pPr>
      <w:r w:rsidRPr="00B728C6">
        <w:rPr>
          <w:rFonts w:cs="Arial"/>
          <w:noProof/>
        </w:rPr>
        <w:t>symbol</w:t>
      </w:r>
      <w:r>
        <w:rPr>
          <w:noProof/>
        </w:rPr>
        <w:t>, 106</w:t>
      </w:r>
    </w:p>
    <w:p w14:paraId="71188A99" w14:textId="77777777" w:rsidR="0034545B" w:rsidRDefault="0034545B">
      <w:pPr>
        <w:pStyle w:val="Index1"/>
        <w:tabs>
          <w:tab w:val="right" w:leader="dot" w:pos="4502"/>
        </w:tabs>
        <w:rPr>
          <w:noProof/>
        </w:rPr>
      </w:pPr>
      <w:r w:rsidRPr="00B728C6">
        <w:rPr>
          <w:rFonts w:cs="Arial"/>
          <w:noProof/>
        </w:rPr>
        <w:t>Synonym mapping</w:t>
      </w:r>
      <w:r>
        <w:rPr>
          <w:noProof/>
        </w:rPr>
        <w:t>, 197</w:t>
      </w:r>
    </w:p>
    <w:p w14:paraId="558A07B1" w14:textId="77777777" w:rsidR="0034545B" w:rsidRDefault="0034545B">
      <w:pPr>
        <w:pStyle w:val="Index1"/>
        <w:tabs>
          <w:tab w:val="right" w:leader="dot" w:pos="4502"/>
        </w:tabs>
        <w:rPr>
          <w:noProof/>
        </w:rPr>
      </w:pPr>
      <w:r w:rsidRPr="00B728C6">
        <w:rPr>
          <w:rFonts w:cs="Arial"/>
          <w:noProof/>
        </w:rPr>
        <w:t>System of Units</w:t>
      </w:r>
      <w:r>
        <w:rPr>
          <w:noProof/>
        </w:rPr>
        <w:t>, 105</w:t>
      </w:r>
    </w:p>
    <w:p w14:paraId="2B55F1BC" w14:textId="77777777" w:rsidR="0034545B" w:rsidRDefault="0034545B">
      <w:pPr>
        <w:pStyle w:val="Index1"/>
        <w:tabs>
          <w:tab w:val="right" w:leader="dot" w:pos="4502"/>
        </w:tabs>
        <w:rPr>
          <w:noProof/>
        </w:rPr>
      </w:pPr>
      <w:r w:rsidRPr="00B728C6">
        <w:rPr>
          <w:rFonts w:cs="Arial"/>
          <w:noProof/>
        </w:rPr>
        <w:t>Term</w:t>
      </w:r>
      <w:r>
        <w:rPr>
          <w:noProof/>
        </w:rPr>
        <w:t>, 47</w:t>
      </w:r>
    </w:p>
    <w:p w14:paraId="1B278A5F" w14:textId="77777777" w:rsidR="0034545B" w:rsidRDefault="0034545B">
      <w:pPr>
        <w:pStyle w:val="Index1"/>
        <w:tabs>
          <w:tab w:val="right" w:leader="dot" w:pos="4502"/>
        </w:tabs>
        <w:rPr>
          <w:noProof/>
        </w:rPr>
      </w:pPr>
      <w:r w:rsidRPr="00B728C6">
        <w:rPr>
          <w:rFonts w:cs="Arial"/>
          <w:noProof/>
        </w:rPr>
        <w:lastRenderedPageBreak/>
        <w:t>Term Preference</w:t>
      </w:r>
      <w:r>
        <w:rPr>
          <w:noProof/>
        </w:rPr>
        <w:t>, 95</w:t>
      </w:r>
    </w:p>
    <w:p w14:paraId="56F42684" w14:textId="77777777" w:rsidR="0034545B" w:rsidRDefault="0034545B">
      <w:pPr>
        <w:pStyle w:val="Index1"/>
        <w:tabs>
          <w:tab w:val="right" w:leader="dot" w:pos="4502"/>
        </w:tabs>
        <w:rPr>
          <w:noProof/>
        </w:rPr>
      </w:pPr>
      <w:r w:rsidRPr="00B728C6">
        <w:rPr>
          <w:rFonts w:cs="Arial"/>
          <w:noProof/>
        </w:rPr>
        <w:t>Text</w:t>
      </w:r>
      <w:r>
        <w:rPr>
          <w:noProof/>
        </w:rPr>
        <w:t>, 105</w:t>
      </w:r>
    </w:p>
    <w:p w14:paraId="6F768525" w14:textId="77777777" w:rsidR="0034545B" w:rsidRDefault="0034545B">
      <w:pPr>
        <w:pStyle w:val="Index1"/>
        <w:tabs>
          <w:tab w:val="right" w:leader="dot" w:pos="4502"/>
        </w:tabs>
        <w:rPr>
          <w:noProof/>
        </w:rPr>
      </w:pPr>
      <w:r w:rsidRPr="00B728C6">
        <w:rPr>
          <w:rFonts w:cs="Arial"/>
          <w:noProof/>
        </w:rPr>
        <w:t>text definition</w:t>
      </w:r>
      <w:r>
        <w:rPr>
          <w:noProof/>
        </w:rPr>
        <w:t>, 53</w:t>
      </w:r>
    </w:p>
    <w:p w14:paraId="30DECB90" w14:textId="77777777" w:rsidR="0034545B" w:rsidRDefault="0034545B">
      <w:pPr>
        <w:pStyle w:val="Index1"/>
        <w:tabs>
          <w:tab w:val="right" w:leader="dot" w:pos="4502"/>
        </w:tabs>
        <w:rPr>
          <w:noProof/>
        </w:rPr>
      </w:pPr>
      <w:r w:rsidRPr="00B728C6">
        <w:rPr>
          <w:rFonts w:cs="Arial"/>
          <w:noProof/>
        </w:rPr>
        <w:t>Text Identifier</w:t>
      </w:r>
      <w:r>
        <w:rPr>
          <w:noProof/>
        </w:rPr>
        <w:t>, 47</w:t>
      </w:r>
    </w:p>
    <w:p w14:paraId="6E34152C" w14:textId="77777777" w:rsidR="0034545B" w:rsidRDefault="0034545B">
      <w:pPr>
        <w:pStyle w:val="Index1"/>
        <w:tabs>
          <w:tab w:val="right" w:leader="dot" w:pos="4502"/>
        </w:tabs>
        <w:rPr>
          <w:noProof/>
        </w:rPr>
      </w:pPr>
      <w:r w:rsidRPr="00B728C6">
        <w:rPr>
          <w:rFonts w:cs="Arial"/>
          <w:noProof/>
        </w:rPr>
        <w:t>text value</w:t>
      </w:r>
      <w:r>
        <w:rPr>
          <w:noProof/>
        </w:rPr>
        <w:t>, 103</w:t>
      </w:r>
    </w:p>
    <w:p w14:paraId="5F1D2C39" w14:textId="77777777" w:rsidR="0034545B" w:rsidRDefault="0034545B">
      <w:pPr>
        <w:pStyle w:val="Index1"/>
        <w:tabs>
          <w:tab w:val="right" w:leader="dot" w:pos="4502"/>
        </w:tabs>
        <w:rPr>
          <w:noProof/>
        </w:rPr>
      </w:pPr>
      <w:r w:rsidRPr="00B728C6">
        <w:rPr>
          <w:rFonts w:cs="Arial"/>
          <w:noProof/>
        </w:rPr>
        <w:t>There Exists</w:t>
      </w:r>
      <w:r>
        <w:rPr>
          <w:noProof/>
        </w:rPr>
        <w:t>, 69</w:t>
      </w:r>
    </w:p>
    <w:p w14:paraId="7D366EA1" w14:textId="77777777" w:rsidR="0034545B" w:rsidRDefault="0034545B">
      <w:pPr>
        <w:pStyle w:val="Index1"/>
        <w:tabs>
          <w:tab w:val="right" w:leader="dot" w:pos="4502"/>
        </w:tabs>
        <w:rPr>
          <w:noProof/>
        </w:rPr>
      </w:pPr>
      <w:r w:rsidRPr="00B728C6">
        <w:rPr>
          <w:rFonts w:cs="Arial"/>
          <w:noProof/>
        </w:rPr>
        <w:t>to</w:t>
      </w:r>
      <w:r>
        <w:rPr>
          <w:noProof/>
        </w:rPr>
        <w:t>, 61, 64</w:t>
      </w:r>
    </w:p>
    <w:p w14:paraId="2C3F1438" w14:textId="77777777" w:rsidR="0034545B" w:rsidRDefault="0034545B">
      <w:pPr>
        <w:pStyle w:val="Index1"/>
        <w:tabs>
          <w:tab w:val="right" w:leader="dot" w:pos="4502"/>
        </w:tabs>
        <w:rPr>
          <w:noProof/>
        </w:rPr>
      </w:pPr>
      <w:r w:rsidRPr="00B728C6">
        <w:rPr>
          <w:rFonts w:cs="Arial"/>
          <w:noProof/>
        </w:rPr>
        <w:t>To Map Rule</w:t>
      </w:r>
      <w:r>
        <w:rPr>
          <w:noProof/>
        </w:rPr>
        <w:t>, 64</w:t>
      </w:r>
    </w:p>
    <w:p w14:paraId="0AF77A65" w14:textId="77777777" w:rsidR="0034545B" w:rsidRDefault="0034545B">
      <w:pPr>
        <w:pStyle w:val="Index1"/>
        <w:tabs>
          <w:tab w:val="right" w:leader="dot" w:pos="4502"/>
        </w:tabs>
        <w:rPr>
          <w:noProof/>
        </w:rPr>
      </w:pPr>
      <w:r w:rsidRPr="00B728C6">
        <w:rPr>
          <w:rFonts w:cs="Arial"/>
          <w:noProof/>
        </w:rPr>
        <w:t>Traversal</w:t>
      </w:r>
      <w:r>
        <w:rPr>
          <w:noProof/>
        </w:rPr>
        <w:t>, 44</w:t>
      </w:r>
    </w:p>
    <w:p w14:paraId="531F2432" w14:textId="77777777" w:rsidR="0034545B" w:rsidRDefault="0034545B">
      <w:pPr>
        <w:pStyle w:val="Index1"/>
        <w:tabs>
          <w:tab w:val="right" w:leader="dot" w:pos="4502"/>
        </w:tabs>
        <w:rPr>
          <w:noProof/>
        </w:rPr>
      </w:pPr>
      <w:r w:rsidRPr="00B728C6">
        <w:rPr>
          <w:rFonts w:cs="Arial"/>
          <w:noProof/>
        </w:rPr>
        <w:t>traverse through</w:t>
      </w:r>
      <w:r>
        <w:rPr>
          <w:noProof/>
        </w:rPr>
        <w:t>, 45</w:t>
      </w:r>
    </w:p>
    <w:p w14:paraId="6CBC7225" w14:textId="77777777" w:rsidR="0034545B" w:rsidRDefault="0034545B">
      <w:pPr>
        <w:pStyle w:val="Index1"/>
        <w:tabs>
          <w:tab w:val="right" w:leader="dot" w:pos="4502"/>
        </w:tabs>
        <w:rPr>
          <w:noProof/>
        </w:rPr>
      </w:pPr>
      <w:r w:rsidRPr="00B728C6">
        <w:rPr>
          <w:rFonts w:cs="Arial"/>
          <w:noProof/>
        </w:rPr>
        <w:t>traverse to relation</w:t>
      </w:r>
      <w:r>
        <w:rPr>
          <w:noProof/>
        </w:rPr>
        <w:t>, 44</w:t>
      </w:r>
    </w:p>
    <w:p w14:paraId="1473E96F" w14:textId="77777777" w:rsidR="0034545B" w:rsidRDefault="0034545B">
      <w:pPr>
        <w:pStyle w:val="Index1"/>
        <w:tabs>
          <w:tab w:val="right" w:leader="dot" w:pos="4502"/>
        </w:tabs>
        <w:rPr>
          <w:noProof/>
        </w:rPr>
      </w:pPr>
      <w:r w:rsidRPr="00B728C6">
        <w:rPr>
          <w:rFonts w:cs="Arial"/>
          <w:noProof/>
        </w:rPr>
        <w:t>traversed by</w:t>
      </w:r>
      <w:r>
        <w:rPr>
          <w:noProof/>
        </w:rPr>
        <w:t>, 45</w:t>
      </w:r>
    </w:p>
    <w:p w14:paraId="3DCF01B2" w14:textId="77777777" w:rsidR="0034545B" w:rsidRDefault="0034545B">
      <w:pPr>
        <w:pStyle w:val="Index1"/>
        <w:tabs>
          <w:tab w:val="right" w:leader="dot" w:pos="4502"/>
        </w:tabs>
        <w:rPr>
          <w:noProof/>
        </w:rPr>
      </w:pPr>
      <w:r w:rsidRPr="00B728C6">
        <w:rPr>
          <w:rFonts w:cs="Arial"/>
          <w:noProof/>
        </w:rPr>
        <w:t>traverses through</w:t>
      </w:r>
      <w:r>
        <w:rPr>
          <w:noProof/>
        </w:rPr>
        <w:t>, 44, 45</w:t>
      </w:r>
    </w:p>
    <w:p w14:paraId="4980D03F" w14:textId="77777777" w:rsidR="0034545B" w:rsidRDefault="0034545B">
      <w:pPr>
        <w:pStyle w:val="Index1"/>
        <w:tabs>
          <w:tab w:val="right" w:leader="dot" w:pos="4502"/>
        </w:tabs>
        <w:rPr>
          <w:noProof/>
        </w:rPr>
      </w:pPr>
      <w:r w:rsidRPr="00B728C6">
        <w:rPr>
          <w:rFonts w:cs="Arial"/>
          <w:noProof/>
        </w:rPr>
        <w:t>Type</w:t>
      </w:r>
      <w:r>
        <w:rPr>
          <w:noProof/>
        </w:rPr>
        <w:t>, 98</w:t>
      </w:r>
    </w:p>
    <w:p w14:paraId="6DC1DEC5" w14:textId="77777777" w:rsidR="0034545B" w:rsidRDefault="0034545B">
      <w:pPr>
        <w:pStyle w:val="Index1"/>
        <w:tabs>
          <w:tab w:val="right" w:leader="dot" w:pos="4502"/>
        </w:tabs>
        <w:rPr>
          <w:noProof/>
        </w:rPr>
      </w:pPr>
      <w:r w:rsidRPr="00B728C6">
        <w:rPr>
          <w:rFonts w:cs="Arial"/>
          <w:noProof/>
        </w:rPr>
        <w:t>Type Constraint</w:t>
      </w:r>
      <w:r>
        <w:rPr>
          <w:noProof/>
        </w:rPr>
        <w:t>, 85</w:t>
      </w:r>
    </w:p>
    <w:p w14:paraId="418C1C42" w14:textId="77777777" w:rsidR="0034545B" w:rsidRDefault="0034545B">
      <w:pPr>
        <w:pStyle w:val="Index1"/>
        <w:tabs>
          <w:tab w:val="right" w:leader="dot" w:pos="4502"/>
        </w:tabs>
        <w:rPr>
          <w:noProof/>
        </w:rPr>
      </w:pPr>
      <w:r w:rsidRPr="00B728C6">
        <w:rPr>
          <w:rFonts w:cs="Arial"/>
          <w:noProof/>
        </w:rPr>
        <w:t>Type End</w:t>
      </w:r>
      <w:r>
        <w:rPr>
          <w:noProof/>
        </w:rPr>
        <w:t>, 64</w:t>
      </w:r>
    </w:p>
    <w:p w14:paraId="3724F102" w14:textId="77777777" w:rsidR="0034545B" w:rsidRDefault="0034545B">
      <w:pPr>
        <w:pStyle w:val="Index1"/>
        <w:tabs>
          <w:tab w:val="right" w:leader="dot" w:pos="4502"/>
        </w:tabs>
        <w:rPr>
          <w:noProof/>
        </w:rPr>
      </w:pPr>
      <w:r w:rsidRPr="00B728C6">
        <w:rPr>
          <w:rFonts w:cs="Arial"/>
          <w:noProof/>
        </w:rPr>
        <w:t>Type Generalization Constraint</w:t>
      </w:r>
      <w:r>
        <w:rPr>
          <w:noProof/>
        </w:rPr>
        <w:t>, 85</w:t>
      </w:r>
    </w:p>
    <w:p w14:paraId="1F3EBC2F" w14:textId="77777777" w:rsidR="0034545B" w:rsidRDefault="0034545B">
      <w:pPr>
        <w:pStyle w:val="Index1"/>
        <w:tabs>
          <w:tab w:val="right" w:leader="dot" w:pos="4502"/>
        </w:tabs>
        <w:rPr>
          <w:noProof/>
        </w:rPr>
      </w:pPr>
      <w:r w:rsidRPr="00B728C6">
        <w:rPr>
          <w:rFonts w:cs="Arial"/>
          <w:noProof/>
        </w:rPr>
        <w:t>Type Instance Relation</w:t>
      </w:r>
      <w:r>
        <w:rPr>
          <w:noProof/>
        </w:rPr>
        <w:t>, 99</w:t>
      </w:r>
    </w:p>
    <w:p w14:paraId="44C6247A" w14:textId="77777777" w:rsidR="0034545B" w:rsidRDefault="0034545B">
      <w:pPr>
        <w:pStyle w:val="Index1"/>
        <w:tabs>
          <w:tab w:val="right" w:leader="dot" w:pos="4502"/>
        </w:tabs>
        <w:rPr>
          <w:noProof/>
        </w:rPr>
      </w:pPr>
      <w:r w:rsidRPr="00B728C6">
        <w:rPr>
          <w:rFonts w:cs="Arial"/>
          <w:noProof/>
        </w:rPr>
        <w:t>Type or Property</w:t>
      </w:r>
      <w:r>
        <w:rPr>
          <w:noProof/>
        </w:rPr>
        <w:t>, 85</w:t>
      </w:r>
    </w:p>
    <w:p w14:paraId="00722827" w14:textId="77777777" w:rsidR="0034545B" w:rsidRDefault="0034545B">
      <w:pPr>
        <w:pStyle w:val="Index1"/>
        <w:tabs>
          <w:tab w:val="right" w:leader="dot" w:pos="4502"/>
        </w:tabs>
        <w:rPr>
          <w:noProof/>
        </w:rPr>
      </w:pPr>
      <w:r w:rsidRPr="00B728C6">
        <w:rPr>
          <w:rFonts w:cs="Arial"/>
          <w:noProof/>
        </w:rPr>
        <w:t>types</w:t>
      </w:r>
      <w:r>
        <w:rPr>
          <w:noProof/>
        </w:rPr>
        <w:t>, 83, 99</w:t>
      </w:r>
    </w:p>
    <w:p w14:paraId="367B0CC0" w14:textId="77777777" w:rsidR="0034545B" w:rsidRDefault="0034545B">
      <w:pPr>
        <w:pStyle w:val="Index1"/>
        <w:tabs>
          <w:tab w:val="right" w:leader="dot" w:pos="4502"/>
        </w:tabs>
        <w:rPr>
          <w:noProof/>
        </w:rPr>
      </w:pPr>
      <w:r>
        <w:rPr>
          <w:noProof/>
        </w:rPr>
        <w:t>typographical conventions, xiii</w:t>
      </w:r>
    </w:p>
    <w:p w14:paraId="29A4FE84" w14:textId="77777777" w:rsidR="0034545B" w:rsidRDefault="0034545B">
      <w:pPr>
        <w:pStyle w:val="Index1"/>
        <w:tabs>
          <w:tab w:val="right" w:leader="dot" w:pos="4502"/>
        </w:tabs>
        <w:rPr>
          <w:noProof/>
        </w:rPr>
      </w:pPr>
      <w:r w:rsidRPr="00B728C6">
        <w:rPr>
          <w:rFonts w:cs="Arial"/>
          <w:noProof/>
        </w:rPr>
        <w:t>Union Type</w:t>
      </w:r>
      <w:r>
        <w:rPr>
          <w:noProof/>
        </w:rPr>
        <w:t>, 99</w:t>
      </w:r>
    </w:p>
    <w:p w14:paraId="39C4C7F3" w14:textId="77777777" w:rsidR="0034545B" w:rsidRDefault="0034545B">
      <w:pPr>
        <w:pStyle w:val="Index1"/>
        <w:tabs>
          <w:tab w:val="right" w:leader="dot" w:pos="4502"/>
        </w:tabs>
        <w:rPr>
          <w:noProof/>
        </w:rPr>
      </w:pPr>
      <w:r w:rsidRPr="00B728C6">
        <w:rPr>
          <w:rFonts w:cs="Arial"/>
          <w:noProof/>
        </w:rPr>
        <w:t>Unique Set</w:t>
      </w:r>
      <w:r>
        <w:rPr>
          <w:noProof/>
        </w:rPr>
        <w:t>, 86</w:t>
      </w:r>
    </w:p>
    <w:p w14:paraId="4D377F62" w14:textId="77777777" w:rsidR="0034545B" w:rsidRDefault="0034545B">
      <w:pPr>
        <w:pStyle w:val="Index1"/>
        <w:tabs>
          <w:tab w:val="right" w:leader="dot" w:pos="4502"/>
        </w:tabs>
        <w:rPr>
          <w:noProof/>
        </w:rPr>
      </w:pPr>
      <w:r w:rsidRPr="00B728C6">
        <w:rPr>
          <w:rFonts w:cs="Arial"/>
          <w:noProof/>
        </w:rPr>
        <w:t>unique within</w:t>
      </w:r>
      <w:r>
        <w:rPr>
          <w:noProof/>
        </w:rPr>
        <w:t>, 47</w:t>
      </w:r>
    </w:p>
    <w:p w14:paraId="651E9EBA" w14:textId="77777777" w:rsidR="0034545B" w:rsidRDefault="0034545B">
      <w:pPr>
        <w:pStyle w:val="Index1"/>
        <w:tabs>
          <w:tab w:val="right" w:leader="dot" w:pos="4502"/>
        </w:tabs>
        <w:rPr>
          <w:noProof/>
        </w:rPr>
      </w:pPr>
      <w:r w:rsidRPr="00B728C6">
        <w:rPr>
          <w:rFonts w:cs="Arial"/>
          <w:noProof/>
        </w:rPr>
        <w:t>Uniqueness Constraint</w:t>
      </w:r>
      <w:r>
        <w:rPr>
          <w:noProof/>
        </w:rPr>
        <w:t>, 86</w:t>
      </w:r>
    </w:p>
    <w:p w14:paraId="62BC3463" w14:textId="77777777" w:rsidR="0034545B" w:rsidRDefault="0034545B">
      <w:pPr>
        <w:pStyle w:val="Index1"/>
        <w:tabs>
          <w:tab w:val="right" w:leader="dot" w:pos="4502"/>
        </w:tabs>
        <w:rPr>
          <w:noProof/>
        </w:rPr>
      </w:pPr>
      <w:r w:rsidRPr="00B728C6">
        <w:rPr>
          <w:rFonts w:cs="Arial"/>
          <w:noProof/>
        </w:rPr>
        <w:t>unit of system</w:t>
      </w:r>
      <w:r>
        <w:rPr>
          <w:noProof/>
        </w:rPr>
        <w:t>, 104, 105</w:t>
      </w:r>
    </w:p>
    <w:p w14:paraId="6932AC9A" w14:textId="77777777" w:rsidR="0034545B" w:rsidRDefault="0034545B">
      <w:pPr>
        <w:pStyle w:val="Index1"/>
        <w:tabs>
          <w:tab w:val="right" w:leader="dot" w:pos="4502"/>
        </w:tabs>
        <w:rPr>
          <w:noProof/>
        </w:rPr>
      </w:pPr>
      <w:r w:rsidRPr="00B728C6">
        <w:rPr>
          <w:rFonts w:cs="Arial"/>
          <w:noProof/>
        </w:rPr>
        <w:t>unit reference</w:t>
      </w:r>
      <w:r>
        <w:rPr>
          <w:noProof/>
        </w:rPr>
        <w:t>, 106</w:t>
      </w:r>
    </w:p>
    <w:p w14:paraId="58148CB3" w14:textId="77777777" w:rsidR="0034545B" w:rsidRDefault="0034545B">
      <w:pPr>
        <w:pStyle w:val="Index1"/>
        <w:tabs>
          <w:tab w:val="right" w:leader="dot" w:pos="4502"/>
        </w:tabs>
        <w:rPr>
          <w:noProof/>
        </w:rPr>
      </w:pPr>
      <w:r w:rsidRPr="00B728C6">
        <w:rPr>
          <w:rFonts w:cs="Arial"/>
          <w:noProof/>
        </w:rPr>
        <w:t>Unit Type</w:t>
      </w:r>
      <w:r>
        <w:rPr>
          <w:noProof/>
        </w:rPr>
        <w:t>, 105</w:t>
      </w:r>
    </w:p>
    <w:p w14:paraId="2766996D" w14:textId="77777777" w:rsidR="0034545B" w:rsidRDefault="0034545B">
      <w:pPr>
        <w:pStyle w:val="Index1"/>
        <w:tabs>
          <w:tab w:val="right" w:leader="dot" w:pos="4502"/>
        </w:tabs>
        <w:rPr>
          <w:noProof/>
        </w:rPr>
      </w:pPr>
      <w:r w:rsidRPr="00B728C6">
        <w:rPr>
          <w:rFonts w:cs="Arial"/>
          <w:noProof/>
        </w:rPr>
        <w:t>Value</w:t>
      </w:r>
      <w:r>
        <w:rPr>
          <w:noProof/>
        </w:rPr>
        <w:t>, 106</w:t>
      </w:r>
    </w:p>
    <w:p w14:paraId="2618C1BE" w14:textId="77777777" w:rsidR="0034545B" w:rsidRDefault="0034545B">
      <w:pPr>
        <w:pStyle w:val="Index1"/>
        <w:tabs>
          <w:tab w:val="right" w:leader="dot" w:pos="4502"/>
        </w:tabs>
        <w:rPr>
          <w:noProof/>
        </w:rPr>
      </w:pPr>
      <w:r w:rsidRPr="00B728C6">
        <w:rPr>
          <w:rFonts w:cs="Arial"/>
          <w:noProof/>
        </w:rPr>
        <w:t>Value Type</w:t>
      </w:r>
      <w:r>
        <w:rPr>
          <w:noProof/>
        </w:rPr>
        <w:t>, 106</w:t>
      </w:r>
    </w:p>
    <w:p w14:paraId="1ECD5304" w14:textId="77777777" w:rsidR="0034545B" w:rsidRDefault="0034545B">
      <w:pPr>
        <w:pStyle w:val="Index1"/>
        <w:tabs>
          <w:tab w:val="right" w:leader="dot" w:pos="4502"/>
        </w:tabs>
        <w:rPr>
          <w:noProof/>
        </w:rPr>
      </w:pPr>
      <w:r w:rsidRPr="00B728C6">
        <w:rPr>
          <w:rFonts w:cs="Arial"/>
          <w:noProof/>
        </w:rPr>
        <w:t>with respect to</w:t>
      </w:r>
      <w:r>
        <w:rPr>
          <w:noProof/>
        </w:rPr>
        <w:t>, 80</w:t>
      </w:r>
    </w:p>
    <w:p w14:paraId="24C44F4F" w14:textId="1A234592" w:rsidR="0034545B" w:rsidRDefault="0034545B" w:rsidP="00803548">
      <w:pPr>
        <w:pStyle w:val="BodyText"/>
        <w:rPr>
          <w:noProof/>
        </w:rPr>
        <w:sectPr w:rsidR="0034545B" w:rsidSect="0034545B">
          <w:type w:val="continuous"/>
          <w:pgSz w:w="11905" w:h="15840"/>
          <w:pgMar w:top="1080" w:right="720" w:bottom="1656" w:left="1440" w:header="720" w:footer="1080" w:gutter="0"/>
          <w:cols w:num="2" w:space="720"/>
        </w:sectPr>
      </w:pPr>
    </w:p>
    <w:p w14:paraId="2D76B843" w14:textId="5AC72431" w:rsidR="00803548" w:rsidRPr="00803548" w:rsidRDefault="00803548" w:rsidP="00803548">
      <w:pPr>
        <w:pStyle w:val="BodyText"/>
      </w:pPr>
      <w:r>
        <w:lastRenderedPageBreak/>
        <w:fldChar w:fldCharType="end"/>
      </w:r>
    </w:p>
    <w:p w14:paraId="3E87AD7E" w14:textId="77777777" w:rsidR="00803548" w:rsidRDefault="00803548" w:rsidP="000C09CE">
      <w:pPr>
        <w:pStyle w:val="ListParagraph"/>
        <w:ind w:left="0"/>
      </w:pPr>
    </w:p>
    <w:sectPr w:rsidR="00803548" w:rsidSect="0034545B">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Jim Logan" w:date="2016-06-10T17:35:00Z" w:initials="JL">
    <w:p w14:paraId="52B0DAFF" w14:textId="78D5E592" w:rsidR="00EA24EA" w:rsidRDefault="00EA24EA">
      <w:pPr>
        <w:pStyle w:val="CommentText"/>
      </w:pPr>
      <w:r>
        <w:rPr>
          <w:rStyle w:val="CommentReference"/>
        </w:rPr>
        <w:annotationRef/>
      </w:r>
      <w:r>
        <w:t>Should reword: A model of the world is not a different abstraction level from a model of data.</w:t>
      </w:r>
    </w:p>
  </w:comment>
  <w:comment w:id="47" w:author="Jim Logan" w:date="2016-06-10T17:36:00Z" w:initials="JL">
    <w:p w14:paraId="287D385C" w14:textId="6B06DD60" w:rsidR="00EA24EA" w:rsidRDefault="00EA24EA">
      <w:pPr>
        <w:pStyle w:val="CommentText"/>
      </w:pPr>
      <w:r>
        <w:rPr>
          <w:rStyle w:val="CommentReference"/>
        </w:rPr>
        <w:annotationRef/>
      </w:r>
      <w:r>
        <w:t>But could be layered on top</w:t>
      </w:r>
    </w:p>
  </w:comment>
  <w:comment w:id="48" w:author="Jim Logan" w:date="2016-06-10T17:37:00Z" w:initials="JL">
    <w:p w14:paraId="01678F02" w14:textId="1E7BCEE0" w:rsidR="00EA24EA" w:rsidRDefault="00EA24EA">
      <w:pPr>
        <w:pStyle w:val="CommentText"/>
      </w:pPr>
      <w:r>
        <w:rPr>
          <w:rStyle w:val="CommentReference"/>
        </w:rPr>
        <w:annotationRef/>
      </w:r>
      <w:r>
        <w:t>How so?</w:t>
      </w:r>
    </w:p>
  </w:comment>
  <w:comment w:id="49" w:author="Jim Logan" w:date="2016-06-10T17:38:00Z" w:initials="JL">
    <w:p w14:paraId="0EBC1EC0" w14:textId="784C1659" w:rsidR="00EA24EA" w:rsidRDefault="00EA24EA">
      <w:pPr>
        <w:pStyle w:val="CommentText"/>
      </w:pPr>
      <w:r>
        <w:rPr>
          <w:rStyle w:val="CommentReference"/>
        </w:rPr>
        <w:annotationRef/>
      </w:r>
      <w:r>
        <w:t>???</w:t>
      </w:r>
    </w:p>
  </w:comment>
  <w:comment w:id="50" w:author="Jim Logan" w:date="2016-06-10T17:39:00Z" w:initials="JL">
    <w:p w14:paraId="1A025C68" w14:textId="40319EBA" w:rsidR="00EA24EA" w:rsidRDefault="00EA24EA">
      <w:pPr>
        <w:pStyle w:val="CommentText"/>
      </w:pPr>
      <w:r>
        <w:rPr>
          <w:rStyle w:val="CommentReference"/>
        </w:rPr>
        <w:annotationRef/>
      </w:r>
      <w:r>
        <w:t>I don’t remember this… I may delete after reading.</w:t>
      </w:r>
    </w:p>
  </w:comment>
  <w:comment w:id="52" w:author="Jim Logan" w:date="2016-06-10T17:41:00Z" w:initials="JL">
    <w:p w14:paraId="4AA31465" w14:textId="0800ED64" w:rsidR="00EA24EA" w:rsidRDefault="00EA24EA">
      <w:pPr>
        <w:pStyle w:val="CommentText"/>
      </w:pPr>
      <w:r>
        <w:rPr>
          <w:rStyle w:val="CommentReference"/>
        </w:rPr>
        <w:annotationRef/>
      </w:r>
      <w:r>
        <w:t>Same comment as earlier</w:t>
      </w:r>
    </w:p>
  </w:comment>
  <w:comment w:id="53" w:author="Jim Logan" w:date="2016-06-10T17:46:00Z" w:initials="JL">
    <w:p w14:paraId="269FD2FF" w14:textId="485CBD5E" w:rsidR="00EA24EA" w:rsidRDefault="00EA24EA">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54" w:author="Jim Logan" w:date="2016-06-10T17:50:00Z" w:initials="JL">
    <w:p w14:paraId="28D98EB9" w14:textId="545A7282" w:rsidR="00EA24EA" w:rsidRDefault="00EA24EA">
      <w:pPr>
        <w:pStyle w:val="CommentText"/>
      </w:pPr>
      <w:r>
        <w:rPr>
          <w:rStyle w:val="CommentReference"/>
        </w:rPr>
        <w:annotationRef/>
      </w:r>
      <w:r>
        <w:t>A remaining question is how to address incompatible, unspoken conceptualizations behind LIMs.</w:t>
      </w:r>
    </w:p>
  </w:comment>
  <w:comment w:id="55" w:author="Jim Logan" w:date="2016-06-10T17:52:00Z" w:initials="JL">
    <w:p w14:paraId="2CE7D4F2" w14:textId="636AA46C" w:rsidR="00EA24EA" w:rsidRDefault="00EA24EA">
      <w:pPr>
        <w:pStyle w:val="CommentText"/>
      </w:pPr>
      <w:r>
        <w:rPr>
          <w:rStyle w:val="CommentReference"/>
        </w:rPr>
        <w:annotationRef/>
      </w:r>
      <w:r>
        <w:t>I don’t know what this means.</w:t>
      </w:r>
    </w:p>
  </w:comment>
  <w:comment w:id="57" w:author="Jim Logan" w:date="2016-06-10T17:54:00Z" w:initials="JL">
    <w:p w14:paraId="2F0BAE36" w14:textId="24403D9B" w:rsidR="00EA24EA" w:rsidRDefault="00EA24EA">
      <w:pPr>
        <w:pStyle w:val="CommentText"/>
      </w:pPr>
      <w:r>
        <w:rPr>
          <w:rStyle w:val="CommentReference"/>
        </w:rPr>
        <w:annotationRef/>
      </w:r>
      <w:r>
        <w:t>Same issue.</w:t>
      </w:r>
    </w:p>
  </w:comment>
  <w:comment w:id="58" w:author="Jim Logan" w:date="2016-06-10T17:56:00Z" w:initials="JL">
    <w:p w14:paraId="4F883761" w14:textId="0044E873" w:rsidR="00EA24EA" w:rsidRDefault="00EA24EA">
      <w:pPr>
        <w:pStyle w:val="CommentText"/>
      </w:pPr>
      <w:r>
        <w:rPr>
          <w:rStyle w:val="CommentReference"/>
        </w:rPr>
        <w:annotationRef/>
      </w:r>
      <w:r>
        <w:t>I don’t know what this means.</w:t>
      </w:r>
    </w:p>
  </w:comment>
  <w:comment w:id="83" w:author="Jim Logan" w:date="2016-06-10T18:10:00Z" w:initials="JL">
    <w:p w14:paraId="3A5EA21A" w14:textId="7991582B" w:rsidR="00EA24EA" w:rsidRDefault="00EA24EA">
      <w:pPr>
        <w:pStyle w:val="CommentText"/>
      </w:pPr>
      <w:r>
        <w:rPr>
          <w:rStyle w:val="CommentReference"/>
        </w:rPr>
        <w:annotationRef/>
      </w:r>
      <w:r>
        <w:t>Need to address this. Maybe say this is described in the mapping from the profile to the MM?</w:t>
      </w:r>
    </w:p>
  </w:comment>
  <w:comment w:id="90" w:author="Jim Logan" w:date="2016-06-10T18:10:00Z" w:initials="JL">
    <w:p w14:paraId="0A1C5D63" w14:textId="410D8FA0" w:rsidR="00EA24EA" w:rsidRDefault="00EA24EA">
      <w:pPr>
        <w:pStyle w:val="CommentText"/>
      </w:pPr>
      <w:r>
        <w:rPr>
          <w:rStyle w:val="CommentReference"/>
        </w:rPr>
        <w:annotationRef/>
      </w:r>
      <w:r>
        <w:rPr>
          <w:rStyle w:val="CommentReference"/>
        </w:rPr>
        <w:t>This seems out of place.</w:t>
      </w:r>
    </w:p>
  </w:comment>
  <w:comment w:id="96" w:author="Jim Logan" w:date="2016-06-11T18:20:00Z" w:initials="JL">
    <w:p w14:paraId="642CBBF9" w14:textId="6950AD96" w:rsidR="00EA24EA" w:rsidRDefault="00EA24EA">
      <w:pPr>
        <w:pStyle w:val="CommentText"/>
      </w:pPr>
      <w:r>
        <w:rPr>
          <w:rStyle w:val="CommentReference"/>
        </w:rPr>
        <w:annotationRef/>
      </w:r>
      <w:r>
        <w:t>Why double spaced?</w:t>
      </w:r>
    </w:p>
  </w:comment>
  <w:comment w:id="98" w:author="Jim Logan" w:date="2016-06-11T18:25:00Z" w:initials="JL">
    <w:p w14:paraId="1DCC431D" w14:textId="21FB4E6A" w:rsidR="00EA24EA" w:rsidRDefault="00EA24EA">
      <w:pPr>
        <w:pStyle w:val="CommentText"/>
      </w:pPr>
      <w:r>
        <w:rPr>
          <w:rStyle w:val="CommentReference"/>
        </w:rPr>
        <w:annotationRef/>
      </w:r>
      <w:r>
        <w:t>These sound like canonical data modeling efforts. Are you saying they too need a semantic model? Evidence of that here would be compelling!</w:t>
      </w:r>
    </w:p>
  </w:comment>
  <w:comment w:id="104" w:author="Jim Logan" w:date="2016-06-11T18:29:00Z" w:initials="JL">
    <w:p w14:paraId="41FFA769" w14:textId="30B09F7B" w:rsidR="00EA24EA" w:rsidRDefault="00EA24EA">
      <w:pPr>
        <w:pStyle w:val="CommentText"/>
      </w:pPr>
      <w:r>
        <w:rPr>
          <w:rStyle w:val="CommentReference"/>
        </w:rPr>
        <w:annotationRef/>
      </w:r>
      <w:r>
        <w:t>There is much work that Conrad and others have done here. That should be called out here.</w:t>
      </w:r>
    </w:p>
  </w:comment>
  <w:comment w:id="112" w:author="Jim Logan" w:date="2016-06-11T18:35:00Z" w:initials="JL">
    <w:p w14:paraId="70E87F90" w14:textId="69D91F5A" w:rsidR="00EA24EA" w:rsidRPr="00142E4A" w:rsidRDefault="00EA24EA">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13" w:author="Jim Logan" w:date="2016-06-11T18:13:00Z" w:initials="JL">
    <w:p w14:paraId="7DD23662" w14:textId="565CB06F" w:rsidR="00EA24EA" w:rsidRDefault="00EA24EA">
      <w:pPr>
        <w:pStyle w:val="CommentText"/>
      </w:pPr>
      <w:r>
        <w:rPr>
          <w:rStyle w:val="CommentReference"/>
        </w:rPr>
        <w:annotationRef/>
      </w:r>
      <w:r>
        <w:t>Would really like to avoid the CDM homonym from UPDM, UAF, and the common Canonical Data Model. I propose Domain Concept Model (DCM).</w:t>
      </w:r>
    </w:p>
  </w:comment>
  <w:comment w:id="117" w:author="Jim Logan" w:date="2016-06-11T18:36:00Z" w:initials="JL">
    <w:p w14:paraId="3FFBE8AE" w14:textId="1638358A" w:rsidR="00EA24EA" w:rsidRDefault="00EA24EA">
      <w:pPr>
        <w:pStyle w:val="CommentText"/>
      </w:pPr>
      <w:r>
        <w:t xml:space="preserve">How confusing. </w:t>
      </w:r>
      <w:r>
        <w:rPr>
          <w:rStyle w:val="CommentReference"/>
        </w:rPr>
        <w:annotationRef/>
      </w:r>
      <w:r>
        <w:t>It’s not about data / information, it’s about the real world!</w:t>
      </w:r>
    </w:p>
  </w:comment>
  <w:comment w:id="128" w:author="Jim Logan" w:date="2016-06-11T18:42:00Z" w:initials="JL">
    <w:p w14:paraId="52AFDE74" w14:textId="2C0B5AFE" w:rsidR="00EA24EA" w:rsidRDefault="00EA24EA">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129" w:author="Jim Logan" w:date="2016-06-12T19:47:00Z" w:initials="JL">
    <w:p w14:paraId="2B0D54A7" w14:textId="2E8CC245" w:rsidR="00EA24EA" w:rsidRDefault="00EA24EA">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130" w:author="Jim Logan" w:date="2016-06-12T19:47:00Z" w:initials="JL">
    <w:p w14:paraId="3C16CB34" w14:textId="14662B03" w:rsidR="00EA24EA" w:rsidRDefault="00EA24EA">
      <w:pPr>
        <w:pStyle w:val="CommentText"/>
      </w:pPr>
      <w:r>
        <w:rPr>
          <w:rStyle w:val="CommentReference"/>
        </w:rPr>
        <w:annotationRef/>
      </w:r>
      <w:r>
        <w:t>This especially doesn’t fit the word “relation”.</w:t>
      </w:r>
    </w:p>
  </w:comment>
  <w:comment w:id="135" w:author="Jim Logan" w:date="2016-06-12T19:49:00Z" w:initials="JL">
    <w:p w14:paraId="4F940F9A" w14:textId="1C4C501A" w:rsidR="00EA24EA" w:rsidRDefault="00EA24EA">
      <w:pPr>
        <w:pStyle w:val="CommentText"/>
      </w:pPr>
      <w:r>
        <w:rPr>
          <w:rStyle w:val="CommentReference"/>
        </w:rPr>
        <w:annotationRef/>
      </w:r>
      <w:r>
        <w:t>MBRs don’t federate by their mere existence.</w:t>
      </w:r>
    </w:p>
  </w:comment>
  <w:comment w:id="138" w:author="Jim Logan" w:date="2016-06-12T19:51:00Z" w:initials="JL">
    <w:p w14:paraId="611A4727" w14:textId="559D2414" w:rsidR="00EA24EA" w:rsidRDefault="00EA24EA">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147" w:author="Jim Logan" w:date="2016-06-12T19:58:00Z" w:initials="JL">
    <w:p w14:paraId="7885585A" w14:textId="0494D686" w:rsidR="00EA24EA" w:rsidRDefault="00EA24EA">
      <w:pPr>
        <w:pStyle w:val="CommentText"/>
      </w:pPr>
      <w:r>
        <w:rPr>
          <w:rStyle w:val="CommentReference"/>
        </w:rPr>
        <w:annotationRef/>
      </w:r>
      <w:r>
        <w:t>I don’t understand. Grammar? What is this rule syntax anyway?</w:t>
      </w:r>
    </w:p>
  </w:comment>
  <w:comment w:id="158" w:author="Jim Logan" w:date="2016-06-12T20:02:00Z" w:initials="JL">
    <w:p w14:paraId="403812E2" w14:textId="6D8950DD" w:rsidR="00EA24EA" w:rsidRDefault="00EA24EA">
      <w:pPr>
        <w:pStyle w:val="CommentText"/>
      </w:pPr>
      <w:r>
        <w:rPr>
          <w:rStyle w:val="CommentReference"/>
        </w:rPr>
        <w:annotationRef/>
      </w:r>
      <w:r>
        <w:t>Are you talking about SIMF conceptual model semantics or the semantics of a conceptual model represented in SIMF?</w:t>
      </w:r>
    </w:p>
  </w:comment>
  <w:comment w:id="165" w:author="Jim Logan" w:date="2016-06-12T20:05:00Z" w:initials="JL">
    <w:p w14:paraId="594CEA70" w14:textId="1ED0A556" w:rsidR="00EA24EA" w:rsidRDefault="00EA24EA">
      <w:pPr>
        <w:pStyle w:val="CommentText"/>
      </w:pPr>
      <w:r>
        <w:rPr>
          <w:rStyle w:val="CommentReference"/>
        </w:rPr>
        <w:annotationRef/>
      </w:r>
      <w:r>
        <w:t>Wrong URL?</w:t>
      </w:r>
    </w:p>
  </w:comment>
  <w:comment w:id="170" w:author="Jim Logan" w:date="2016-06-12T20:11:00Z" w:initials="JL">
    <w:p w14:paraId="1914F018" w14:textId="20572DFC" w:rsidR="00EA24EA" w:rsidRDefault="00EA24EA">
      <w:pPr>
        <w:pStyle w:val="CommentText"/>
      </w:pPr>
      <w:r>
        <w:rPr>
          <w:rStyle w:val="CommentReference"/>
        </w:rPr>
        <w:annotationRef/>
      </w:r>
      <w:r>
        <w:t>This statement is more confusing than helpful. Yes, a structure is a concept, but a concept representing a data structure may represent, or be a proxy for, another concept in the real world.</w:t>
      </w:r>
    </w:p>
  </w:comment>
  <w:comment w:id="191" w:author="Jim Logan" w:date="2016-06-12T20:19:00Z" w:initials="JL">
    <w:p w14:paraId="3EDA71D4" w14:textId="71211564" w:rsidR="00EA24EA" w:rsidRDefault="00EA24EA">
      <w:pPr>
        <w:pStyle w:val="CommentText"/>
      </w:pPr>
      <w:r>
        <w:rPr>
          <w:rStyle w:val="CommentReference"/>
        </w:rPr>
        <w:annotationRef/>
      </w:r>
      <w:r>
        <w:t xml:space="preserve">I </w:t>
      </w:r>
      <w:r w:rsidRPr="00D43CF3">
        <w:rPr>
          <w:i/>
        </w:rPr>
        <w:t>strongly</w:t>
      </w:r>
      <w:r>
        <w:t xml:space="preserve"> disagree with this conceptualization. We need to unpack these concepts rather than abstract them into one thing.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FF68D1" w14:textId="77777777" w:rsidR="00EA24EA" w:rsidRDefault="00EA24EA">
      <w:r>
        <w:separator/>
      </w:r>
    </w:p>
  </w:endnote>
  <w:endnote w:type="continuationSeparator" w:id="0">
    <w:p w14:paraId="28CEFB90" w14:textId="77777777" w:rsidR="00EA24EA" w:rsidRDefault="00EA2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S Gothic">
    <w:altName w:val="ＭＳ ゴシック"/>
    <w:charset w:val="80"/>
    <w:family w:val="modern"/>
    <w:pitch w:val="fixed"/>
    <w:sig w:usb0="E00002FF" w:usb1="6AC7FDFB" w:usb2="08000012" w:usb3="00000000" w:csb0="0002009F" w:csb1="00000000"/>
  </w:font>
  <w:font w:name="Cordia New">
    <w:panose1 w:val="00000000000000000000"/>
    <w:charset w:val="DE"/>
    <w:family w:val="roman"/>
    <w:notTrueType/>
    <w:pitch w:val="variable"/>
    <w:sig w:usb0="01000001" w:usb1="00000000" w:usb2="00000000" w:usb3="00000000" w:csb0="00010000" w:csb1="00000000"/>
  </w:font>
  <w:font w:name="MS Mincho">
    <w:altName w:val="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917C96" w14:textId="4E62E5CE" w:rsidR="00EA24EA" w:rsidRDefault="00EA24EA">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293C9C">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D74B4" w14:textId="6311EC5E" w:rsidR="00EA24EA" w:rsidRDefault="00EA24EA">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293C9C">
      <w:rPr>
        <w:noProof/>
        <w:sz w:val="18"/>
      </w:rPr>
      <w:t>xix</w:t>
    </w:r>
    <w:r>
      <w:rPr>
        <w:rFonts w:ascii="Arial" w:hAnsi="Arial"/>
        <w:sz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91971" w14:textId="13173227" w:rsidR="00EA24EA" w:rsidRDefault="00EA24EA">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293C9C">
      <w:rPr>
        <w:b/>
        <w:noProof/>
        <w:sz w:val="18"/>
      </w:rPr>
      <w:t>26</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3764C" w14:textId="376A106F" w:rsidR="00EA24EA" w:rsidRDefault="00EA24EA">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293C9C">
      <w:rPr>
        <w:b/>
        <w:noProof/>
        <w:sz w:val="18"/>
      </w:rPr>
      <w:t>27</w:t>
    </w:r>
    <w:r>
      <w:rPr>
        <w:rFonts w:ascii="Arial" w:hAnsi="Arial"/>
        <w:b/>
        <w:sz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08988E" w14:textId="77777777" w:rsidR="00EA24EA" w:rsidRDefault="00EA24EA">
      <w:r>
        <w:separator/>
      </w:r>
    </w:p>
  </w:footnote>
  <w:footnote w:type="continuationSeparator" w:id="0">
    <w:p w14:paraId="1D0C7222" w14:textId="77777777" w:rsidR="00EA24EA" w:rsidRDefault="00EA24EA">
      <w:r>
        <w:continuationSeparator/>
      </w:r>
    </w:p>
  </w:footnote>
  <w:footnote w:id="1">
    <w:p w14:paraId="02DAAD91" w14:textId="77777777" w:rsidR="00EA24EA" w:rsidRDefault="00EA24EA"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14:paraId="1A4145E1" w14:textId="77777777" w:rsidR="00EA24EA" w:rsidRDefault="00EA24EA">
      <w:pPr>
        <w:pStyle w:val="FootnoteText"/>
      </w:pPr>
      <w:r>
        <w:rPr>
          <w:rStyle w:val="FootnoteReference"/>
        </w:rPr>
        <w:footnoteRef/>
      </w:r>
      <w:r>
        <w:t xml:space="preserve"> Not to be confused with how “domain” is used in the intelligence community, which refers to levels of security</w:t>
      </w:r>
    </w:p>
  </w:footnote>
  <w:footnote w:id="3">
    <w:p w14:paraId="37370B7B" w14:textId="77777777" w:rsidR="00EA24EA" w:rsidRDefault="00EA24EA"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FFFFFFFE"/>
    <w:multiLevelType w:val="singleLevel"/>
    <w:tmpl w:val="941C964C"/>
    <w:lvl w:ilvl="0">
      <w:numFmt w:val="decimal"/>
      <w:lvlText w:val="*"/>
      <w:lvlJc w:val="left"/>
    </w:lvl>
  </w:abstractNum>
  <w:abstractNum w:abstractNumId="2">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8">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8">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7"/>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29"/>
  </w:num>
  <w:num w:numId="7">
    <w:abstractNumId w:val="26"/>
  </w:num>
  <w:num w:numId="8">
    <w:abstractNumId w:val="17"/>
  </w:num>
  <w:num w:numId="9">
    <w:abstractNumId w:val="22"/>
  </w:num>
  <w:num w:numId="10">
    <w:abstractNumId w:val="27"/>
  </w:num>
  <w:num w:numId="11">
    <w:abstractNumId w:val="21"/>
  </w:num>
  <w:num w:numId="12">
    <w:abstractNumId w:val="24"/>
  </w:num>
  <w:num w:numId="13">
    <w:abstractNumId w:val="6"/>
  </w:num>
  <w:num w:numId="14">
    <w:abstractNumId w:val="28"/>
  </w:num>
  <w:num w:numId="15">
    <w:abstractNumId w:val="17"/>
    <w:lvlOverride w:ilvl="0">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25"/>
  </w:num>
  <w:num w:numId="20">
    <w:abstractNumId w:val="19"/>
  </w:num>
  <w:num w:numId="21">
    <w:abstractNumId w:val="14"/>
  </w:num>
  <w:num w:numId="22">
    <w:abstractNumId w:val="16"/>
  </w:num>
  <w:num w:numId="23">
    <w:abstractNumId w:val="5"/>
  </w:num>
  <w:num w:numId="24">
    <w:abstractNumId w:val="13"/>
  </w:num>
  <w:num w:numId="25">
    <w:abstractNumId w:val="10"/>
  </w:num>
  <w:num w:numId="26">
    <w:abstractNumId w:val="9"/>
  </w:num>
  <w:num w:numId="27">
    <w:abstractNumId w:val="12"/>
  </w:num>
  <w:num w:numId="28">
    <w:abstractNumId w:val="20"/>
  </w:num>
  <w:num w:numId="29">
    <w:abstractNumId w:val="2"/>
  </w:num>
  <w:num w:numId="30">
    <w:abstractNumId w:val="3"/>
  </w:num>
  <w:num w:numId="31">
    <w:abstractNumId w:val="4"/>
  </w:num>
  <w:num w:numId="32">
    <w:abstractNumId w:val="11"/>
  </w:num>
  <w:num w:numId="33">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7A40"/>
    <w:rsid w:val="00041563"/>
    <w:rsid w:val="0004382E"/>
    <w:rsid w:val="00043A0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A0D07"/>
    <w:rsid w:val="000B0387"/>
    <w:rsid w:val="000B0CE9"/>
    <w:rsid w:val="000B2756"/>
    <w:rsid w:val="000B3187"/>
    <w:rsid w:val="000B5335"/>
    <w:rsid w:val="000B66E3"/>
    <w:rsid w:val="000C0887"/>
    <w:rsid w:val="000C09CE"/>
    <w:rsid w:val="000C3592"/>
    <w:rsid w:val="000C4B53"/>
    <w:rsid w:val="000C4EA1"/>
    <w:rsid w:val="000D1675"/>
    <w:rsid w:val="000D185E"/>
    <w:rsid w:val="000D4447"/>
    <w:rsid w:val="000D456E"/>
    <w:rsid w:val="000D457C"/>
    <w:rsid w:val="000E2872"/>
    <w:rsid w:val="000E7101"/>
    <w:rsid w:val="000F2007"/>
    <w:rsid w:val="000F6067"/>
    <w:rsid w:val="00103AB7"/>
    <w:rsid w:val="001060E4"/>
    <w:rsid w:val="00107A22"/>
    <w:rsid w:val="001105F0"/>
    <w:rsid w:val="00111575"/>
    <w:rsid w:val="001134DA"/>
    <w:rsid w:val="00114526"/>
    <w:rsid w:val="001151CB"/>
    <w:rsid w:val="00121962"/>
    <w:rsid w:val="00130640"/>
    <w:rsid w:val="00130773"/>
    <w:rsid w:val="00134562"/>
    <w:rsid w:val="0014087E"/>
    <w:rsid w:val="00141D7D"/>
    <w:rsid w:val="00142E4A"/>
    <w:rsid w:val="001443B0"/>
    <w:rsid w:val="001504B8"/>
    <w:rsid w:val="0015330E"/>
    <w:rsid w:val="0015397B"/>
    <w:rsid w:val="00153DBF"/>
    <w:rsid w:val="001540A1"/>
    <w:rsid w:val="00154D74"/>
    <w:rsid w:val="001564F2"/>
    <w:rsid w:val="001661A0"/>
    <w:rsid w:val="00166263"/>
    <w:rsid w:val="00171522"/>
    <w:rsid w:val="00172084"/>
    <w:rsid w:val="00181274"/>
    <w:rsid w:val="00185FAB"/>
    <w:rsid w:val="00186E4A"/>
    <w:rsid w:val="00186F43"/>
    <w:rsid w:val="0018758F"/>
    <w:rsid w:val="00187938"/>
    <w:rsid w:val="00190C40"/>
    <w:rsid w:val="001916F0"/>
    <w:rsid w:val="001A1D9F"/>
    <w:rsid w:val="001A4A31"/>
    <w:rsid w:val="001A6F19"/>
    <w:rsid w:val="001B40FC"/>
    <w:rsid w:val="001B6CC6"/>
    <w:rsid w:val="001C214F"/>
    <w:rsid w:val="001C3780"/>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30D8"/>
    <w:rsid w:val="00243C6F"/>
    <w:rsid w:val="00256DDB"/>
    <w:rsid w:val="002571B4"/>
    <w:rsid w:val="00257DF5"/>
    <w:rsid w:val="00262206"/>
    <w:rsid w:val="00262BD6"/>
    <w:rsid w:val="00262EFF"/>
    <w:rsid w:val="0026401C"/>
    <w:rsid w:val="00267D77"/>
    <w:rsid w:val="002749F0"/>
    <w:rsid w:val="00276CFD"/>
    <w:rsid w:val="00281A30"/>
    <w:rsid w:val="00282698"/>
    <w:rsid w:val="00283921"/>
    <w:rsid w:val="0028713A"/>
    <w:rsid w:val="00290760"/>
    <w:rsid w:val="00293C9C"/>
    <w:rsid w:val="00295F16"/>
    <w:rsid w:val="002A05AC"/>
    <w:rsid w:val="002A08CA"/>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36034"/>
    <w:rsid w:val="00342C16"/>
    <w:rsid w:val="003436F2"/>
    <w:rsid w:val="003441E1"/>
    <w:rsid w:val="00344B48"/>
    <w:rsid w:val="0034545B"/>
    <w:rsid w:val="00350D94"/>
    <w:rsid w:val="003537B1"/>
    <w:rsid w:val="00355696"/>
    <w:rsid w:val="00370EDA"/>
    <w:rsid w:val="00373194"/>
    <w:rsid w:val="00373528"/>
    <w:rsid w:val="00382533"/>
    <w:rsid w:val="00382DAE"/>
    <w:rsid w:val="00383C67"/>
    <w:rsid w:val="0038526E"/>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E3A3E"/>
    <w:rsid w:val="004064A5"/>
    <w:rsid w:val="00412EB2"/>
    <w:rsid w:val="00415002"/>
    <w:rsid w:val="00425508"/>
    <w:rsid w:val="00425D38"/>
    <w:rsid w:val="00426D35"/>
    <w:rsid w:val="004272C1"/>
    <w:rsid w:val="00440DE3"/>
    <w:rsid w:val="004449E3"/>
    <w:rsid w:val="00450829"/>
    <w:rsid w:val="0045141D"/>
    <w:rsid w:val="004516DC"/>
    <w:rsid w:val="0045193E"/>
    <w:rsid w:val="00452589"/>
    <w:rsid w:val="00453DA4"/>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60C8"/>
    <w:rsid w:val="00517F99"/>
    <w:rsid w:val="00524EEB"/>
    <w:rsid w:val="00534490"/>
    <w:rsid w:val="00534B1B"/>
    <w:rsid w:val="005366D2"/>
    <w:rsid w:val="00537F37"/>
    <w:rsid w:val="00541294"/>
    <w:rsid w:val="0054362E"/>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A7FB6"/>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65C5"/>
    <w:rsid w:val="00782BD1"/>
    <w:rsid w:val="00784DE5"/>
    <w:rsid w:val="00792678"/>
    <w:rsid w:val="00792CDE"/>
    <w:rsid w:val="00792E9F"/>
    <w:rsid w:val="00794F3F"/>
    <w:rsid w:val="00795ED6"/>
    <w:rsid w:val="0079667A"/>
    <w:rsid w:val="007A01E3"/>
    <w:rsid w:val="007A22F6"/>
    <w:rsid w:val="007B0232"/>
    <w:rsid w:val="007B03BA"/>
    <w:rsid w:val="007B5B77"/>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6FED"/>
    <w:rsid w:val="00837A39"/>
    <w:rsid w:val="00842547"/>
    <w:rsid w:val="00850BC4"/>
    <w:rsid w:val="00854FE0"/>
    <w:rsid w:val="00863E74"/>
    <w:rsid w:val="008660AA"/>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F1ADA"/>
    <w:rsid w:val="008F1F94"/>
    <w:rsid w:val="008F22A5"/>
    <w:rsid w:val="008F6F59"/>
    <w:rsid w:val="00901A77"/>
    <w:rsid w:val="009025C8"/>
    <w:rsid w:val="009028D6"/>
    <w:rsid w:val="00904FC4"/>
    <w:rsid w:val="00905B6F"/>
    <w:rsid w:val="00910DFC"/>
    <w:rsid w:val="0091567A"/>
    <w:rsid w:val="00925D0D"/>
    <w:rsid w:val="00925F3D"/>
    <w:rsid w:val="00931B1D"/>
    <w:rsid w:val="00933027"/>
    <w:rsid w:val="00944F99"/>
    <w:rsid w:val="00945B71"/>
    <w:rsid w:val="0094686F"/>
    <w:rsid w:val="00947FD1"/>
    <w:rsid w:val="00957F59"/>
    <w:rsid w:val="00964AF0"/>
    <w:rsid w:val="00965547"/>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31D9"/>
    <w:rsid w:val="009D3AE3"/>
    <w:rsid w:val="009D3F69"/>
    <w:rsid w:val="009D6D03"/>
    <w:rsid w:val="009E2AEF"/>
    <w:rsid w:val="009E3707"/>
    <w:rsid w:val="009E47A2"/>
    <w:rsid w:val="009E7C38"/>
    <w:rsid w:val="009F3708"/>
    <w:rsid w:val="009F4A75"/>
    <w:rsid w:val="009F5110"/>
    <w:rsid w:val="009F5CDC"/>
    <w:rsid w:val="00A002DE"/>
    <w:rsid w:val="00A018A7"/>
    <w:rsid w:val="00A04907"/>
    <w:rsid w:val="00A0776B"/>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0E26"/>
    <w:rsid w:val="00AD115B"/>
    <w:rsid w:val="00AD48A1"/>
    <w:rsid w:val="00AD73EE"/>
    <w:rsid w:val="00AE0899"/>
    <w:rsid w:val="00AE1F82"/>
    <w:rsid w:val="00AE2C74"/>
    <w:rsid w:val="00AF3CC9"/>
    <w:rsid w:val="00AF5608"/>
    <w:rsid w:val="00AF5B4E"/>
    <w:rsid w:val="00B0670A"/>
    <w:rsid w:val="00B10876"/>
    <w:rsid w:val="00B112FE"/>
    <w:rsid w:val="00B1320D"/>
    <w:rsid w:val="00B16F3C"/>
    <w:rsid w:val="00B17532"/>
    <w:rsid w:val="00B20D3E"/>
    <w:rsid w:val="00B237ED"/>
    <w:rsid w:val="00B270F3"/>
    <w:rsid w:val="00B330CE"/>
    <w:rsid w:val="00B36FCF"/>
    <w:rsid w:val="00B450AB"/>
    <w:rsid w:val="00B45327"/>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C024AB"/>
    <w:rsid w:val="00C026DF"/>
    <w:rsid w:val="00C05DE0"/>
    <w:rsid w:val="00C13311"/>
    <w:rsid w:val="00C14F7D"/>
    <w:rsid w:val="00C210EF"/>
    <w:rsid w:val="00C266DE"/>
    <w:rsid w:val="00C26BCC"/>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8321B"/>
    <w:rsid w:val="00C852C7"/>
    <w:rsid w:val="00C85F7D"/>
    <w:rsid w:val="00C90F03"/>
    <w:rsid w:val="00C965C4"/>
    <w:rsid w:val="00CA3490"/>
    <w:rsid w:val="00CA6A71"/>
    <w:rsid w:val="00CB0C00"/>
    <w:rsid w:val="00CB7CBC"/>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43CF3"/>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006"/>
    <w:rsid w:val="00DB63DD"/>
    <w:rsid w:val="00DB688F"/>
    <w:rsid w:val="00DC21F5"/>
    <w:rsid w:val="00DC6A18"/>
    <w:rsid w:val="00DE171F"/>
    <w:rsid w:val="00DE77F1"/>
    <w:rsid w:val="00DF5DCA"/>
    <w:rsid w:val="00DF69A0"/>
    <w:rsid w:val="00E005E2"/>
    <w:rsid w:val="00E00A76"/>
    <w:rsid w:val="00E01609"/>
    <w:rsid w:val="00E0622B"/>
    <w:rsid w:val="00E13B96"/>
    <w:rsid w:val="00E158E2"/>
    <w:rsid w:val="00E15EB7"/>
    <w:rsid w:val="00E17B49"/>
    <w:rsid w:val="00E17FC8"/>
    <w:rsid w:val="00E2209F"/>
    <w:rsid w:val="00E2270E"/>
    <w:rsid w:val="00E26497"/>
    <w:rsid w:val="00E26BB5"/>
    <w:rsid w:val="00E33F48"/>
    <w:rsid w:val="00E34363"/>
    <w:rsid w:val="00E35BAC"/>
    <w:rsid w:val="00E4008C"/>
    <w:rsid w:val="00E424F0"/>
    <w:rsid w:val="00E42DC3"/>
    <w:rsid w:val="00E44115"/>
    <w:rsid w:val="00E4734E"/>
    <w:rsid w:val="00E5565F"/>
    <w:rsid w:val="00E6204D"/>
    <w:rsid w:val="00E64714"/>
    <w:rsid w:val="00E65DA9"/>
    <w:rsid w:val="00E70C18"/>
    <w:rsid w:val="00E711F2"/>
    <w:rsid w:val="00E75FD8"/>
    <w:rsid w:val="00E778AF"/>
    <w:rsid w:val="00E77C57"/>
    <w:rsid w:val="00E836E4"/>
    <w:rsid w:val="00E854F5"/>
    <w:rsid w:val="00E92BAF"/>
    <w:rsid w:val="00E9331B"/>
    <w:rsid w:val="00E939BE"/>
    <w:rsid w:val="00EA24EA"/>
    <w:rsid w:val="00EA4431"/>
    <w:rsid w:val="00EB0C82"/>
    <w:rsid w:val="00EB1CC8"/>
    <w:rsid w:val="00EB5376"/>
    <w:rsid w:val="00EB633C"/>
    <w:rsid w:val="00EC0496"/>
    <w:rsid w:val="00EC2828"/>
    <w:rsid w:val="00ED0C70"/>
    <w:rsid w:val="00ED5869"/>
    <w:rsid w:val="00EE0305"/>
    <w:rsid w:val="00EE1A3E"/>
    <w:rsid w:val="00EE5D5B"/>
    <w:rsid w:val="00EE79EF"/>
    <w:rsid w:val="00EE7A33"/>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31091"/>
    <w:rsid w:val="00F35979"/>
    <w:rsid w:val="00F35C3F"/>
    <w:rsid w:val="00F36E0D"/>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5E0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35" w:unhideWhenUsed="0" w:qFormat="1"/>
    <w:lsdException w:name="page number" w:uiPriority="0"/>
    <w:lsdException w:name="endnote reference" w:uiPriority="0"/>
    <w:lsdException w:name="List" w:uiPriority="0"/>
    <w:lsdException w:name="List Bullet" w:uiPriority="0"/>
    <w:lsdException w:name="List Number" w:uiPriority="0"/>
    <w:lsdException w:name="Title" w:semiHidden="0" w:uiPriority="0" w:unhideWhenUsed="0" w:qFormat="1"/>
    <w:lsdException w:name="Default Paragraph Font" w:uiPriority="1"/>
    <w:lsdException w:name="Body Text" w:qFormat="1"/>
    <w:lsdException w:name="Subtitle" w:semiHidden="0" w:uiPriority="0" w:unhideWhenUsed="0" w:qFormat="1"/>
    <w:lsdException w:name="Strong" w:semiHidden="0" w:uiPriority="22" w:unhideWhenUsed="0" w:qFormat="1"/>
    <w:lsdException w:name="Emphasis" w:semiHidden="0" w:uiPriority="0" w:unhideWhenUsed="0" w:qFormat="1"/>
    <w:lsdException w:name="Document Map" w:uiPriority="0"/>
    <w:lsdException w:name="Normal (Web)"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35"/>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34"/>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8.jpg"/><Relationship Id="rId143" Type="http://schemas.openxmlformats.org/officeDocument/2006/relationships/image" Target="media/image119.jpg"/><Relationship Id="rId144" Type="http://schemas.openxmlformats.org/officeDocument/2006/relationships/image" Target="media/image120.jpg"/><Relationship Id="rId145" Type="http://schemas.openxmlformats.org/officeDocument/2006/relationships/image" Target="media/image121.jpg"/><Relationship Id="rId146" Type="http://schemas.openxmlformats.org/officeDocument/2006/relationships/image" Target="media/image122.jpg"/><Relationship Id="rId147" Type="http://schemas.openxmlformats.org/officeDocument/2006/relationships/image" Target="media/image123.jpg"/><Relationship Id="rId148" Type="http://schemas.openxmlformats.org/officeDocument/2006/relationships/image" Target="media/image124.jpg"/><Relationship Id="rId149" Type="http://schemas.openxmlformats.org/officeDocument/2006/relationships/image" Target="media/image125.jp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80" Type="http://schemas.openxmlformats.org/officeDocument/2006/relationships/image" Target="media/image56.emf"/><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image" Target="media/image59.emf"/><Relationship Id="rId84" Type="http://schemas.openxmlformats.org/officeDocument/2006/relationships/image" Target="media/image60.png"/><Relationship Id="rId85" Type="http://schemas.openxmlformats.org/officeDocument/2006/relationships/image" Target="media/image61.emf"/><Relationship Id="rId86" Type="http://schemas.openxmlformats.org/officeDocument/2006/relationships/image" Target="media/image62.png"/><Relationship Id="rId87" Type="http://schemas.openxmlformats.org/officeDocument/2006/relationships/image" Target="media/image63.png"/><Relationship Id="rId88" Type="http://schemas.openxmlformats.org/officeDocument/2006/relationships/image" Target="media/image64.png"/><Relationship Id="rId89" Type="http://schemas.openxmlformats.org/officeDocument/2006/relationships/image" Target="media/image6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emf"/><Relationship Id="rId116" Type="http://schemas.openxmlformats.org/officeDocument/2006/relationships/image" Target="media/image92.png"/><Relationship Id="rId117" Type="http://schemas.openxmlformats.org/officeDocument/2006/relationships/image" Target="media/image93.emf"/><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6.jpg"/><Relationship Id="rId151" Type="http://schemas.openxmlformats.org/officeDocument/2006/relationships/image" Target="media/image127.jpg"/><Relationship Id="rId152" Type="http://schemas.openxmlformats.org/officeDocument/2006/relationships/image" Target="media/image128.jpg"/><Relationship Id="rId10" Type="http://schemas.openxmlformats.org/officeDocument/2006/relationships/comments" Target="comments.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jpeg"/><Relationship Id="rId14" Type="http://schemas.openxmlformats.org/officeDocument/2006/relationships/hyperlink" Target="http://www.omg.org/spec/UML/2.5/" TargetMode="External"/><Relationship Id="rId15" Type="http://schemas.openxmlformats.org/officeDocument/2006/relationships/hyperlink" Target="http://www.omg.org/spec/ODM/1.1/" TargetMode="External"/><Relationship Id="rId16" Type="http://schemas.openxmlformats.org/officeDocument/2006/relationships/hyperlink" Target="http://reference.niem.gov/" TargetMode="External"/><Relationship Id="rId17" Type="http://schemas.openxmlformats.org/officeDocument/2006/relationships/hyperlink" Target="http://earth-info.nga.mil/GandG/wgs84/" TargetMode="External"/><Relationship Id="rId18" Type="http://schemas.openxmlformats.org/officeDocument/2006/relationships/hyperlink" Target="http://www.iso.org/sites/JCGM/VIM/JCGM_200e_FILES/MAIN_JCGM_200e/01_e.html" TargetMode="External"/><Relationship Id="rId19" Type="http://schemas.openxmlformats.org/officeDocument/2006/relationships/hyperlink" Target="http://physics.nist.gov/cuu/pdf/sp811.pdf" TargetMode="External"/><Relationship Id="rId153" Type="http://schemas.openxmlformats.org/officeDocument/2006/relationships/image" Target="media/image129.jpg"/><Relationship Id="rId154" Type="http://schemas.openxmlformats.org/officeDocument/2006/relationships/image" Target="media/image130.jpg"/><Relationship Id="rId155" Type="http://schemas.openxmlformats.org/officeDocument/2006/relationships/image" Target="media/image131.jpg"/><Relationship Id="rId156" Type="http://schemas.openxmlformats.org/officeDocument/2006/relationships/image" Target="media/image132.jpg"/><Relationship Id="rId157" Type="http://schemas.openxmlformats.org/officeDocument/2006/relationships/image" Target="media/image133.jpg"/><Relationship Id="rId158" Type="http://schemas.openxmlformats.org/officeDocument/2006/relationships/image" Target="media/image134.jpg"/><Relationship Id="rId159" Type="http://schemas.openxmlformats.org/officeDocument/2006/relationships/image" Target="media/image135.jp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www.whitehouse.gov" TargetMode="External"/><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hyperlink" Target="http://purl.org/dc/terms/description" TargetMode="External"/><Relationship Id="rId59" Type="http://schemas.openxmlformats.org/officeDocument/2006/relationships/image" Target="media/image36.png"/><Relationship Id="rId90" Type="http://schemas.openxmlformats.org/officeDocument/2006/relationships/image" Target="media/image66.png"/><Relationship Id="rId91" Type="http://schemas.openxmlformats.org/officeDocument/2006/relationships/image" Target="media/image67.png"/><Relationship Id="rId92" Type="http://schemas.openxmlformats.org/officeDocument/2006/relationships/image" Target="media/image68.pn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emf"/><Relationship Id="rId160" Type="http://schemas.openxmlformats.org/officeDocument/2006/relationships/image" Target="media/image136.jpg"/><Relationship Id="rId161" Type="http://schemas.openxmlformats.org/officeDocument/2006/relationships/image" Target="media/image137.jpg"/><Relationship Id="rId162" Type="http://schemas.openxmlformats.org/officeDocument/2006/relationships/image" Target="media/image138.jpg"/><Relationship Id="rId20" Type="http://schemas.openxmlformats.org/officeDocument/2006/relationships/hyperlink" Target="http://csrc.nist.gov/publications/PubsSPs.html" TargetMode="External"/><Relationship Id="rId21" Type="http://schemas.openxmlformats.org/officeDocument/2006/relationships/hyperlink" Target="http://ifomis.uni-saarland.de/bfo/" TargetMode="External"/><Relationship Id="rId22" Type="http://schemas.openxmlformats.org/officeDocument/2006/relationships/hyperlink" Target="http://www.treedictionary.com/" TargetMode="Externa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63" Type="http://schemas.openxmlformats.org/officeDocument/2006/relationships/footer" Target="footer3.xml"/><Relationship Id="rId164" Type="http://schemas.openxmlformats.org/officeDocument/2006/relationships/footer" Target="footer4.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emf"/><Relationship Id="rId62" Type="http://schemas.openxmlformats.org/officeDocument/2006/relationships/hyperlink" Target="http://purl.org/dc/terms/description" TargetMode="External"/><Relationship Id="rId63" Type="http://schemas.openxmlformats.org/officeDocument/2006/relationships/image" Target="media/image39.emf"/><Relationship Id="rId64" Type="http://schemas.openxmlformats.org/officeDocument/2006/relationships/image" Target="media/image40.emf"/><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30" Type="http://schemas.openxmlformats.org/officeDocument/2006/relationships/image" Target="media/image106.emf"/><Relationship Id="rId131" Type="http://schemas.openxmlformats.org/officeDocument/2006/relationships/image" Target="media/image107.emf"/><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emf"/><Relationship Id="rId135" Type="http://schemas.openxmlformats.org/officeDocument/2006/relationships/image" Target="media/image111.emf"/><Relationship Id="rId136" Type="http://schemas.openxmlformats.org/officeDocument/2006/relationships/image" Target="media/image112.emf"/><Relationship Id="rId137" Type="http://schemas.openxmlformats.org/officeDocument/2006/relationships/image" Target="media/image113.jpg"/><Relationship Id="rId138" Type="http://schemas.openxmlformats.org/officeDocument/2006/relationships/image" Target="media/image114.jpg"/><Relationship Id="rId139" Type="http://schemas.openxmlformats.org/officeDocument/2006/relationships/image" Target="media/image115.jp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image" Target="media/image46.emf"/><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emf"/><Relationship Id="rId79" Type="http://schemas.openxmlformats.org/officeDocument/2006/relationships/image" Target="media/image5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jpe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emf"/><Relationship Id="rId108" Type="http://schemas.openxmlformats.org/officeDocument/2006/relationships/image" Target="media/image84.png"/><Relationship Id="rId109" Type="http://schemas.openxmlformats.org/officeDocument/2006/relationships/image" Target="media/image8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mg.org/report_issue.htm" TargetMode="External"/><Relationship Id="rId140" Type="http://schemas.openxmlformats.org/officeDocument/2006/relationships/image" Target="media/image116.jpg"/><Relationship Id="rId141" Type="http://schemas.openxmlformats.org/officeDocument/2006/relationships/image" Target="media/image1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625EA-D755-A74B-87A8-A4E6DD470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7292</TotalTime>
  <Pages>201</Pages>
  <Words>57034</Words>
  <Characters>325095</Characters>
  <Application>Microsoft Macintosh Word</Application>
  <DocSecurity>0</DocSecurity>
  <Lines>2709</Lines>
  <Paragraphs>762</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381367</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Jim Logan</cp:lastModifiedBy>
  <cp:revision>410</cp:revision>
  <cp:lastPrinted>2014-01-12T00:19:00Z</cp:lastPrinted>
  <dcterms:created xsi:type="dcterms:W3CDTF">2015-05-04T17:29:00Z</dcterms:created>
  <dcterms:modified xsi:type="dcterms:W3CDTF">2016-06-13T00:33:00Z</dcterms:modified>
</cp:coreProperties>
</file>